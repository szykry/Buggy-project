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83A11" w14:textId="77777777" w:rsidR="00685420" w:rsidRDefault="00685420" w:rsidP="00D429F2">
      <w:pPr>
        <w:pStyle w:val="Cmlaplog"/>
      </w:pPr>
    </w:p>
    <w:p w14:paraId="70B1D0A9" w14:textId="43473A66" w:rsidR="0063585C" w:rsidRPr="004851C7" w:rsidRDefault="00CC4722" w:rsidP="00D429F2">
      <w:pPr>
        <w:pStyle w:val="Cmlaplog"/>
      </w:pPr>
      <w:r>
        <w:rPr>
          <w:noProof/>
        </w:rPr>
        <w:drawing>
          <wp:inline distT="0" distB="0" distL="0" distR="0" wp14:anchorId="33BDBF64" wp14:editId="116433A0">
            <wp:extent cx="1935480"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5480" cy="541020"/>
                    </a:xfrm>
                    <a:prstGeom prst="rect">
                      <a:avLst/>
                    </a:prstGeom>
                    <a:noFill/>
                    <a:ln>
                      <a:noFill/>
                    </a:ln>
                  </pic:spPr>
                </pic:pic>
              </a:graphicData>
            </a:graphic>
          </wp:inline>
        </w:drawing>
      </w:r>
    </w:p>
    <w:p w14:paraId="709EDCB3" w14:textId="77777777" w:rsidR="004851C7" w:rsidRPr="004851C7" w:rsidRDefault="004851C7" w:rsidP="00D429F2">
      <w:pPr>
        <w:pStyle w:val="Cmlapegyetem"/>
      </w:pPr>
      <w:r w:rsidRPr="004851C7">
        <w:t>Budapesti Műszaki és Gazdaságtudományi Egyetem</w:t>
      </w:r>
    </w:p>
    <w:p w14:paraId="1985C23B" w14:textId="77777777" w:rsidR="004851C7" w:rsidRPr="004851C7" w:rsidRDefault="004851C7" w:rsidP="00D429F2">
      <w:pPr>
        <w:pStyle w:val="Cmlapkarstanszk"/>
      </w:pPr>
      <w:r w:rsidRPr="004851C7">
        <w:t>Villamosmérnöki és Informatikai Kar</w:t>
      </w:r>
    </w:p>
    <w:p w14:paraId="3B790702" w14:textId="5E566CCA" w:rsidR="004851C7" w:rsidRDefault="00FA109A" w:rsidP="00D429F2">
      <w:pPr>
        <w:pStyle w:val="Cmlapkarstanszk"/>
      </w:pPr>
      <w:fldSimple w:instr=" DOCPROPERTY  Company  \* MERGEFORMAT ">
        <w:r w:rsidR="00F002AE">
          <w:t>Automatizálási és Alkalmazott Informatikai Tanszék</w:t>
        </w:r>
      </w:fldSimple>
    </w:p>
    <w:p w14:paraId="2D0EACB2" w14:textId="77777777" w:rsidR="004851C7" w:rsidRDefault="004851C7"/>
    <w:p w14:paraId="270401C1" w14:textId="77777777" w:rsidR="004851C7" w:rsidRDefault="004851C7"/>
    <w:p w14:paraId="5FC421D4" w14:textId="77777777" w:rsidR="004851C7" w:rsidRDefault="004851C7"/>
    <w:p w14:paraId="02529E42" w14:textId="77777777" w:rsidR="004851C7" w:rsidRDefault="004851C7"/>
    <w:p w14:paraId="368DEE18" w14:textId="77777777" w:rsidR="004851C7" w:rsidRDefault="004851C7"/>
    <w:p w14:paraId="7DF3D753" w14:textId="77777777" w:rsidR="004851C7" w:rsidRDefault="004851C7"/>
    <w:p w14:paraId="0E987C5F" w14:textId="77777777" w:rsidR="004851C7" w:rsidRPr="00B50CAA" w:rsidRDefault="004851C7"/>
    <w:p w14:paraId="0AE80DAD" w14:textId="77777777" w:rsidR="0063585C" w:rsidRPr="00B50CAA" w:rsidRDefault="00230800" w:rsidP="00171054">
      <w:pPr>
        <w:pStyle w:val="Cmlapszerz"/>
      </w:pPr>
      <w:r>
        <w:t>Szilágyi Krisztián Gergely</w:t>
      </w:r>
    </w:p>
    <w:p w14:paraId="03614C11" w14:textId="7E150744" w:rsidR="0063585C" w:rsidRPr="00B50CAA" w:rsidRDefault="00230800">
      <w:pPr>
        <w:pStyle w:val="Title"/>
      </w:pPr>
      <w:r>
        <w:t xml:space="preserve">Autonóm </w:t>
      </w:r>
      <w:r w:rsidR="00E14A42">
        <w:t xml:space="preserve">jármű </w:t>
      </w:r>
      <w:r w:rsidR="005F37E4">
        <w:t>tanítása szimulációs környezetben</w:t>
      </w:r>
    </w:p>
    <w:p w14:paraId="46AFCDB7" w14:textId="10E68E08" w:rsidR="0063585C" w:rsidRPr="00B50CAA" w:rsidRDefault="00D34846" w:rsidP="009C1C93">
      <w:pPr>
        <w:pStyle w:val="Subtitle"/>
      </w:pPr>
      <w:r>
        <w:t>Önvezető sz</w:t>
      </w:r>
      <w:r w:rsidR="00DD73B6">
        <w:t>i</w:t>
      </w:r>
      <w:r>
        <w:t>mulátor fejlesztése megerősítéses tanulással</w:t>
      </w:r>
    </w:p>
    <w:p w14:paraId="6173BF65" w14:textId="77777777" w:rsidR="0063585C" w:rsidRPr="00D429F2" w:rsidRDefault="00CC4722" w:rsidP="009C1C93">
      <w:pPr>
        <w:pStyle w:val="Subtitle"/>
      </w:pPr>
      <w:r>
        <mc:AlternateContent>
          <mc:Choice Requires="wps">
            <w:drawing>
              <wp:anchor distT="0" distB="0" distL="114300" distR="114300" simplePos="0" relativeHeight="251657728" behindDoc="0" locked="0" layoutInCell="1" allowOverlap="1" wp14:anchorId="4C1D41DD" wp14:editId="197492BB">
                <wp:simplePos x="0" y="0"/>
                <wp:positionH relativeFrom="page">
                  <wp:posOffset>2602865</wp:posOffset>
                </wp:positionH>
                <wp:positionV relativeFrom="paragraph">
                  <wp:posOffset>362585</wp:posOffset>
                </wp:positionV>
                <wp:extent cx="2879725" cy="1028700"/>
                <wp:effectExtent l="2540" t="1270" r="3810" b="0"/>
                <wp:wrapNone/>
                <wp:docPr id="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2BD0CF" w14:textId="77777777" w:rsidR="00C13DA1" w:rsidRDefault="00C13DA1" w:rsidP="00171054">
                            <w:pPr>
                              <w:keepLines/>
                              <w:spacing w:after="0"/>
                              <w:ind w:firstLine="0"/>
                              <w:jc w:val="center"/>
                              <w:rPr>
                                <w:smallCaps/>
                              </w:rPr>
                            </w:pPr>
                            <w:r>
                              <w:rPr>
                                <w:smallCaps/>
                              </w:rPr>
                              <w:t>Konzulens</w:t>
                            </w:r>
                          </w:p>
                          <w:p w14:paraId="0BF690E9" w14:textId="698FF152" w:rsidR="00C13DA1" w:rsidRDefault="00C13DA1" w:rsidP="00171054">
                            <w:pPr>
                              <w:pStyle w:val="Cmlapszerz"/>
                            </w:pPr>
                            <w:r>
                              <w:t>Dr. Szemenyei Márton</w:t>
                            </w:r>
                          </w:p>
                          <w:p w14:paraId="0D21E9DA" w14:textId="223AE5CE" w:rsidR="00C13DA1" w:rsidRDefault="00C13DA1" w:rsidP="009C1C93">
                            <w:pPr>
                              <w:spacing w:after="0"/>
                              <w:ind w:firstLine="0"/>
                              <w:jc w:val="center"/>
                            </w:pPr>
                            <w:r>
                              <w:t xml:space="preserve">BUDAPEST, </w:t>
                            </w:r>
                            <w:r>
                              <w:fldChar w:fldCharType="begin"/>
                            </w:r>
                            <w:r>
                              <w:instrText xml:space="preserve"> DATE \@ "yyyy" \* MERGEFORMAT </w:instrText>
                            </w:r>
                            <w:r>
                              <w:fldChar w:fldCharType="separate"/>
                            </w:r>
                            <w:r w:rsidR="009B6086">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1D41DD"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" stroked="f">
                <v:textbox>
                  <w:txbxContent>
                    <w:p w14:paraId="602BD0CF" w14:textId="77777777" w:rsidR="00C13DA1" w:rsidRDefault="00C13DA1" w:rsidP="00171054">
                      <w:pPr>
                        <w:keepLines/>
                        <w:spacing w:after="0"/>
                        <w:ind w:firstLine="0"/>
                        <w:jc w:val="center"/>
                        <w:rPr>
                          <w:smallCaps/>
                        </w:rPr>
                      </w:pPr>
                      <w:r>
                        <w:rPr>
                          <w:smallCaps/>
                        </w:rPr>
                        <w:t>Konzulens</w:t>
                      </w:r>
                    </w:p>
                    <w:p w14:paraId="0BF690E9" w14:textId="698FF152" w:rsidR="00C13DA1" w:rsidRDefault="00C13DA1" w:rsidP="00171054">
                      <w:pPr>
                        <w:pStyle w:val="Cmlapszerz"/>
                      </w:pPr>
                      <w:r>
                        <w:t>Dr. Szemenyei Márton</w:t>
                      </w:r>
                    </w:p>
                    <w:p w14:paraId="0D21E9DA" w14:textId="223AE5CE" w:rsidR="00C13DA1" w:rsidRDefault="00C13DA1" w:rsidP="009C1C93">
                      <w:pPr>
                        <w:spacing w:after="0"/>
                        <w:ind w:firstLine="0"/>
                        <w:jc w:val="center"/>
                      </w:pPr>
                      <w:r>
                        <w:t xml:space="preserve">BUDAPEST, </w:t>
                      </w:r>
                      <w:r>
                        <w:fldChar w:fldCharType="begin"/>
                      </w:r>
                      <w:r>
                        <w:instrText xml:space="preserve"> DATE \@ "yyyy" \* MERGEFORMAT </w:instrText>
                      </w:r>
                      <w:r>
                        <w:fldChar w:fldCharType="separate"/>
                      </w:r>
                      <w:r w:rsidR="009B6086">
                        <w:rPr>
                          <w:noProof/>
                        </w:rPr>
                        <w:t>2021</w:t>
                      </w:r>
                      <w:r>
                        <w:fldChar w:fldCharType="end"/>
                      </w:r>
                    </w:p>
                  </w:txbxContent>
                </v:textbox>
                <w10:wrap anchorx="page"/>
              </v:shape>
            </w:pict>
          </mc:Fallback>
        </mc:AlternateContent>
      </w:r>
    </w:p>
    <w:p w14:paraId="30825E55" w14:textId="77777777" w:rsidR="0063585C" w:rsidRPr="00B50CAA" w:rsidRDefault="0063585C" w:rsidP="003834A7">
      <w:pPr>
        <w:pStyle w:val="Fejezetcmtartalomjegyzknlkl"/>
      </w:pPr>
      <w:r w:rsidRPr="00B50CAA">
        <w:lastRenderedPageBreak/>
        <w:t>Tartalomjegyzék</w:t>
      </w:r>
    </w:p>
    <w:p w14:paraId="545E9BDF" w14:textId="526BE735" w:rsidR="00F002AE" w:rsidRDefault="00730B3C">
      <w:pPr>
        <w:pStyle w:val="TOC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90602987" w:history="1">
        <w:r w:rsidR="00F002AE" w:rsidRPr="005A43CA">
          <w:rPr>
            <w:rStyle w:val="Hyperlink"/>
            <w:noProof/>
          </w:rPr>
          <w:t>Összefoglaló</w:t>
        </w:r>
        <w:r w:rsidR="00F002AE">
          <w:rPr>
            <w:noProof/>
            <w:webHidden/>
          </w:rPr>
          <w:tab/>
        </w:r>
        <w:r w:rsidR="00F002AE">
          <w:rPr>
            <w:noProof/>
            <w:webHidden/>
          </w:rPr>
          <w:fldChar w:fldCharType="begin"/>
        </w:r>
        <w:r w:rsidR="00F002AE">
          <w:rPr>
            <w:noProof/>
            <w:webHidden/>
          </w:rPr>
          <w:instrText xml:space="preserve"> PAGEREF _Toc90602987 \h </w:instrText>
        </w:r>
        <w:r w:rsidR="00F002AE">
          <w:rPr>
            <w:noProof/>
            <w:webHidden/>
          </w:rPr>
        </w:r>
        <w:r w:rsidR="00F002AE">
          <w:rPr>
            <w:noProof/>
            <w:webHidden/>
          </w:rPr>
          <w:fldChar w:fldCharType="separate"/>
        </w:r>
        <w:r w:rsidR="00F002AE">
          <w:rPr>
            <w:noProof/>
            <w:webHidden/>
          </w:rPr>
          <w:t>5</w:t>
        </w:r>
        <w:r w:rsidR="00F002AE">
          <w:rPr>
            <w:noProof/>
            <w:webHidden/>
          </w:rPr>
          <w:fldChar w:fldCharType="end"/>
        </w:r>
      </w:hyperlink>
    </w:p>
    <w:p w14:paraId="4C8EAF6D" w14:textId="54A19152" w:rsidR="00F002AE" w:rsidRDefault="00223210">
      <w:pPr>
        <w:pStyle w:val="TOC1"/>
        <w:rPr>
          <w:rFonts w:asciiTheme="minorHAnsi" w:eastAsiaTheme="minorEastAsia" w:hAnsiTheme="minorHAnsi" w:cstheme="minorBidi"/>
          <w:b w:val="0"/>
          <w:noProof/>
          <w:sz w:val="22"/>
          <w:szCs w:val="22"/>
          <w:lang w:eastAsia="hu-HU"/>
        </w:rPr>
      </w:pPr>
      <w:hyperlink w:anchor="_Toc90602988" w:history="1">
        <w:r w:rsidR="00F002AE" w:rsidRPr="005A43CA">
          <w:rPr>
            <w:rStyle w:val="Hyperlink"/>
            <w:noProof/>
          </w:rPr>
          <w:t>Abstract</w:t>
        </w:r>
        <w:r w:rsidR="00F002AE">
          <w:rPr>
            <w:noProof/>
            <w:webHidden/>
          </w:rPr>
          <w:tab/>
        </w:r>
        <w:r w:rsidR="00F002AE">
          <w:rPr>
            <w:noProof/>
            <w:webHidden/>
          </w:rPr>
          <w:fldChar w:fldCharType="begin"/>
        </w:r>
        <w:r w:rsidR="00F002AE">
          <w:rPr>
            <w:noProof/>
            <w:webHidden/>
          </w:rPr>
          <w:instrText xml:space="preserve"> PAGEREF _Toc90602988 \h </w:instrText>
        </w:r>
        <w:r w:rsidR="00F002AE">
          <w:rPr>
            <w:noProof/>
            <w:webHidden/>
          </w:rPr>
        </w:r>
        <w:r w:rsidR="00F002AE">
          <w:rPr>
            <w:noProof/>
            <w:webHidden/>
          </w:rPr>
          <w:fldChar w:fldCharType="separate"/>
        </w:r>
        <w:r w:rsidR="00F002AE">
          <w:rPr>
            <w:noProof/>
            <w:webHidden/>
          </w:rPr>
          <w:t>6</w:t>
        </w:r>
        <w:r w:rsidR="00F002AE">
          <w:rPr>
            <w:noProof/>
            <w:webHidden/>
          </w:rPr>
          <w:fldChar w:fldCharType="end"/>
        </w:r>
      </w:hyperlink>
    </w:p>
    <w:p w14:paraId="18ECB447" w14:textId="7EA951B2" w:rsidR="00F002AE" w:rsidRDefault="00223210">
      <w:pPr>
        <w:pStyle w:val="TOC1"/>
        <w:rPr>
          <w:rFonts w:asciiTheme="minorHAnsi" w:eastAsiaTheme="minorEastAsia" w:hAnsiTheme="minorHAnsi" w:cstheme="minorBidi"/>
          <w:b w:val="0"/>
          <w:noProof/>
          <w:sz w:val="22"/>
          <w:szCs w:val="22"/>
          <w:lang w:eastAsia="hu-HU"/>
        </w:rPr>
      </w:pPr>
      <w:hyperlink w:anchor="_Toc90602989" w:history="1">
        <w:r w:rsidR="00F002AE" w:rsidRPr="005A43CA">
          <w:rPr>
            <w:rStyle w:val="Hyperlink"/>
            <w:noProof/>
          </w:rPr>
          <w:t>1 Bevezetés</w:t>
        </w:r>
        <w:r w:rsidR="00F002AE">
          <w:rPr>
            <w:noProof/>
            <w:webHidden/>
          </w:rPr>
          <w:tab/>
        </w:r>
        <w:r w:rsidR="00F002AE">
          <w:rPr>
            <w:noProof/>
            <w:webHidden/>
          </w:rPr>
          <w:fldChar w:fldCharType="begin"/>
        </w:r>
        <w:r w:rsidR="00F002AE">
          <w:rPr>
            <w:noProof/>
            <w:webHidden/>
          </w:rPr>
          <w:instrText xml:space="preserve"> PAGEREF _Toc90602989 \h </w:instrText>
        </w:r>
        <w:r w:rsidR="00F002AE">
          <w:rPr>
            <w:noProof/>
            <w:webHidden/>
          </w:rPr>
        </w:r>
        <w:r w:rsidR="00F002AE">
          <w:rPr>
            <w:noProof/>
            <w:webHidden/>
          </w:rPr>
          <w:fldChar w:fldCharType="separate"/>
        </w:r>
        <w:r w:rsidR="00F002AE">
          <w:rPr>
            <w:noProof/>
            <w:webHidden/>
          </w:rPr>
          <w:t>7</w:t>
        </w:r>
        <w:r w:rsidR="00F002AE">
          <w:rPr>
            <w:noProof/>
            <w:webHidden/>
          </w:rPr>
          <w:fldChar w:fldCharType="end"/>
        </w:r>
      </w:hyperlink>
    </w:p>
    <w:p w14:paraId="4BCCCCCD" w14:textId="3FC71DCB" w:rsidR="00F002AE" w:rsidRDefault="00223210">
      <w:pPr>
        <w:pStyle w:val="TOC1"/>
        <w:rPr>
          <w:rFonts w:asciiTheme="minorHAnsi" w:eastAsiaTheme="minorEastAsia" w:hAnsiTheme="minorHAnsi" w:cstheme="minorBidi"/>
          <w:b w:val="0"/>
          <w:noProof/>
          <w:sz w:val="22"/>
          <w:szCs w:val="22"/>
          <w:lang w:eastAsia="hu-HU"/>
        </w:rPr>
      </w:pPr>
      <w:hyperlink w:anchor="_Toc90602990" w:history="1">
        <w:r w:rsidR="00F002AE" w:rsidRPr="005A43CA">
          <w:rPr>
            <w:rStyle w:val="Hyperlink"/>
            <w:noProof/>
          </w:rPr>
          <w:t>2 Irodalmi áttekintés</w:t>
        </w:r>
        <w:r w:rsidR="00F002AE">
          <w:rPr>
            <w:noProof/>
            <w:webHidden/>
          </w:rPr>
          <w:tab/>
        </w:r>
        <w:r w:rsidR="00F002AE">
          <w:rPr>
            <w:noProof/>
            <w:webHidden/>
          </w:rPr>
          <w:fldChar w:fldCharType="begin"/>
        </w:r>
        <w:r w:rsidR="00F002AE">
          <w:rPr>
            <w:noProof/>
            <w:webHidden/>
          </w:rPr>
          <w:instrText xml:space="preserve"> PAGEREF _Toc90602990 \h </w:instrText>
        </w:r>
        <w:r w:rsidR="00F002AE">
          <w:rPr>
            <w:noProof/>
            <w:webHidden/>
          </w:rPr>
        </w:r>
        <w:r w:rsidR="00F002AE">
          <w:rPr>
            <w:noProof/>
            <w:webHidden/>
          </w:rPr>
          <w:fldChar w:fldCharType="separate"/>
        </w:r>
        <w:r w:rsidR="00F002AE">
          <w:rPr>
            <w:noProof/>
            <w:webHidden/>
          </w:rPr>
          <w:t>8</w:t>
        </w:r>
        <w:r w:rsidR="00F002AE">
          <w:rPr>
            <w:noProof/>
            <w:webHidden/>
          </w:rPr>
          <w:fldChar w:fldCharType="end"/>
        </w:r>
      </w:hyperlink>
    </w:p>
    <w:p w14:paraId="0AD9B97B" w14:textId="3D361390" w:rsidR="00F002AE" w:rsidRDefault="00223210">
      <w:pPr>
        <w:pStyle w:val="TOC2"/>
        <w:tabs>
          <w:tab w:val="right" w:leader="dot" w:pos="8494"/>
        </w:tabs>
        <w:rPr>
          <w:rFonts w:asciiTheme="minorHAnsi" w:eastAsiaTheme="minorEastAsia" w:hAnsiTheme="minorHAnsi" w:cstheme="minorBidi"/>
          <w:noProof/>
          <w:sz w:val="22"/>
          <w:szCs w:val="22"/>
          <w:lang w:eastAsia="hu-HU"/>
        </w:rPr>
      </w:pPr>
      <w:hyperlink w:anchor="_Toc90602991" w:history="1">
        <w:r w:rsidR="00F002AE" w:rsidRPr="005A43CA">
          <w:rPr>
            <w:rStyle w:val="Hyperlink"/>
            <w:noProof/>
          </w:rPr>
          <w:t>2.1 Mély tanulás</w:t>
        </w:r>
        <w:r w:rsidR="00F002AE">
          <w:rPr>
            <w:noProof/>
            <w:webHidden/>
          </w:rPr>
          <w:tab/>
        </w:r>
        <w:r w:rsidR="00F002AE">
          <w:rPr>
            <w:noProof/>
            <w:webHidden/>
          </w:rPr>
          <w:fldChar w:fldCharType="begin"/>
        </w:r>
        <w:r w:rsidR="00F002AE">
          <w:rPr>
            <w:noProof/>
            <w:webHidden/>
          </w:rPr>
          <w:instrText xml:space="preserve"> PAGEREF _Toc90602991 \h </w:instrText>
        </w:r>
        <w:r w:rsidR="00F002AE">
          <w:rPr>
            <w:noProof/>
            <w:webHidden/>
          </w:rPr>
        </w:r>
        <w:r w:rsidR="00F002AE">
          <w:rPr>
            <w:noProof/>
            <w:webHidden/>
          </w:rPr>
          <w:fldChar w:fldCharType="separate"/>
        </w:r>
        <w:r w:rsidR="00F002AE">
          <w:rPr>
            <w:noProof/>
            <w:webHidden/>
          </w:rPr>
          <w:t>8</w:t>
        </w:r>
        <w:r w:rsidR="00F002AE">
          <w:rPr>
            <w:noProof/>
            <w:webHidden/>
          </w:rPr>
          <w:fldChar w:fldCharType="end"/>
        </w:r>
      </w:hyperlink>
    </w:p>
    <w:p w14:paraId="5DAD5177" w14:textId="7565947E" w:rsidR="00F002AE" w:rsidRDefault="00223210">
      <w:pPr>
        <w:pStyle w:val="TOC3"/>
        <w:tabs>
          <w:tab w:val="right" w:leader="dot" w:pos="8494"/>
        </w:tabs>
        <w:rPr>
          <w:rFonts w:asciiTheme="minorHAnsi" w:eastAsiaTheme="minorEastAsia" w:hAnsiTheme="minorHAnsi" w:cstheme="minorBidi"/>
          <w:noProof/>
          <w:sz w:val="22"/>
          <w:szCs w:val="22"/>
          <w:lang w:eastAsia="hu-HU"/>
        </w:rPr>
      </w:pPr>
      <w:hyperlink w:anchor="_Toc90602992" w:history="1">
        <w:r w:rsidR="00F002AE" w:rsidRPr="005A43CA">
          <w:rPr>
            <w:rStyle w:val="Hyperlink"/>
            <w:noProof/>
          </w:rPr>
          <w:t>2.1.1 Csoportosítás</w:t>
        </w:r>
        <w:r w:rsidR="00F002AE">
          <w:rPr>
            <w:noProof/>
            <w:webHidden/>
          </w:rPr>
          <w:tab/>
        </w:r>
        <w:r w:rsidR="00F002AE">
          <w:rPr>
            <w:noProof/>
            <w:webHidden/>
          </w:rPr>
          <w:fldChar w:fldCharType="begin"/>
        </w:r>
        <w:r w:rsidR="00F002AE">
          <w:rPr>
            <w:noProof/>
            <w:webHidden/>
          </w:rPr>
          <w:instrText xml:space="preserve"> PAGEREF _Toc90602992 \h </w:instrText>
        </w:r>
        <w:r w:rsidR="00F002AE">
          <w:rPr>
            <w:noProof/>
            <w:webHidden/>
          </w:rPr>
        </w:r>
        <w:r w:rsidR="00F002AE">
          <w:rPr>
            <w:noProof/>
            <w:webHidden/>
          </w:rPr>
          <w:fldChar w:fldCharType="separate"/>
        </w:r>
        <w:r w:rsidR="00F002AE">
          <w:rPr>
            <w:noProof/>
            <w:webHidden/>
          </w:rPr>
          <w:t>8</w:t>
        </w:r>
        <w:r w:rsidR="00F002AE">
          <w:rPr>
            <w:noProof/>
            <w:webHidden/>
          </w:rPr>
          <w:fldChar w:fldCharType="end"/>
        </w:r>
      </w:hyperlink>
    </w:p>
    <w:p w14:paraId="5D1B1B65" w14:textId="7108DB1D" w:rsidR="00F002AE" w:rsidRDefault="00223210">
      <w:pPr>
        <w:pStyle w:val="TOC3"/>
        <w:tabs>
          <w:tab w:val="right" w:leader="dot" w:pos="8494"/>
        </w:tabs>
        <w:rPr>
          <w:rFonts w:asciiTheme="minorHAnsi" w:eastAsiaTheme="minorEastAsia" w:hAnsiTheme="minorHAnsi" w:cstheme="minorBidi"/>
          <w:noProof/>
          <w:sz w:val="22"/>
          <w:szCs w:val="22"/>
          <w:lang w:eastAsia="hu-HU"/>
        </w:rPr>
      </w:pPr>
      <w:hyperlink w:anchor="_Toc90602993" w:history="1">
        <w:r w:rsidR="00F002AE" w:rsidRPr="005A43CA">
          <w:rPr>
            <w:rStyle w:val="Hyperlink"/>
            <w:noProof/>
          </w:rPr>
          <w:t>2.1.2 Neurális hálózatok</w:t>
        </w:r>
        <w:r w:rsidR="00F002AE">
          <w:rPr>
            <w:noProof/>
            <w:webHidden/>
          </w:rPr>
          <w:tab/>
        </w:r>
        <w:r w:rsidR="00F002AE">
          <w:rPr>
            <w:noProof/>
            <w:webHidden/>
          </w:rPr>
          <w:fldChar w:fldCharType="begin"/>
        </w:r>
        <w:r w:rsidR="00F002AE">
          <w:rPr>
            <w:noProof/>
            <w:webHidden/>
          </w:rPr>
          <w:instrText xml:space="preserve"> PAGEREF _Toc90602993 \h </w:instrText>
        </w:r>
        <w:r w:rsidR="00F002AE">
          <w:rPr>
            <w:noProof/>
            <w:webHidden/>
          </w:rPr>
        </w:r>
        <w:r w:rsidR="00F002AE">
          <w:rPr>
            <w:noProof/>
            <w:webHidden/>
          </w:rPr>
          <w:fldChar w:fldCharType="separate"/>
        </w:r>
        <w:r w:rsidR="00F002AE">
          <w:rPr>
            <w:noProof/>
            <w:webHidden/>
          </w:rPr>
          <w:t>10</w:t>
        </w:r>
        <w:r w:rsidR="00F002AE">
          <w:rPr>
            <w:noProof/>
            <w:webHidden/>
          </w:rPr>
          <w:fldChar w:fldCharType="end"/>
        </w:r>
      </w:hyperlink>
    </w:p>
    <w:p w14:paraId="73F6D15F" w14:textId="687556FD" w:rsidR="00F002AE" w:rsidRDefault="00223210">
      <w:pPr>
        <w:pStyle w:val="TOC3"/>
        <w:tabs>
          <w:tab w:val="right" w:leader="dot" w:pos="8494"/>
        </w:tabs>
        <w:rPr>
          <w:rFonts w:asciiTheme="minorHAnsi" w:eastAsiaTheme="minorEastAsia" w:hAnsiTheme="minorHAnsi" w:cstheme="minorBidi"/>
          <w:noProof/>
          <w:sz w:val="22"/>
          <w:szCs w:val="22"/>
          <w:lang w:eastAsia="hu-HU"/>
        </w:rPr>
      </w:pPr>
      <w:hyperlink w:anchor="_Toc90602994" w:history="1">
        <w:r w:rsidR="00F002AE" w:rsidRPr="005A43CA">
          <w:rPr>
            <w:rStyle w:val="Hyperlink"/>
            <w:noProof/>
          </w:rPr>
          <w:t>2.1.3 Konvolúciós neurális hálózatok</w:t>
        </w:r>
        <w:r w:rsidR="00F002AE">
          <w:rPr>
            <w:noProof/>
            <w:webHidden/>
          </w:rPr>
          <w:tab/>
        </w:r>
        <w:r w:rsidR="00F002AE">
          <w:rPr>
            <w:noProof/>
            <w:webHidden/>
          </w:rPr>
          <w:fldChar w:fldCharType="begin"/>
        </w:r>
        <w:r w:rsidR="00F002AE">
          <w:rPr>
            <w:noProof/>
            <w:webHidden/>
          </w:rPr>
          <w:instrText xml:space="preserve"> PAGEREF _Toc90602994 \h </w:instrText>
        </w:r>
        <w:r w:rsidR="00F002AE">
          <w:rPr>
            <w:noProof/>
            <w:webHidden/>
          </w:rPr>
        </w:r>
        <w:r w:rsidR="00F002AE">
          <w:rPr>
            <w:noProof/>
            <w:webHidden/>
          </w:rPr>
          <w:fldChar w:fldCharType="separate"/>
        </w:r>
        <w:r w:rsidR="00F002AE">
          <w:rPr>
            <w:noProof/>
            <w:webHidden/>
          </w:rPr>
          <w:t>15</w:t>
        </w:r>
        <w:r w:rsidR="00F002AE">
          <w:rPr>
            <w:noProof/>
            <w:webHidden/>
          </w:rPr>
          <w:fldChar w:fldCharType="end"/>
        </w:r>
      </w:hyperlink>
    </w:p>
    <w:p w14:paraId="5ECB27FD" w14:textId="0882065C" w:rsidR="00F002AE" w:rsidRDefault="00223210">
      <w:pPr>
        <w:pStyle w:val="TOC3"/>
        <w:tabs>
          <w:tab w:val="right" w:leader="dot" w:pos="8494"/>
        </w:tabs>
        <w:rPr>
          <w:rFonts w:asciiTheme="minorHAnsi" w:eastAsiaTheme="minorEastAsia" w:hAnsiTheme="minorHAnsi" w:cstheme="minorBidi"/>
          <w:noProof/>
          <w:sz w:val="22"/>
          <w:szCs w:val="22"/>
          <w:lang w:eastAsia="hu-HU"/>
        </w:rPr>
      </w:pPr>
      <w:hyperlink w:anchor="_Toc90602995" w:history="1">
        <w:r w:rsidR="00F002AE" w:rsidRPr="005A43CA">
          <w:rPr>
            <w:rStyle w:val="Hyperlink"/>
            <w:noProof/>
          </w:rPr>
          <w:t>2.1.4 Visszacsatolt neurális hálózatok</w:t>
        </w:r>
        <w:r w:rsidR="00F002AE">
          <w:rPr>
            <w:noProof/>
            <w:webHidden/>
          </w:rPr>
          <w:tab/>
        </w:r>
        <w:r w:rsidR="00F002AE">
          <w:rPr>
            <w:noProof/>
            <w:webHidden/>
          </w:rPr>
          <w:fldChar w:fldCharType="begin"/>
        </w:r>
        <w:r w:rsidR="00F002AE">
          <w:rPr>
            <w:noProof/>
            <w:webHidden/>
          </w:rPr>
          <w:instrText xml:space="preserve"> PAGEREF _Toc90602995 \h </w:instrText>
        </w:r>
        <w:r w:rsidR="00F002AE">
          <w:rPr>
            <w:noProof/>
            <w:webHidden/>
          </w:rPr>
        </w:r>
        <w:r w:rsidR="00F002AE">
          <w:rPr>
            <w:noProof/>
            <w:webHidden/>
          </w:rPr>
          <w:fldChar w:fldCharType="separate"/>
        </w:r>
        <w:r w:rsidR="00F002AE">
          <w:rPr>
            <w:noProof/>
            <w:webHidden/>
          </w:rPr>
          <w:t>17</w:t>
        </w:r>
        <w:r w:rsidR="00F002AE">
          <w:rPr>
            <w:noProof/>
            <w:webHidden/>
          </w:rPr>
          <w:fldChar w:fldCharType="end"/>
        </w:r>
      </w:hyperlink>
    </w:p>
    <w:p w14:paraId="32CA0621" w14:textId="21E72D3A" w:rsidR="00F002AE" w:rsidRDefault="00223210">
      <w:pPr>
        <w:pStyle w:val="TOC2"/>
        <w:tabs>
          <w:tab w:val="right" w:leader="dot" w:pos="8494"/>
        </w:tabs>
        <w:rPr>
          <w:rFonts w:asciiTheme="minorHAnsi" w:eastAsiaTheme="minorEastAsia" w:hAnsiTheme="minorHAnsi" w:cstheme="minorBidi"/>
          <w:noProof/>
          <w:sz w:val="22"/>
          <w:szCs w:val="22"/>
          <w:lang w:eastAsia="hu-HU"/>
        </w:rPr>
      </w:pPr>
      <w:hyperlink w:anchor="_Toc90602996" w:history="1">
        <w:r w:rsidR="00F002AE" w:rsidRPr="005A43CA">
          <w:rPr>
            <w:rStyle w:val="Hyperlink"/>
            <w:noProof/>
          </w:rPr>
          <w:t>2.2 Megerősítéses tanulás</w:t>
        </w:r>
        <w:r w:rsidR="00F002AE">
          <w:rPr>
            <w:noProof/>
            <w:webHidden/>
          </w:rPr>
          <w:tab/>
        </w:r>
        <w:r w:rsidR="00F002AE">
          <w:rPr>
            <w:noProof/>
            <w:webHidden/>
          </w:rPr>
          <w:fldChar w:fldCharType="begin"/>
        </w:r>
        <w:r w:rsidR="00F002AE">
          <w:rPr>
            <w:noProof/>
            <w:webHidden/>
          </w:rPr>
          <w:instrText xml:space="preserve"> PAGEREF _Toc90602996 \h </w:instrText>
        </w:r>
        <w:r w:rsidR="00F002AE">
          <w:rPr>
            <w:noProof/>
            <w:webHidden/>
          </w:rPr>
        </w:r>
        <w:r w:rsidR="00F002AE">
          <w:rPr>
            <w:noProof/>
            <w:webHidden/>
          </w:rPr>
          <w:fldChar w:fldCharType="separate"/>
        </w:r>
        <w:r w:rsidR="00F002AE">
          <w:rPr>
            <w:noProof/>
            <w:webHidden/>
          </w:rPr>
          <w:t>20</w:t>
        </w:r>
        <w:r w:rsidR="00F002AE">
          <w:rPr>
            <w:noProof/>
            <w:webHidden/>
          </w:rPr>
          <w:fldChar w:fldCharType="end"/>
        </w:r>
      </w:hyperlink>
    </w:p>
    <w:p w14:paraId="0B59E513" w14:textId="03A44E93" w:rsidR="00F002AE" w:rsidRDefault="00223210">
      <w:pPr>
        <w:pStyle w:val="TOC3"/>
        <w:tabs>
          <w:tab w:val="right" w:leader="dot" w:pos="8494"/>
        </w:tabs>
        <w:rPr>
          <w:rFonts w:asciiTheme="minorHAnsi" w:eastAsiaTheme="minorEastAsia" w:hAnsiTheme="minorHAnsi" w:cstheme="minorBidi"/>
          <w:noProof/>
          <w:sz w:val="22"/>
          <w:szCs w:val="22"/>
          <w:lang w:eastAsia="hu-HU"/>
        </w:rPr>
      </w:pPr>
      <w:hyperlink w:anchor="_Toc90602997" w:history="1">
        <w:r w:rsidR="00F002AE" w:rsidRPr="005A43CA">
          <w:rPr>
            <w:rStyle w:val="Hyperlink"/>
            <w:noProof/>
          </w:rPr>
          <w:t>2.2.1 Q-tanulás és policy gradiens módszerek</w:t>
        </w:r>
        <w:r w:rsidR="00F002AE">
          <w:rPr>
            <w:noProof/>
            <w:webHidden/>
          </w:rPr>
          <w:tab/>
        </w:r>
        <w:r w:rsidR="00F002AE">
          <w:rPr>
            <w:noProof/>
            <w:webHidden/>
          </w:rPr>
          <w:fldChar w:fldCharType="begin"/>
        </w:r>
        <w:r w:rsidR="00F002AE">
          <w:rPr>
            <w:noProof/>
            <w:webHidden/>
          </w:rPr>
          <w:instrText xml:space="preserve"> PAGEREF _Toc90602997 \h </w:instrText>
        </w:r>
        <w:r w:rsidR="00F002AE">
          <w:rPr>
            <w:noProof/>
            <w:webHidden/>
          </w:rPr>
        </w:r>
        <w:r w:rsidR="00F002AE">
          <w:rPr>
            <w:noProof/>
            <w:webHidden/>
          </w:rPr>
          <w:fldChar w:fldCharType="separate"/>
        </w:r>
        <w:r w:rsidR="00F002AE">
          <w:rPr>
            <w:noProof/>
            <w:webHidden/>
          </w:rPr>
          <w:t>22</w:t>
        </w:r>
        <w:r w:rsidR="00F002AE">
          <w:rPr>
            <w:noProof/>
            <w:webHidden/>
          </w:rPr>
          <w:fldChar w:fldCharType="end"/>
        </w:r>
      </w:hyperlink>
    </w:p>
    <w:p w14:paraId="12B5CF84" w14:textId="4923052F" w:rsidR="00F002AE" w:rsidRDefault="00223210">
      <w:pPr>
        <w:pStyle w:val="TOC3"/>
        <w:tabs>
          <w:tab w:val="right" w:leader="dot" w:pos="8494"/>
        </w:tabs>
        <w:rPr>
          <w:rFonts w:asciiTheme="minorHAnsi" w:eastAsiaTheme="minorEastAsia" w:hAnsiTheme="minorHAnsi" w:cstheme="minorBidi"/>
          <w:noProof/>
          <w:sz w:val="22"/>
          <w:szCs w:val="22"/>
          <w:lang w:eastAsia="hu-HU"/>
        </w:rPr>
      </w:pPr>
      <w:hyperlink w:anchor="_Toc90602998" w:history="1">
        <w:r w:rsidR="00F002AE" w:rsidRPr="005A43CA">
          <w:rPr>
            <w:rStyle w:val="Hyperlink"/>
            <w:noProof/>
          </w:rPr>
          <w:t>2.2.2 Actor-Critic</w:t>
        </w:r>
        <w:r w:rsidR="00F002AE">
          <w:rPr>
            <w:noProof/>
            <w:webHidden/>
          </w:rPr>
          <w:tab/>
        </w:r>
        <w:r w:rsidR="00F002AE">
          <w:rPr>
            <w:noProof/>
            <w:webHidden/>
          </w:rPr>
          <w:fldChar w:fldCharType="begin"/>
        </w:r>
        <w:r w:rsidR="00F002AE">
          <w:rPr>
            <w:noProof/>
            <w:webHidden/>
          </w:rPr>
          <w:instrText xml:space="preserve"> PAGEREF _Toc90602998 \h </w:instrText>
        </w:r>
        <w:r w:rsidR="00F002AE">
          <w:rPr>
            <w:noProof/>
            <w:webHidden/>
          </w:rPr>
        </w:r>
        <w:r w:rsidR="00F002AE">
          <w:rPr>
            <w:noProof/>
            <w:webHidden/>
          </w:rPr>
          <w:fldChar w:fldCharType="separate"/>
        </w:r>
        <w:r w:rsidR="00F002AE">
          <w:rPr>
            <w:noProof/>
            <w:webHidden/>
          </w:rPr>
          <w:t>25</w:t>
        </w:r>
        <w:r w:rsidR="00F002AE">
          <w:rPr>
            <w:noProof/>
            <w:webHidden/>
          </w:rPr>
          <w:fldChar w:fldCharType="end"/>
        </w:r>
      </w:hyperlink>
    </w:p>
    <w:p w14:paraId="63E6A49D" w14:textId="485D160B" w:rsidR="00F002AE" w:rsidRDefault="00223210">
      <w:pPr>
        <w:pStyle w:val="TOC3"/>
        <w:tabs>
          <w:tab w:val="right" w:leader="dot" w:pos="8494"/>
        </w:tabs>
        <w:rPr>
          <w:rFonts w:asciiTheme="minorHAnsi" w:eastAsiaTheme="minorEastAsia" w:hAnsiTheme="minorHAnsi" w:cstheme="minorBidi"/>
          <w:noProof/>
          <w:sz w:val="22"/>
          <w:szCs w:val="22"/>
          <w:lang w:eastAsia="hu-HU"/>
        </w:rPr>
      </w:pPr>
      <w:hyperlink w:anchor="_Toc90602999" w:history="1">
        <w:r w:rsidR="00F002AE" w:rsidRPr="005A43CA">
          <w:rPr>
            <w:rStyle w:val="Hyperlink"/>
            <w:noProof/>
          </w:rPr>
          <w:t>2.2.3 Proximal Policy Optimization</w:t>
        </w:r>
        <w:r w:rsidR="00F002AE">
          <w:rPr>
            <w:noProof/>
            <w:webHidden/>
          </w:rPr>
          <w:tab/>
        </w:r>
        <w:r w:rsidR="00F002AE">
          <w:rPr>
            <w:noProof/>
            <w:webHidden/>
          </w:rPr>
          <w:fldChar w:fldCharType="begin"/>
        </w:r>
        <w:r w:rsidR="00F002AE">
          <w:rPr>
            <w:noProof/>
            <w:webHidden/>
          </w:rPr>
          <w:instrText xml:space="preserve"> PAGEREF _Toc90602999 \h </w:instrText>
        </w:r>
        <w:r w:rsidR="00F002AE">
          <w:rPr>
            <w:noProof/>
            <w:webHidden/>
          </w:rPr>
        </w:r>
        <w:r w:rsidR="00F002AE">
          <w:rPr>
            <w:noProof/>
            <w:webHidden/>
          </w:rPr>
          <w:fldChar w:fldCharType="separate"/>
        </w:r>
        <w:r w:rsidR="00F002AE">
          <w:rPr>
            <w:noProof/>
            <w:webHidden/>
          </w:rPr>
          <w:t>26</w:t>
        </w:r>
        <w:r w:rsidR="00F002AE">
          <w:rPr>
            <w:noProof/>
            <w:webHidden/>
          </w:rPr>
          <w:fldChar w:fldCharType="end"/>
        </w:r>
      </w:hyperlink>
    </w:p>
    <w:p w14:paraId="2245F494" w14:textId="1A79FC46" w:rsidR="00F002AE" w:rsidRDefault="00223210">
      <w:pPr>
        <w:pStyle w:val="TOC2"/>
        <w:tabs>
          <w:tab w:val="right" w:leader="dot" w:pos="8494"/>
        </w:tabs>
        <w:rPr>
          <w:rFonts w:asciiTheme="minorHAnsi" w:eastAsiaTheme="minorEastAsia" w:hAnsiTheme="minorHAnsi" w:cstheme="minorBidi"/>
          <w:noProof/>
          <w:sz w:val="22"/>
          <w:szCs w:val="22"/>
          <w:lang w:eastAsia="hu-HU"/>
        </w:rPr>
      </w:pPr>
      <w:hyperlink w:anchor="_Toc90603000" w:history="1">
        <w:r w:rsidR="00F002AE" w:rsidRPr="005A43CA">
          <w:rPr>
            <w:rStyle w:val="Hyperlink"/>
            <w:noProof/>
          </w:rPr>
          <w:t>2.3 Imitációs tanulás</w:t>
        </w:r>
        <w:r w:rsidR="00F002AE">
          <w:rPr>
            <w:noProof/>
            <w:webHidden/>
          </w:rPr>
          <w:tab/>
        </w:r>
        <w:r w:rsidR="00F002AE">
          <w:rPr>
            <w:noProof/>
            <w:webHidden/>
          </w:rPr>
          <w:fldChar w:fldCharType="begin"/>
        </w:r>
        <w:r w:rsidR="00F002AE">
          <w:rPr>
            <w:noProof/>
            <w:webHidden/>
          </w:rPr>
          <w:instrText xml:space="preserve"> PAGEREF _Toc90603000 \h </w:instrText>
        </w:r>
        <w:r w:rsidR="00F002AE">
          <w:rPr>
            <w:noProof/>
            <w:webHidden/>
          </w:rPr>
        </w:r>
        <w:r w:rsidR="00F002AE">
          <w:rPr>
            <w:noProof/>
            <w:webHidden/>
          </w:rPr>
          <w:fldChar w:fldCharType="separate"/>
        </w:r>
        <w:r w:rsidR="00F002AE">
          <w:rPr>
            <w:noProof/>
            <w:webHidden/>
          </w:rPr>
          <w:t>27</w:t>
        </w:r>
        <w:r w:rsidR="00F002AE">
          <w:rPr>
            <w:noProof/>
            <w:webHidden/>
          </w:rPr>
          <w:fldChar w:fldCharType="end"/>
        </w:r>
      </w:hyperlink>
    </w:p>
    <w:p w14:paraId="70C48790" w14:textId="6C0528B9" w:rsidR="00F002AE" w:rsidRDefault="00223210">
      <w:pPr>
        <w:pStyle w:val="TOC3"/>
        <w:tabs>
          <w:tab w:val="right" w:leader="dot" w:pos="8494"/>
        </w:tabs>
        <w:rPr>
          <w:rFonts w:asciiTheme="minorHAnsi" w:eastAsiaTheme="minorEastAsia" w:hAnsiTheme="minorHAnsi" w:cstheme="minorBidi"/>
          <w:noProof/>
          <w:sz w:val="22"/>
          <w:szCs w:val="22"/>
          <w:lang w:eastAsia="hu-HU"/>
        </w:rPr>
      </w:pPr>
      <w:hyperlink w:anchor="_Toc90603001" w:history="1">
        <w:r w:rsidR="00F002AE" w:rsidRPr="005A43CA">
          <w:rPr>
            <w:rStyle w:val="Hyperlink"/>
            <w:noProof/>
          </w:rPr>
          <w:t>2.3.1 Behavioural Cloning</w:t>
        </w:r>
        <w:r w:rsidR="00F002AE">
          <w:rPr>
            <w:noProof/>
            <w:webHidden/>
          </w:rPr>
          <w:tab/>
        </w:r>
        <w:r w:rsidR="00F002AE">
          <w:rPr>
            <w:noProof/>
            <w:webHidden/>
          </w:rPr>
          <w:fldChar w:fldCharType="begin"/>
        </w:r>
        <w:r w:rsidR="00F002AE">
          <w:rPr>
            <w:noProof/>
            <w:webHidden/>
          </w:rPr>
          <w:instrText xml:space="preserve"> PAGEREF _Toc90603001 \h </w:instrText>
        </w:r>
        <w:r w:rsidR="00F002AE">
          <w:rPr>
            <w:noProof/>
            <w:webHidden/>
          </w:rPr>
        </w:r>
        <w:r w:rsidR="00F002AE">
          <w:rPr>
            <w:noProof/>
            <w:webHidden/>
          </w:rPr>
          <w:fldChar w:fldCharType="separate"/>
        </w:r>
        <w:r w:rsidR="00F002AE">
          <w:rPr>
            <w:noProof/>
            <w:webHidden/>
          </w:rPr>
          <w:t>27</w:t>
        </w:r>
        <w:r w:rsidR="00F002AE">
          <w:rPr>
            <w:noProof/>
            <w:webHidden/>
          </w:rPr>
          <w:fldChar w:fldCharType="end"/>
        </w:r>
      </w:hyperlink>
    </w:p>
    <w:p w14:paraId="3E918930" w14:textId="2659750C" w:rsidR="00F002AE" w:rsidRDefault="00223210">
      <w:pPr>
        <w:pStyle w:val="TOC3"/>
        <w:tabs>
          <w:tab w:val="right" w:leader="dot" w:pos="8494"/>
        </w:tabs>
        <w:rPr>
          <w:rFonts w:asciiTheme="minorHAnsi" w:eastAsiaTheme="minorEastAsia" w:hAnsiTheme="minorHAnsi" w:cstheme="minorBidi"/>
          <w:noProof/>
          <w:sz w:val="22"/>
          <w:szCs w:val="22"/>
          <w:lang w:eastAsia="hu-HU"/>
        </w:rPr>
      </w:pPr>
      <w:hyperlink w:anchor="_Toc90603002" w:history="1">
        <w:r w:rsidR="00F002AE" w:rsidRPr="005A43CA">
          <w:rPr>
            <w:rStyle w:val="Hyperlink"/>
            <w:noProof/>
          </w:rPr>
          <w:t>2.3.2 Direct Policy Learning</w:t>
        </w:r>
        <w:r w:rsidR="00F002AE">
          <w:rPr>
            <w:noProof/>
            <w:webHidden/>
          </w:rPr>
          <w:tab/>
        </w:r>
        <w:r w:rsidR="00F002AE">
          <w:rPr>
            <w:noProof/>
            <w:webHidden/>
          </w:rPr>
          <w:fldChar w:fldCharType="begin"/>
        </w:r>
        <w:r w:rsidR="00F002AE">
          <w:rPr>
            <w:noProof/>
            <w:webHidden/>
          </w:rPr>
          <w:instrText xml:space="preserve"> PAGEREF _Toc90603002 \h </w:instrText>
        </w:r>
        <w:r w:rsidR="00F002AE">
          <w:rPr>
            <w:noProof/>
            <w:webHidden/>
          </w:rPr>
        </w:r>
        <w:r w:rsidR="00F002AE">
          <w:rPr>
            <w:noProof/>
            <w:webHidden/>
          </w:rPr>
          <w:fldChar w:fldCharType="separate"/>
        </w:r>
        <w:r w:rsidR="00F002AE">
          <w:rPr>
            <w:noProof/>
            <w:webHidden/>
          </w:rPr>
          <w:t>28</w:t>
        </w:r>
        <w:r w:rsidR="00F002AE">
          <w:rPr>
            <w:noProof/>
            <w:webHidden/>
          </w:rPr>
          <w:fldChar w:fldCharType="end"/>
        </w:r>
      </w:hyperlink>
    </w:p>
    <w:p w14:paraId="7048C33D" w14:textId="44128C30" w:rsidR="00F002AE" w:rsidRDefault="00223210">
      <w:pPr>
        <w:pStyle w:val="TOC3"/>
        <w:tabs>
          <w:tab w:val="right" w:leader="dot" w:pos="8494"/>
        </w:tabs>
        <w:rPr>
          <w:rFonts w:asciiTheme="minorHAnsi" w:eastAsiaTheme="minorEastAsia" w:hAnsiTheme="minorHAnsi" w:cstheme="minorBidi"/>
          <w:noProof/>
          <w:sz w:val="22"/>
          <w:szCs w:val="22"/>
          <w:lang w:eastAsia="hu-HU"/>
        </w:rPr>
      </w:pPr>
      <w:hyperlink w:anchor="_Toc90603003" w:history="1">
        <w:r w:rsidR="00F002AE" w:rsidRPr="005A43CA">
          <w:rPr>
            <w:rStyle w:val="Hyperlink"/>
            <w:noProof/>
          </w:rPr>
          <w:t>2.3.3 Inverse Reinforcement Learning</w:t>
        </w:r>
        <w:r w:rsidR="00F002AE">
          <w:rPr>
            <w:noProof/>
            <w:webHidden/>
          </w:rPr>
          <w:tab/>
        </w:r>
        <w:r w:rsidR="00F002AE">
          <w:rPr>
            <w:noProof/>
            <w:webHidden/>
          </w:rPr>
          <w:fldChar w:fldCharType="begin"/>
        </w:r>
        <w:r w:rsidR="00F002AE">
          <w:rPr>
            <w:noProof/>
            <w:webHidden/>
          </w:rPr>
          <w:instrText xml:space="preserve"> PAGEREF _Toc90603003 \h </w:instrText>
        </w:r>
        <w:r w:rsidR="00F002AE">
          <w:rPr>
            <w:noProof/>
            <w:webHidden/>
          </w:rPr>
        </w:r>
        <w:r w:rsidR="00F002AE">
          <w:rPr>
            <w:noProof/>
            <w:webHidden/>
          </w:rPr>
          <w:fldChar w:fldCharType="separate"/>
        </w:r>
        <w:r w:rsidR="00F002AE">
          <w:rPr>
            <w:noProof/>
            <w:webHidden/>
          </w:rPr>
          <w:t>29</w:t>
        </w:r>
        <w:r w:rsidR="00F002AE">
          <w:rPr>
            <w:noProof/>
            <w:webHidden/>
          </w:rPr>
          <w:fldChar w:fldCharType="end"/>
        </w:r>
      </w:hyperlink>
    </w:p>
    <w:p w14:paraId="3276DBF8" w14:textId="2CA0F482" w:rsidR="00F002AE" w:rsidRDefault="00223210">
      <w:pPr>
        <w:pStyle w:val="TOC2"/>
        <w:tabs>
          <w:tab w:val="right" w:leader="dot" w:pos="8494"/>
        </w:tabs>
        <w:rPr>
          <w:rFonts w:asciiTheme="minorHAnsi" w:eastAsiaTheme="minorEastAsia" w:hAnsiTheme="minorHAnsi" w:cstheme="minorBidi"/>
          <w:noProof/>
          <w:sz w:val="22"/>
          <w:szCs w:val="22"/>
          <w:lang w:eastAsia="hu-HU"/>
        </w:rPr>
      </w:pPr>
      <w:hyperlink w:anchor="_Toc90603004" w:history="1">
        <w:r w:rsidR="00F002AE" w:rsidRPr="005A43CA">
          <w:rPr>
            <w:rStyle w:val="Hyperlink"/>
            <w:noProof/>
          </w:rPr>
          <w:t>2.4 Attention</w:t>
        </w:r>
        <w:r w:rsidR="00F002AE">
          <w:rPr>
            <w:noProof/>
            <w:webHidden/>
          </w:rPr>
          <w:tab/>
        </w:r>
        <w:r w:rsidR="00F002AE">
          <w:rPr>
            <w:noProof/>
            <w:webHidden/>
          </w:rPr>
          <w:fldChar w:fldCharType="begin"/>
        </w:r>
        <w:r w:rsidR="00F002AE">
          <w:rPr>
            <w:noProof/>
            <w:webHidden/>
          </w:rPr>
          <w:instrText xml:space="preserve"> PAGEREF _Toc90603004 \h </w:instrText>
        </w:r>
        <w:r w:rsidR="00F002AE">
          <w:rPr>
            <w:noProof/>
            <w:webHidden/>
          </w:rPr>
        </w:r>
        <w:r w:rsidR="00F002AE">
          <w:rPr>
            <w:noProof/>
            <w:webHidden/>
          </w:rPr>
          <w:fldChar w:fldCharType="separate"/>
        </w:r>
        <w:r w:rsidR="00F002AE">
          <w:rPr>
            <w:noProof/>
            <w:webHidden/>
          </w:rPr>
          <w:t>30</w:t>
        </w:r>
        <w:r w:rsidR="00F002AE">
          <w:rPr>
            <w:noProof/>
            <w:webHidden/>
          </w:rPr>
          <w:fldChar w:fldCharType="end"/>
        </w:r>
      </w:hyperlink>
    </w:p>
    <w:p w14:paraId="14E186A6" w14:textId="04D4219D" w:rsidR="00F002AE" w:rsidRDefault="00223210">
      <w:pPr>
        <w:pStyle w:val="TOC3"/>
        <w:tabs>
          <w:tab w:val="right" w:leader="dot" w:pos="8494"/>
        </w:tabs>
        <w:rPr>
          <w:rFonts w:asciiTheme="minorHAnsi" w:eastAsiaTheme="minorEastAsia" w:hAnsiTheme="minorHAnsi" w:cstheme="minorBidi"/>
          <w:noProof/>
          <w:sz w:val="22"/>
          <w:szCs w:val="22"/>
          <w:lang w:eastAsia="hu-HU"/>
        </w:rPr>
      </w:pPr>
      <w:hyperlink w:anchor="_Toc90603005" w:history="1">
        <w:r w:rsidR="00F002AE" w:rsidRPr="005A43CA">
          <w:rPr>
            <w:rStyle w:val="Hyperlink"/>
            <w:noProof/>
          </w:rPr>
          <w:t>2.4.1 Self-Attention</w:t>
        </w:r>
        <w:r w:rsidR="00F002AE">
          <w:rPr>
            <w:noProof/>
            <w:webHidden/>
          </w:rPr>
          <w:tab/>
        </w:r>
        <w:r w:rsidR="00F002AE">
          <w:rPr>
            <w:noProof/>
            <w:webHidden/>
          </w:rPr>
          <w:fldChar w:fldCharType="begin"/>
        </w:r>
        <w:r w:rsidR="00F002AE">
          <w:rPr>
            <w:noProof/>
            <w:webHidden/>
          </w:rPr>
          <w:instrText xml:space="preserve"> PAGEREF _Toc90603005 \h </w:instrText>
        </w:r>
        <w:r w:rsidR="00F002AE">
          <w:rPr>
            <w:noProof/>
            <w:webHidden/>
          </w:rPr>
        </w:r>
        <w:r w:rsidR="00F002AE">
          <w:rPr>
            <w:noProof/>
            <w:webHidden/>
          </w:rPr>
          <w:fldChar w:fldCharType="separate"/>
        </w:r>
        <w:r w:rsidR="00F002AE">
          <w:rPr>
            <w:noProof/>
            <w:webHidden/>
          </w:rPr>
          <w:t>30</w:t>
        </w:r>
        <w:r w:rsidR="00F002AE">
          <w:rPr>
            <w:noProof/>
            <w:webHidden/>
          </w:rPr>
          <w:fldChar w:fldCharType="end"/>
        </w:r>
      </w:hyperlink>
    </w:p>
    <w:p w14:paraId="2AF741B5" w14:textId="2739BF7D" w:rsidR="00F002AE" w:rsidRDefault="00223210">
      <w:pPr>
        <w:pStyle w:val="TOC3"/>
        <w:tabs>
          <w:tab w:val="right" w:leader="dot" w:pos="8494"/>
        </w:tabs>
        <w:rPr>
          <w:rFonts w:asciiTheme="minorHAnsi" w:eastAsiaTheme="minorEastAsia" w:hAnsiTheme="minorHAnsi" w:cstheme="minorBidi"/>
          <w:noProof/>
          <w:sz w:val="22"/>
          <w:szCs w:val="22"/>
          <w:lang w:eastAsia="hu-HU"/>
        </w:rPr>
      </w:pPr>
      <w:hyperlink w:anchor="_Toc90603006" w:history="1">
        <w:r w:rsidR="00F002AE" w:rsidRPr="005A43CA">
          <w:rPr>
            <w:rStyle w:val="Hyperlink"/>
            <w:noProof/>
          </w:rPr>
          <w:t>2.4.2 Pozíció kódolás</w:t>
        </w:r>
        <w:r w:rsidR="00F002AE">
          <w:rPr>
            <w:noProof/>
            <w:webHidden/>
          </w:rPr>
          <w:tab/>
        </w:r>
        <w:r w:rsidR="00F002AE">
          <w:rPr>
            <w:noProof/>
            <w:webHidden/>
          </w:rPr>
          <w:fldChar w:fldCharType="begin"/>
        </w:r>
        <w:r w:rsidR="00F002AE">
          <w:rPr>
            <w:noProof/>
            <w:webHidden/>
          </w:rPr>
          <w:instrText xml:space="preserve"> PAGEREF _Toc90603006 \h </w:instrText>
        </w:r>
        <w:r w:rsidR="00F002AE">
          <w:rPr>
            <w:noProof/>
            <w:webHidden/>
          </w:rPr>
        </w:r>
        <w:r w:rsidR="00F002AE">
          <w:rPr>
            <w:noProof/>
            <w:webHidden/>
          </w:rPr>
          <w:fldChar w:fldCharType="separate"/>
        </w:r>
        <w:r w:rsidR="00F002AE">
          <w:rPr>
            <w:noProof/>
            <w:webHidden/>
          </w:rPr>
          <w:t>34</w:t>
        </w:r>
        <w:r w:rsidR="00F002AE">
          <w:rPr>
            <w:noProof/>
            <w:webHidden/>
          </w:rPr>
          <w:fldChar w:fldCharType="end"/>
        </w:r>
      </w:hyperlink>
    </w:p>
    <w:p w14:paraId="6AA08775" w14:textId="566B2419" w:rsidR="00F002AE" w:rsidRDefault="00223210">
      <w:pPr>
        <w:pStyle w:val="TOC2"/>
        <w:tabs>
          <w:tab w:val="right" w:leader="dot" w:pos="8494"/>
        </w:tabs>
        <w:rPr>
          <w:rFonts w:asciiTheme="minorHAnsi" w:eastAsiaTheme="minorEastAsia" w:hAnsiTheme="minorHAnsi" w:cstheme="minorBidi"/>
          <w:noProof/>
          <w:sz w:val="22"/>
          <w:szCs w:val="22"/>
          <w:lang w:eastAsia="hu-HU"/>
        </w:rPr>
      </w:pPr>
      <w:hyperlink w:anchor="_Toc90603007" w:history="1">
        <w:r w:rsidR="00F002AE" w:rsidRPr="005A43CA">
          <w:rPr>
            <w:rStyle w:val="Hyperlink"/>
            <w:noProof/>
          </w:rPr>
          <w:t>2.5 RAdam</w:t>
        </w:r>
        <w:r w:rsidR="00F002AE">
          <w:rPr>
            <w:noProof/>
            <w:webHidden/>
          </w:rPr>
          <w:tab/>
        </w:r>
        <w:r w:rsidR="00F002AE">
          <w:rPr>
            <w:noProof/>
            <w:webHidden/>
          </w:rPr>
          <w:fldChar w:fldCharType="begin"/>
        </w:r>
        <w:r w:rsidR="00F002AE">
          <w:rPr>
            <w:noProof/>
            <w:webHidden/>
          </w:rPr>
          <w:instrText xml:space="preserve"> PAGEREF _Toc90603007 \h </w:instrText>
        </w:r>
        <w:r w:rsidR="00F002AE">
          <w:rPr>
            <w:noProof/>
            <w:webHidden/>
          </w:rPr>
        </w:r>
        <w:r w:rsidR="00F002AE">
          <w:rPr>
            <w:noProof/>
            <w:webHidden/>
          </w:rPr>
          <w:fldChar w:fldCharType="separate"/>
        </w:r>
        <w:r w:rsidR="00F002AE">
          <w:rPr>
            <w:noProof/>
            <w:webHidden/>
          </w:rPr>
          <w:t>36</w:t>
        </w:r>
        <w:r w:rsidR="00F002AE">
          <w:rPr>
            <w:noProof/>
            <w:webHidden/>
          </w:rPr>
          <w:fldChar w:fldCharType="end"/>
        </w:r>
      </w:hyperlink>
    </w:p>
    <w:p w14:paraId="2B797104" w14:textId="67AE42FF" w:rsidR="00F002AE" w:rsidRDefault="00223210">
      <w:pPr>
        <w:pStyle w:val="TOC1"/>
        <w:rPr>
          <w:rFonts w:asciiTheme="minorHAnsi" w:eastAsiaTheme="minorEastAsia" w:hAnsiTheme="minorHAnsi" w:cstheme="minorBidi"/>
          <w:b w:val="0"/>
          <w:noProof/>
          <w:sz w:val="22"/>
          <w:szCs w:val="22"/>
          <w:lang w:eastAsia="hu-HU"/>
        </w:rPr>
      </w:pPr>
      <w:hyperlink w:anchor="_Toc90603008" w:history="1">
        <w:r w:rsidR="00F002AE" w:rsidRPr="005A43CA">
          <w:rPr>
            <w:rStyle w:val="Hyperlink"/>
            <w:noProof/>
          </w:rPr>
          <w:t>3 Specifikáció, tervezés</w:t>
        </w:r>
        <w:r w:rsidR="00F002AE">
          <w:rPr>
            <w:noProof/>
            <w:webHidden/>
          </w:rPr>
          <w:tab/>
        </w:r>
        <w:r w:rsidR="00F002AE">
          <w:rPr>
            <w:noProof/>
            <w:webHidden/>
          </w:rPr>
          <w:fldChar w:fldCharType="begin"/>
        </w:r>
        <w:r w:rsidR="00F002AE">
          <w:rPr>
            <w:noProof/>
            <w:webHidden/>
          </w:rPr>
          <w:instrText xml:space="preserve"> PAGEREF _Toc90603008 \h </w:instrText>
        </w:r>
        <w:r w:rsidR="00F002AE">
          <w:rPr>
            <w:noProof/>
            <w:webHidden/>
          </w:rPr>
        </w:r>
        <w:r w:rsidR="00F002AE">
          <w:rPr>
            <w:noProof/>
            <w:webHidden/>
          </w:rPr>
          <w:fldChar w:fldCharType="separate"/>
        </w:r>
        <w:r w:rsidR="00F002AE">
          <w:rPr>
            <w:noProof/>
            <w:webHidden/>
          </w:rPr>
          <w:t>39</w:t>
        </w:r>
        <w:r w:rsidR="00F002AE">
          <w:rPr>
            <w:noProof/>
            <w:webHidden/>
          </w:rPr>
          <w:fldChar w:fldCharType="end"/>
        </w:r>
      </w:hyperlink>
    </w:p>
    <w:p w14:paraId="6CF1744D" w14:textId="348A2F5F" w:rsidR="00F002AE" w:rsidRDefault="00223210">
      <w:pPr>
        <w:pStyle w:val="TOC2"/>
        <w:tabs>
          <w:tab w:val="right" w:leader="dot" w:pos="8494"/>
        </w:tabs>
        <w:rPr>
          <w:rFonts w:asciiTheme="minorHAnsi" w:eastAsiaTheme="minorEastAsia" w:hAnsiTheme="minorHAnsi" w:cstheme="minorBidi"/>
          <w:noProof/>
          <w:sz w:val="22"/>
          <w:szCs w:val="22"/>
          <w:lang w:eastAsia="hu-HU"/>
        </w:rPr>
      </w:pPr>
      <w:hyperlink w:anchor="_Toc90603009" w:history="1">
        <w:r w:rsidR="00F002AE" w:rsidRPr="005A43CA">
          <w:rPr>
            <w:rStyle w:val="Hyperlink"/>
            <w:noProof/>
          </w:rPr>
          <w:t>3.1 Specifikáció</w:t>
        </w:r>
        <w:r w:rsidR="00F002AE">
          <w:rPr>
            <w:noProof/>
            <w:webHidden/>
          </w:rPr>
          <w:tab/>
        </w:r>
        <w:r w:rsidR="00F002AE">
          <w:rPr>
            <w:noProof/>
            <w:webHidden/>
          </w:rPr>
          <w:fldChar w:fldCharType="begin"/>
        </w:r>
        <w:r w:rsidR="00F002AE">
          <w:rPr>
            <w:noProof/>
            <w:webHidden/>
          </w:rPr>
          <w:instrText xml:space="preserve"> PAGEREF _Toc90603009 \h </w:instrText>
        </w:r>
        <w:r w:rsidR="00F002AE">
          <w:rPr>
            <w:noProof/>
            <w:webHidden/>
          </w:rPr>
        </w:r>
        <w:r w:rsidR="00F002AE">
          <w:rPr>
            <w:noProof/>
            <w:webHidden/>
          </w:rPr>
          <w:fldChar w:fldCharType="separate"/>
        </w:r>
        <w:r w:rsidR="00F002AE">
          <w:rPr>
            <w:noProof/>
            <w:webHidden/>
          </w:rPr>
          <w:t>39</w:t>
        </w:r>
        <w:r w:rsidR="00F002AE">
          <w:rPr>
            <w:noProof/>
            <w:webHidden/>
          </w:rPr>
          <w:fldChar w:fldCharType="end"/>
        </w:r>
      </w:hyperlink>
    </w:p>
    <w:p w14:paraId="0607A39D" w14:textId="5C15AFE0" w:rsidR="00F002AE" w:rsidRDefault="00223210">
      <w:pPr>
        <w:pStyle w:val="TOC2"/>
        <w:tabs>
          <w:tab w:val="right" w:leader="dot" w:pos="8494"/>
        </w:tabs>
        <w:rPr>
          <w:rFonts w:asciiTheme="minorHAnsi" w:eastAsiaTheme="minorEastAsia" w:hAnsiTheme="minorHAnsi" w:cstheme="minorBidi"/>
          <w:noProof/>
          <w:sz w:val="22"/>
          <w:szCs w:val="22"/>
          <w:lang w:eastAsia="hu-HU"/>
        </w:rPr>
      </w:pPr>
      <w:hyperlink w:anchor="_Toc90603010" w:history="1">
        <w:r w:rsidR="00F002AE" w:rsidRPr="005A43CA">
          <w:rPr>
            <w:rStyle w:val="Hyperlink"/>
            <w:noProof/>
          </w:rPr>
          <w:t>3.2 Fejlesztői eszközök</w:t>
        </w:r>
        <w:r w:rsidR="00F002AE">
          <w:rPr>
            <w:noProof/>
            <w:webHidden/>
          </w:rPr>
          <w:tab/>
        </w:r>
        <w:r w:rsidR="00F002AE">
          <w:rPr>
            <w:noProof/>
            <w:webHidden/>
          </w:rPr>
          <w:fldChar w:fldCharType="begin"/>
        </w:r>
        <w:r w:rsidR="00F002AE">
          <w:rPr>
            <w:noProof/>
            <w:webHidden/>
          </w:rPr>
          <w:instrText xml:space="preserve"> PAGEREF _Toc90603010 \h </w:instrText>
        </w:r>
        <w:r w:rsidR="00F002AE">
          <w:rPr>
            <w:noProof/>
            <w:webHidden/>
          </w:rPr>
        </w:r>
        <w:r w:rsidR="00F002AE">
          <w:rPr>
            <w:noProof/>
            <w:webHidden/>
          </w:rPr>
          <w:fldChar w:fldCharType="separate"/>
        </w:r>
        <w:r w:rsidR="00F002AE">
          <w:rPr>
            <w:noProof/>
            <w:webHidden/>
          </w:rPr>
          <w:t>40</w:t>
        </w:r>
        <w:r w:rsidR="00F002AE">
          <w:rPr>
            <w:noProof/>
            <w:webHidden/>
          </w:rPr>
          <w:fldChar w:fldCharType="end"/>
        </w:r>
      </w:hyperlink>
    </w:p>
    <w:p w14:paraId="6E1C7867" w14:textId="031F8218" w:rsidR="00F002AE" w:rsidRDefault="00223210">
      <w:pPr>
        <w:pStyle w:val="TOC3"/>
        <w:tabs>
          <w:tab w:val="right" w:leader="dot" w:pos="8494"/>
        </w:tabs>
        <w:rPr>
          <w:rFonts w:asciiTheme="minorHAnsi" w:eastAsiaTheme="minorEastAsia" w:hAnsiTheme="minorHAnsi" w:cstheme="minorBidi"/>
          <w:noProof/>
          <w:sz w:val="22"/>
          <w:szCs w:val="22"/>
          <w:lang w:eastAsia="hu-HU"/>
        </w:rPr>
      </w:pPr>
      <w:hyperlink w:anchor="_Toc90603011" w:history="1">
        <w:r w:rsidR="00F002AE" w:rsidRPr="005A43CA">
          <w:rPr>
            <w:rStyle w:val="Hyperlink"/>
            <w:noProof/>
          </w:rPr>
          <w:t>3.2.1 Colaboratory</w:t>
        </w:r>
        <w:r w:rsidR="00F002AE">
          <w:rPr>
            <w:noProof/>
            <w:webHidden/>
          </w:rPr>
          <w:tab/>
        </w:r>
        <w:r w:rsidR="00F002AE">
          <w:rPr>
            <w:noProof/>
            <w:webHidden/>
          </w:rPr>
          <w:fldChar w:fldCharType="begin"/>
        </w:r>
        <w:r w:rsidR="00F002AE">
          <w:rPr>
            <w:noProof/>
            <w:webHidden/>
          </w:rPr>
          <w:instrText xml:space="preserve"> PAGEREF _Toc90603011 \h </w:instrText>
        </w:r>
        <w:r w:rsidR="00F002AE">
          <w:rPr>
            <w:noProof/>
            <w:webHidden/>
          </w:rPr>
        </w:r>
        <w:r w:rsidR="00F002AE">
          <w:rPr>
            <w:noProof/>
            <w:webHidden/>
          </w:rPr>
          <w:fldChar w:fldCharType="separate"/>
        </w:r>
        <w:r w:rsidR="00F002AE">
          <w:rPr>
            <w:noProof/>
            <w:webHidden/>
          </w:rPr>
          <w:t>40</w:t>
        </w:r>
        <w:r w:rsidR="00F002AE">
          <w:rPr>
            <w:noProof/>
            <w:webHidden/>
          </w:rPr>
          <w:fldChar w:fldCharType="end"/>
        </w:r>
      </w:hyperlink>
    </w:p>
    <w:p w14:paraId="5543F45D" w14:textId="583CE037" w:rsidR="00F002AE" w:rsidRDefault="00223210">
      <w:pPr>
        <w:pStyle w:val="TOC3"/>
        <w:tabs>
          <w:tab w:val="right" w:leader="dot" w:pos="8494"/>
        </w:tabs>
        <w:rPr>
          <w:rFonts w:asciiTheme="minorHAnsi" w:eastAsiaTheme="minorEastAsia" w:hAnsiTheme="minorHAnsi" w:cstheme="minorBidi"/>
          <w:noProof/>
          <w:sz w:val="22"/>
          <w:szCs w:val="22"/>
          <w:lang w:eastAsia="hu-HU"/>
        </w:rPr>
      </w:pPr>
      <w:hyperlink w:anchor="_Toc90603012" w:history="1">
        <w:r w:rsidR="00F002AE" w:rsidRPr="005A43CA">
          <w:rPr>
            <w:rStyle w:val="Hyperlink"/>
            <w:noProof/>
          </w:rPr>
          <w:t>3.2.2 PyTorch</w:t>
        </w:r>
        <w:r w:rsidR="00F002AE">
          <w:rPr>
            <w:noProof/>
            <w:webHidden/>
          </w:rPr>
          <w:tab/>
        </w:r>
        <w:r w:rsidR="00F002AE">
          <w:rPr>
            <w:noProof/>
            <w:webHidden/>
          </w:rPr>
          <w:fldChar w:fldCharType="begin"/>
        </w:r>
        <w:r w:rsidR="00F002AE">
          <w:rPr>
            <w:noProof/>
            <w:webHidden/>
          </w:rPr>
          <w:instrText xml:space="preserve"> PAGEREF _Toc90603012 \h </w:instrText>
        </w:r>
        <w:r w:rsidR="00F002AE">
          <w:rPr>
            <w:noProof/>
            <w:webHidden/>
          </w:rPr>
        </w:r>
        <w:r w:rsidR="00F002AE">
          <w:rPr>
            <w:noProof/>
            <w:webHidden/>
          </w:rPr>
          <w:fldChar w:fldCharType="separate"/>
        </w:r>
        <w:r w:rsidR="00F002AE">
          <w:rPr>
            <w:noProof/>
            <w:webHidden/>
          </w:rPr>
          <w:t>40</w:t>
        </w:r>
        <w:r w:rsidR="00F002AE">
          <w:rPr>
            <w:noProof/>
            <w:webHidden/>
          </w:rPr>
          <w:fldChar w:fldCharType="end"/>
        </w:r>
      </w:hyperlink>
    </w:p>
    <w:p w14:paraId="2B0271D2" w14:textId="6070A8D9" w:rsidR="00F002AE" w:rsidRDefault="00223210">
      <w:pPr>
        <w:pStyle w:val="TOC3"/>
        <w:tabs>
          <w:tab w:val="right" w:leader="dot" w:pos="8494"/>
        </w:tabs>
        <w:rPr>
          <w:rFonts w:asciiTheme="minorHAnsi" w:eastAsiaTheme="minorEastAsia" w:hAnsiTheme="minorHAnsi" w:cstheme="minorBidi"/>
          <w:noProof/>
          <w:sz w:val="22"/>
          <w:szCs w:val="22"/>
          <w:lang w:eastAsia="hu-HU"/>
        </w:rPr>
      </w:pPr>
      <w:hyperlink w:anchor="_Toc90603013" w:history="1">
        <w:r w:rsidR="00F002AE" w:rsidRPr="005A43CA">
          <w:rPr>
            <w:rStyle w:val="Hyperlink"/>
            <w:noProof/>
          </w:rPr>
          <w:t>3.2.3 PyBullet</w:t>
        </w:r>
        <w:r w:rsidR="00F002AE">
          <w:rPr>
            <w:noProof/>
            <w:webHidden/>
          </w:rPr>
          <w:tab/>
        </w:r>
        <w:r w:rsidR="00F002AE">
          <w:rPr>
            <w:noProof/>
            <w:webHidden/>
          </w:rPr>
          <w:fldChar w:fldCharType="begin"/>
        </w:r>
        <w:r w:rsidR="00F002AE">
          <w:rPr>
            <w:noProof/>
            <w:webHidden/>
          </w:rPr>
          <w:instrText xml:space="preserve"> PAGEREF _Toc90603013 \h </w:instrText>
        </w:r>
        <w:r w:rsidR="00F002AE">
          <w:rPr>
            <w:noProof/>
            <w:webHidden/>
          </w:rPr>
        </w:r>
        <w:r w:rsidR="00F002AE">
          <w:rPr>
            <w:noProof/>
            <w:webHidden/>
          </w:rPr>
          <w:fldChar w:fldCharType="separate"/>
        </w:r>
        <w:r w:rsidR="00F002AE">
          <w:rPr>
            <w:noProof/>
            <w:webHidden/>
          </w:rPr>
          <w:t>41</w:t>
        </w:r>
        <w:r w:rsidR="00F002AE">
          <w:rPr>
            <w:noProof/>
            <w:webHidden/>
          </w:rPr>
          <w:fldChar w:fldCharType="end"/>
        </w:r>
      </w:hyperlink>
    </w:p>
    <w:p w14:paraId="17D55D8F" w14:textId="7FB349AC" w:rsidR="00F002AE" w:rsidRDefault="00223210">
      <w:pPr>
        <w:pStyle w:val="TOC2"/>
        <w:tabs>
          <w:tab w:val="right" w:leader="dot" w:pos="8494"/>
        </w:tabs>
        <w:rPr>
          <w:rFonts w:asciiTheme="minorHAnsi" w:eastAsiaTheme="minorEastAsia" w:hAnsiTheme="minorHAnsi" w:cstheme="minorBidi"/>
          <w:noProof/>
          <w:sz w:val="22"/>
          <w:szCs w:val="22"/>
          <w:lang w:eastAsia="hu-HU"/>
        </w:rPr>
      </w:pPr>
      <w:hyperlink w:anchor="_Toc90603014" w:history="1">
        <w:r w:rsidR="00F002AE" w:rsidRPr="005A43CA">
          <w:rPr>
            <w:rStyle w:val="Hyperlink"/>
            <w:noProof/>
          </w:rPr>
          <w:t>3.3 Tervezés</w:t>
        </w:r>
        <w:r w:rsidR="00F002AE">
          <w:rPr>
            <w:noProof/>
            <w:webHidden/>
          </w:rPr>
          <w:tab/>
        </w:r>
        <w:r w:rsidR="00F002AE">
          <w:rPr>
            <w:noProof/>
            <w:webHidden/>
          </w:rPr>
          <w:fldChar w:fldCharType="begin"/>
        </w:r>
        <w:r w:rsidR="00F002AE">
          <w:rPr>
            <w:noProof/>
            <w:webHidden/>
          </w:rPr>
          <w:instrText xml:space="preserve"> PAGEREF _Toc90603014 \h </w:instrText>
        </w:r>
        <w:r w:rsidR="00F002AE">
          <w:rPr>
            <w:noProof/>
            <w:webHidden/>
          </w:rPr>
        </w:r>
        <w:r w:rsidR="00F002AE">
          <w:rPr>
            <w:noProof/>
            <w:webHidden/>
          </w:rPr>
          <w:fldChar w:fldCharType="separate"/>
        </w:r>
        <w:r w:rsidR="00F002AE">
          <w:rPr>
            <w:noProof/>
            <w:webHidden/>
          </w:rPr>
          <w:t>41</w:t>
        </w:r>
        <w:r w:rsidR="00F002AE">
          <w:rPr>
            <w:noProof/>
            <w:webHidden/>
          </w:rPr>
          <w:fldChar w:fldCharType="end"/>
        </w:r>
      </w:hyperlink>
    </w:p>
    <w:p w14:paraId="6F72E960" w14:textId="28A2BBB5" w:rsidR="00F002AE" w:rsidRDefault="00223210">
      <w:pPr>
        <w:pStyle w:val="TOC1"/>
        <w:rPr>
          <w:rFonts w:asciiTheme="minorHAnsi" w:eastAsiaTheme="minorEastAsia" w:hAnsiTheme="minorHAnsi" w:cstheme="minorBidi"/>
          <w:b w:val="0"/>
          <w:noProof/>
          <w:sz w:val="22"/>
          <w:szCs w:val="22"/>
          <w:lang w:eastAsia="hu-HU"/>
        </w:rPr>
      </w:pPr>
      <w:hyperlink w:anchor="_Toc90603015" w:history="1">
        <w:r w:rsidR="00F002AE" w:rsidRPr="005A43CA">
          <w:rPr>
            <w:rStyle w:val="Hyperlink"/>
            <w:noProof/>
          </w:rPr>
          <w:t>4 Megvalósítás</w:t>
        </w:r>
        <w:r w:rsidR="00F002AE">
          <w:rPr>
            <w:noProof/>
            <w:webHidden/>
          </w:rPr>
          <w:tab/>
        </w:r>
        <w:r w:rsidR="00F002AE">
          <w:rPr>
            <w:noProof/>
            <w:webHidden/>
          </w:rPr>
          <w:fldChar w:fldCharType="begin"/>
        </w:r>
        <w:r w:rsidR="00F002AE">
          <w:rPr>
            <w:noProof/>
            <w:webHidden/>
          </w:rPr>
          <w:instrText xml:space="preserve"> PAGEREF _Toc90603015 \h </w:instrText>
        </w:r>
        <w:r w:rsidR="00F002AE">
          <w:rPr>
            <w:noProof/>
            <w:webHidden/>
          </w:rPr>
        </w:r>
        <w:r w:rsidR="00F002AE">
          <w:rPr>
            <w:noProof/>
            <w:webHidden/>
          </w:rPr>
          <w:fldChar w:fldCharType="separate"/>
        </w:r>
        <w:r w:rsidR="00F002AE">
          <w:rPr>
            <w:noProof/>
            <w:webHidden/>
          </w:rPr>
          <w:t>43</w:t>
        </w:r>
        <w:r w:rsidR="00F002AE">
          <w:rPr>
            <w:noProof/>
            <w:webHidden/>
          </w:rPr>
          <w:fldChar w:fldCharType="end"/>
        </w:r>
      </w:hyperlink>
    </w:p>
    <w:p w14:paraId="266FEB15" w14:textId="47AD21D1" w:rsidR="00F002AE" w:rsidRDefault="00223210">
      <w:pPr>
        <w:pStyle w:val="TOC2"/>
        <w:tabs>
          <w:tab w:val="right" w:leader="dot" w:pos="8494"/>
        </w:tabs>
        <w:rPr>
          <w:rFonts w:asciiTheme="minorHAnsi" w:eastAsiaTheme="minorEastAsia" w:hAnsiTheme="minorHAnsi" w:cstheme="minorBidi"/>
          <w:noProof/>
          <w:sz w:val="22"/>
          <w:szCs w:val="22"/>
          <w:lang w:eastAsia="hu-HU"/>
        </w:rPr>
      </w:pPr>
      <w:hyperlink w:anchor="_Toc90603016" w:history="1">
        <w:r w:rsidR="00F002AE" w:rsidRPr="005A43CA">
          <w:rPr>
            <w:rStyle w:val="Hyperlink"/>
            <w:noProof/>
          </w:rPr>
          <w:t>4.1 Architektúra</w:t>
        </w:r>
        <w:r w:rsidR="00F002AE">
          <w:rPr>
            <w:noProof/>
            <w:webHidden/>
          </w:rPr>
          <w:tab/>
        </w:r>
        <w:r w:rsidR="00F002AE">
          <w:rPr>
            <w:noProof/>
            <w:webHidden/>
          </w:rPr>
          <w:fldChar w:fldCharType="begin"/>
        </w:r>
        <w:r w:rsidR="00F002AE">
          <w:rPr>
            <w:noProof/>
            <w:webHidden/>
          </w:rPr>
          <w:instrText xml:space="preserve"> PAGEREF _Toc90603016 \h </w:instrText>
        </w:r>
        <w:r w:rsidR="00F002AE">
          <w:rPr>
            <w:noProof/>
            <w:webHidden/>
          </w:rPr>
        </w:r>
        <w:r w:rsidR="00F002AE">
          <w:rPr>
            <w:noProof/>
            <w:webHidden/>
          </w:rPr>
          <w:fldChar w:fldCharType="separate"/>
        </w:r>
        <w:r w:rsidR="00F002AE">
          <w:rPr>
            <w:noProof/>
            <w:webHidden/>
          </w:rPr>
          <w:t>43</w:t>
        </w:r>
        <w:r w:rsidR="00F002AE">
          <w:rPr>
            <w:noProof/>
            <w:webHidden/>
          </w:rPr>
          <w:fldChar w:fldCharType="end"/>
        </w:r>
      </w:hyperlink>
    </w:p>
    <w:p w14:paraId="2E9A4AFD" w14:textId="099BF05B" w:rsidR="00F002AE" w:rsidRDefault="00223210">
      <w:pPr>
        <w:pStyle w:val="TOC3"/>
        <w:tabs>
          <w:tab w:val="right" w:leader="dot" w:pos="8494"/>
        </w:tabs>
        <w:rPr>
          <w:rFonts w:asciiTheme="minorHAnsi" w:eastAsiaTheme="minorEastAsia" w:hAnsiTheme="minorHAnsi" w:cstheme="minorBidi"/>
          <w:noProof/>
          <w:sz w:val="22"/>
          <w:szCs w:val="22"/>
          <w:lang w:eastAsia="hu-HU"/>
        </w:rPr>
      </w:pPr>
      <w:hyperlink w:anchor="_Toc90603017" w:history="1">
        <w:r w:rsidR="00F002AE" w:rsidRPr="005A43CA">
          <w:rPr>
            <w:rStyle w:val="Hyperlink"/>
            <w:noProof/>
          </w:rPr>
          <w:t>4.1.1 Felépítése</w:t>
        </w:r>
        <w:r w:rsidR="00F002AE">
          <w:rPr>
            <w:noProof/>
            <w:webHidden/>
          </w:rPr>
          <w:tab/>
        </w:r>
        <w:r w:rsidR="00F002AE">
          <w:rPr>
            <w:noProof/>
            <w:webHidden/>
          </w:rPr>
          <w:fldChar w:fldCharType="begin"/>
        </w:r>
        <w:r w:rsidR="00F002AE">
          <w:rPr>
            <w:noProof/>
            <w:webHidden/>
          </w:rPr>
          <w:instrText xml:space="preserve"> PAGEREF _Toc90603017 \h </w:instrText>
        </w:r>
        <w:r w:rsidR="00F002AE">
          <w:rPr>
            <w:noProof/>
            <w:webHidden/>
          </w:rPr>
        </w:r>
        <w:r w:rsidR="00F002AE">
          <w:rPr>
            <w:noProof/>
            <w:webHidden/>
          </w:rPr>
          <w:fldChar w:fldCharType="separate"/>
        </w:r>
        <w:r w:rsidR="00F002AE">
          <w:rPr>
            <w:noProof/>
            <w:webHidden/>
          </w:rPr>
          <w:t>44</w:t>
        </w:r>
        <w:r w:rsidR="00F002AE">
          <w:rPr>
            <w:noProof/>
            <w:webHidden/>
          </w:rPr>
          <w:fldChar w:fldCharType="end"/>
        </w:r>
      </w:hyperlink>
    </w:p>
    <w:p w14:paraId="703B94E3" w14:textId="67936F6C" w:rsidR="00F002AE" w:rsidRDefault="00223210">
      <w:pPr>
        <w:pStyle w:val="TOC3"/>
        <w:tabs>
          <w:tab w:val="right" w:leader="dot" w:pos="8494"/>
        </w:tabs>
        <w:rPr>
          <w:rFonts w:asciiTheme="minorHAnsi" w:eastAsiaTheme="minorEastAsia" w:hAnsiTheme="minorHAnsi" w:cstheme="minorBidi"/>
          <w:noProof/>
          <w:sz w:val="22"/>
          <w:szCs w:val="22"/>
          <w:lang w:eastAsia="hu-HU"/>
        </w:rPr>
      </w:pPr>
      <w:hyperlink w:anchor="_Toc90603018" w:history="1">
        <w:r w:rsidR="00F002AE" w:rsidRPr="005A43CA">
          <w:rPr>
            <w:rStyle w:val="Hyperlink"/>
            <w:noProof/>
          </w:rPr>
          <w:t>4.1.2 Ágens</w:t>
        </w:r>
        <w:r w:rsidR="00F002AE">
          <w:rPr>
            <w:noProof/>
            <w:webHidden/>
          </w:rPr>
          <w:tab/>
        </w:r>
        <w:r w:rsidR="00F002AE">
          <w:rPr>
            <w:noProof/>
            <w:webHidden/>
          </w:rPr>
          <w:fldChar w:fldCharType="begin"/>
        </w:r>
        <w:r w:rsidR="00F002AE">
          <w:rPr>
            <w:noProof/>
            <w:webHidden/>
          </w:rPr>
          <w:instrText xml:space="preserve"> PAGEREF _Toc90603018 \h </w:instrText>
        </w:r>
        <w:r w:rsidR="00F002AE">
          <w:rPr>
            <w:noProof/>
            <w:webHidden/>
          </w:rPr>
        </w:r>
        <w:r w:rsidR="00F002AE">
          <w:rPr>
            <w:noProof/>
            <w:webHidden/>
          </w:rPr>
          <w:fldChar w:fldCharType="separate"/>
        </w:r>
        <w:r w:rsidR="00F002AE">
          <w:rPr>
            <w:noProof/>
            <w:webHidden/>
          </w:rPr>
          <w:t>45</w:t>
        </w:r>
        <w:r w:rsidR="00F002AE">
          <w:rPr>
            <w:noProof/>
            <w:webHidden/>
          </w:rPr>
          <w:fldChar w:fldCharType="end"/>
        </w:r>
      </w:hyperlink>
    </w:p>
    <w:p w14:paraId="38CBC585" w14:textId="5C526E35" w:rsidR="00F002AE" w:rsidRDefault="00223210">
      <w:pPr>
        <w:pStyle w:val="TOC2"/>
        <w:tabs>
          <w:tab w:val="right" w:leader="dot" w:pos="8494"/>
        </w:tabs>
        <w:rPr>
          <w:rFonts w:asciiTheme="minorHAnsi" w:eastAsiaTheme="minorEastAsia" w:hAnsiTheme="minorHAnsi" w:cstheme="minorBidi"/>
          <w:noProof/>
          <w:sz w:val="22"/>
          <w:szCs w:val="22"/>
          <w:lang w:eastAsia="hu-HU"/>
        </w:rPr>
      </w:pPr>
      <w:hyperlink w:anchor="_Toc90603019" w:history="1">
        <w:r w:rsidR="00F002AE" w:rsidRPr="005A43CA">
          <w:rPr>
            <w:rStyle w:val="Hyperlink"/>
            <w:noProof/>
          </w:rPr>
          <w:t>4.2 Szimulációs környezet</w:t>
        </w:r>
        <w:r w:rsidR="00F002AE">
          <w:rPr>
            <w:noProof/>
            <w:webHidden/>
          </w:rPr>
          <w:tab/>
        </w:r>
        <w:r w:rsidR="00F002AE">
          <w:rPr>
            <w:noProof/>
            <w:webHidden/>
          </w:rPr>
          <w:fldChar w:fldCharType="begin"/>
        </w:r>
        <w:r w:rsidR="00F002AE">
          <w:rPr>
            <w:noProof/>
            <w:webHidden/>
          </w:rPr>
          <w:instrText xml:space="preserve"> PAGEREF _Toc90603019 \h </w:instrText>
        </w:r>
        <w:r w:rsidR="00F002AE">
          <w:rPr>
            <w:noProof/>
            <w:webHidden/>
          </w:rPr>
        </w:r>
        <w:r w:rsidR="00F002AE">
          <w:rPr>
            <w:noProof/>
            <w:webHidden/>
          </w:rPr>
          <w:fldChar w:fldCharType="separate"/>
        </w:r>
        <w:r w:rsidR="00F002AE">
          <w:rPr>
            <w:noProof/>
            <w:webHidden/>
          </w:rPr>
          <w:t>48</w:t>
        </w:r>
        <w:r w:rsidR="00F002AE">
          <w:rPr>
            <w:noProof/>
            <w:webHidden/>
          </w:rPr>
          <w:fldChar w:fldCharType="end"/>
        </w:r>
      </w:hyperlink>
    </w:p>
    <w:p w14:paraId="7C655F4C" w14:textId="12D72370" w:rsidR="00F002AE" w:rsidRDefault="00223210">
      <w:pPr>
        <w:pStyle w:val="TOC3"/>
        <w:tabs>
          <w:tab w:val="right" w:leader="dot" w:pos="8494"/>
        </w:tabs>
        <w:rPr>
          <w:rFonts w:asciiTheme="minorHAnsi" w:eastAsiaTheme="minorEastAsia" w:hAnsiTheme="minorHAnsi" w:cstheme="minorBidi"/>
          <w:noProof/>
          <w:sz w:val="22"/>
          <w:szCs w:val="22"/>
          <w:lang w:eastAsia="hu-HU"/>
        </w:rPr>
      </w:pPr>
      <w:hyperlink w:anchor="_Toc90603020" w:history="1">
        <w:r w:rsidR="00F002AE" w:rsidRPr="005A43CA">
          <w:rPr>
            <w:rStyle w:val="Hyperlink"/>
            <w:noProof/>
          </w:rPr>
          <w:t>4.2.1 Objektumok beolvasása</w:t>
        </w:r>
        <w:r w:rsidR="00F002AE">
          <w:rPr>
            <w:noProof/>
            <w:webHidden/>
          </w:rPr>
          <w:tab/>
        </w:r>
        <w:r w:rsidR="00F002AE">
          <w:rPr>
            <w:noProof/>
            <w:webHidden/>
          </w:rPr>
          <w:fldChar w:fldCharType="begin"/>
        </w:r>
        <w:r w:rsidR="00F002AE">
          <w:rPr>
            <w:noProof/>
            <w:webHidden/>
          </w:rPr>
          <w:instrText xml:space="preserve"> PAGEREF _Toc90603020 \h </w:instrText>
        </w:r>
        <w:r w:rsidR="00F002AE">
          <w:rPr>
            <w:noProof/>
            <w:webHidden/>
          </w:rPr>
        </w:r>
        <w:r w:rsidR="00F002AE">
          <w:rPr>
            <w:noProof/>
            <w:webHidden/>
          </w:rPr>
          <w:fldChar w:fldCharType="separate"/>
        </w:r>
        <w:r w:rsidR="00F002AE">
          <w:rPr>
            <w:noProof/>
            <w:webHidden/>
          </w:rPr>
          <w:t>48</w:t>
        </w:r>
        <w:r w:rsidR="00F002AE">
          <w:rPr>
            <w:noProof/>
            <w:webHidden/>
          </w:rPr>
          <w:fldChar w:fldCharType="end"/>
        </w:r>
      </w:hyperlink>
    </w:p>
    <w:p w14:paraId="5805DA99" w14:textId="1BC0261E" w:rsidR="00F002AE" w:rsidRDefault="00223210">
      <w:pPr>
        <w:pStyle w:val="TOC3"/>
        <w:tabs>
          <w:tab w:val="right" w:leader="dot" w:pos="8494"/>
        </w:tabs>
        <w:rPr>
          <w:rFonts w:asciiTheme="minorHAnsi" w:eastAsiaTheme="minorEastAsia" w:hAnsiTheme="minorHAnsi" w:cstheme="minorBidi"/>
          <w:noProof/>
          <w:sz w:val="22"/>
          <w:szCs w:val="22"/>
          <w:lang w:eastAsia="hu-HU"/>
        </w:rPr>
      </w:pPr>
      <w:hyperlink w:anchor="_Toc90603021" w:history="1">
        <w:r w:rsidR="00F002AE" w:rsidRPr="005A43CA">
          <w:rPr>
            <w:rStyle w:val="Hyperlink"/>
            <w:noProof/>
          </w:rPr>
          <w:t>4.2.2 UI</w:t>
        </w:r>
        <w:r w:rsidR="00F002AE">
          <w:rPr>
            <w:noProof/>
            <w:webHidden/>
          </w:rPr>
          <w:tab/>
        </w:r>
        <w:r w:rsidR="00F002AE">
          <w:rPr>
            <w:noProof/>
            <w:webHidden/>
          </w:rPr>
          <w:fldChar w:fldCharType="begin"/>
        </w:r>
        <w:r w:rsidR="00F002AE">
          <w:rPr>
            <w:noProof/>
            <w:webHidden/>
          </w:rPr>
          <w:instrText xml:space="preserve"> PAGEREF _Toc90603021 \h </w:instrText>
        </w:r>
        <w:r w:rsidR="00F002AE">
          <w:rPr>
            <w:noProof/>
            <w:webHidden/>
          </w:rPr>
        </w:r>
        <w:r w:rsidR="00F002AE">
          <w:rPr>
            <w:noProof/>
            <w:webHidden/>
          </w:rPr>
          <w:fldChar w:fldCharType="separate"/>
        </w:r>
        <w:r w:rsidR="00F002AE">
          <w:rPr>
            <w:noProof/>
            <w:webHidden/>
          </w:rPr>
          <w:t>50</w:t>
        </w:r>
        <w:r w:rsidR="00F002AE">
          <w:rPr>
            <w:noProof/>
            <w:webHidden/>
          </w:rPr>
          <w:fldChar w:fldCharType="end"/>
        </w:r>
      </w:hyperlink>
    </w:p>
    <w:p w14:paraId="73A00050" w14:textId="01AC6285" w:rsidR="00F002AE" w:rsidRDefault="00223210">
      <w:pPr>
        <w:pStyle w:val="TOC2"/>
        <w:tabs>
          <w:tab w:val="right" w:leader="dot" w:pos="8494"/>
        </w:tabs>
        <w:rPr>
          <w:rFonts w:asciiTheme="minorHAnsi" w:eastAsiaTheme="minorEastAsia" w:hAnsiTheme="minorHAnsi" w:cstheme="minorBidi"/>
          <w:noProof/>
          <w:sz w:val="22"/>
          <w:szCs w:val="22"/>
          <w:lang w:eastAsia="hu-HU"/>
        </w:rPr>
      </w:pPr>
      <w:hyperlink w:anchor="_Toc90603022" w:history="1">
        <w:r w:rsidR="00F002AE" w:rsidRPr="005A43CA">
          <w:rPr>
            <w:rStyle w:val="Hyperlink"/>
            <w:noProof/>
          </w:rPr>
          <w:t>4.3 Tanítás</w:t>
        </w:r>
        <w:r w:rsidR="00F002AE">
          <w:rPr>
            <w:noProof/>
            <w:webHidden/>
          </w:rPr>
          <w:tab/>
        </w:r>
        <w:r w:rsidR="00F002AE">
          <w:rPr>
            <w:noProof/>
            <w:webHidden/>
          </w:rPr>
          <w:fldChar w:fldCharType="begin"/>
        </w:r>
        <w:r w:rsidR="00F002AE">
          <w:rPr>
            <w:noProof/>
            <w:webHidden/>
          </w:rPr>
          <w:instrText xml:space="preserve"> PAGEREF _Toc90603022 \h </w:instrText>
        </w:r>
        <w:r w:rsidR="00F002AE">
          <w:rPr>
            <w:noProof/>
            <w:webHidden/>
          </w:rPr>
        </w:r>
        <w:r w:rsidR="00F002AE">
          <w:rPr>
            <w:noProof/>
            <w:webHidden/>
          </w:rPr>
          <w:fldChar w:fldCharType="separate"/>
        </w:r>
        <w:r w:rsidR="00F002AE">
          <w:rPr>
            <w:noProof/>
            <w:webHidden/>
          </w:rPr>
          <w:t>51</w:t>
        </w:r>
        <w:r w:rsidR="00F002AE">
          <w:rPr>
            <w:noProof/>
            <w:webHidden/>
          </w:rPr>
          <w:fldChar w:fldCharType="end"/>
        </w:r>
      </w:hyperlink>
    </w:p>
    <w:p w14:paraId="5C38EA02" w14:textId="07F4E9D3" w:rsidR="00F002AE" w:rsidRDefault="00223210">
      <w:pPr>
        <w:pStyle w:val="TOC2"/>
        <w:tabs>
          <w:tab w:val="right" w:leader="dot" w:pos="8494"/>
        </w:tabs>
        <w:rPr>
          <w:rFonts w:asciiTheme="minorHAnsi" w:eastAsiaTheme="minorEastAsia" w:hAnsiTheme="minorHAnsi" w:cstheme="minorBidi"/>
          <w:noProof/>
          <w:sz w:val="22"/>
          <w:szCs w:val="22"/>
          <w:lang w:eastAsia="hu-HU"/>
        </w:rPr>
      </w:pPr>
      <w:hyperlink w:anchor="_Toc90603023" w:history="1">
        <w:r w:rsidR="00F002AE" w:rsidRPr="005A43CA">
          <w:rPr>
            <w:rStyle w:val="Hyperlink"/>
            <w:noProof/>
          </w:rPr>
          <w:t>4.4 Jutalom függvény</w:t>
        </w:r>
        <w:r w:rsidR="00F002AE">
          <w:rPr>
            <w:noProof/>
            <w:webHidden/>
          </w:rPr>
          <w:tab/>
        </w:r>
        <w:r w:rsidR="00F002AE">
          <w:rPr>
            <w:noProof/>
            <w:webHidden/>
          </w:rPr>
          <w:fldChar w:fldCharType="begin"/>
        </w:r>
        <w:r w:rsidR="00F002AE">
          <w:rPr>
            <w:noProof/>
            <w:webHidden/>
          </w:rPr>
          <w:instrText xml:space="preserve"> PAGEREF _Toc90603023 \h </w:instrText>
        </w:r>
        <w:r w:rsidR="00F002AE">
          <w:rPr>
            <w:noProof/>
            <w:webHidden/>
          </w:rPr>
        </w:r>
        <w:r w:rsidR="00F002AE">
          <w:rPr>
            <w:noProof/>
            <w:webHidden/>
          </w:rPr>
          <w:fldChar w:fldCharType="separate"/>
        </w:r>
        <w:r w:rsidR="00F002AE">
          <w:rPr>
            <w:noProof/>
            <w:webHidden/>
          </w:rPr>
          <w:t>53</w:t>
        </w:r>
        <w:r w:rsidR="00F002AE">
          <w:rPr>
            <w:noProof/>
            <w:webHidden/>
          </w:rPr>
          <w:fldChar w:fldCharType="end"/>
        </w:r>
      </w:hyperlink>
    </w:p>
    <w:p w14:paraId="0E762CC4" w14:textId="59D18149" w:rsidR="00F002AE" w:rsidRDefault="00223210">
      <w:pPr>
        <w:pStyle w:val="TOC3"/>
        <w:tabs>
          <w:tab w:val="right" w:leader="dot" w:pos="8494"/>
        </w:tabs>
        <w:rPr>
          <w:rFonts w:asciiTheme="minorHAnsi" w:eastAsiaTheme="minorEastAsia" w:hAnsiTheme="minorHAnsi" w:cstheme="minorBidi"/>
          <w:noProof/>
          <w:sz w:val="22"/>
          <w:szCs w:val="22"/>
          <w:lang w:eastAsia="hu-HU"/>
        </w:rPr>
      </w:pPr>
      <w:hyperlink w:anchor="_Toc90603024" w:history="1">
        <w:r w:rsidR="00F002AE" w:rsidRPr="005A43CA">
          <w:rPr>
            <w:rStyle w:val="Hyperlink"/>
            <w:noProof/>
          </w:rPr>
          <w:t>4.4.1 Alfa</w:t>
        </w:r>
        <w:r w:rsidR="00F002AE">
          <w:rPr>
            <w:noProof/>
            <w:webHidden/>
          </w:rPr>
          <w:tab/>
        </w:r>
        <w:r w:rsidR="00F002AE">
          <w:rPr>
            <w:noProof/>
            <w:webHidden/>
          </w:rPr>
          <w:fldChar w:fldCharType="begin"/>
        </w:r>
        <w:r w:rsidR="00F002AE">
          <w:rPr>
            <w:noProof/>
            <w:webHidden/>
          </w:rPr>
          <w:instrText xml:space="preserve"> PAGEREF _Toc90603024 \h </w:instrText>
        </w:r>
        <w:r w:rsidR="00F002AE">
          <w:rPr>
            <w:noProof/>
            <w:webHidden/>
          </w:rPr>
        </w:r>
        <w:r w:rsidR="00F002AE">
          <w:rPr>
            <w:noProof/>
            <w:webHidden/>
          </w:rPr>
          <w:fldChar w:fldCharType="separate"/>
        </w:r>
        <w:r w:rsidR="00F002AE">
          <w:rPr>
            <w:noProof/>
            <w:webHidden/>
          </w:rPr>
          <w:t>53</w:t>
        </w:r>
        <w:r w:rsidR="00F002AE">
          <w:rPr>
            <w:noProof/>
            <w:webHidden/>
          </w:rPr>
          <w:fldChar w:fldCharType="end"/>
        </w:r>
      </w:hyperlink>
    </w:p>
    <w:p w14:paraId="66A00D1A" w14:textId="0AC04B93" w:rsidR="00F002AE" w:rsidRDefault="00223210">
      <w:pPr>
        <w:pStyle w:val="TOC3"/>
        <w:tabs>
          <w:tab w:val="right" w:leader="dot" w:pos="8494"/>
        </w:tabs>
        <w:rPr>
          <w:rFonts w:asciiTheme="minorHAnsi" w:eastAsiaTheme="minorEastAsia" w:hAnsiTheme="minorHAnsi" w:cstheme="minorBidi"/>
          <w:noProof/>
          <w:sz w:val="22"/>
          <w:szCs w:val="22"/>
          <w:lang w:eastAsia="hu-HU"/>
        </w:rPr>
      </w:pPr>
      <w:hyperlink w:anchor="_Toc90603025" w:history="1">
        <w:r w:rsidR="00F002AE" w:rsidRPr="005A43CA">
          <w:rPr>
            <w:rStyle w:val="Hyperlink"/>
            <w:noProof/>
          </w:rPr>
          <w:t>4.4.2 Béta</w:t>
        </w:r>
        <w:r w:rsidR="00F002AE">
          <w:rPr>
            <w:noProof/>
            <w:webHidden/>
          </w:rPr>
          <w:tab/>
        </w:r>
        <w:r w:rsidR="00F002AE">
          <w:rPr>
            <w:noProof/>
            <w:webHidden/>
          </w:rPr>
          <w:fldChar w:fldCharType="begin"/>
        </w:r>
        <w:r w:rsidR="00F002AE">
          <w:rPr>
            <w:noProof/>
            <w:webHidden/>
          </w:rPr>
          <w:instrText xml:space="preserve"> PAGEREF _Toc90603025 \h </w:instrText>
        </w:r>
        <w:r w:rsidR="00F002AE">
          <w:rPr>
            <w:noProof/>
            <w:webHidden/>
          </w:rPr>
        </w:r>
        <w:r w:rsidR="00F002AE">
          <w:rPr>
            <w:noProof/>
            <w:webHidden/>
          </w:rPr>
          <w:fldChar w:fldCharType="separate"/>
        </w:r>
        <w:r w:rsidR="00F002AE">
          <w:rPr>
            <w:noProof/>
            <w:webHidden/>
          </w:rPr>
          <w:t>54</w:t>
        </w:r>
        <w:r w:rsidR="00F002AE">
          <w:rPr>
            <w:noProof/>
            <w:webHidden/>
          </w:rPr>
          <w:fldChar w:fldCharType="end"/>
        </w:r>
      </w:hyperlink>
    </w:p>
    <w:p w14:paraId="25239D9A" w14:textId="4D695C08" w:rsidR="00F002AE" w:rsidRDefault="00223210">
      <w:pPr>
        <w:pStyle w:val="TOC3"/>
        <w:tabs>
          <w:tab w:val="right" w:leader="dot" w:pos="8494"/>
        </w:tabs>
        <w:rPr>
          <w:rFonts w:asciiTheme="minorHAnsi" w:eastAsiaTheme="minorEastAsia" w:hAnsiTheme="minorHAnsi" w:cstheme="minorBidi"/>
          <w:noProof/>
          <w:sz w:val="22"/>
          <w:szCs w:val="22"/>
          <w:lang w:eastAsia="hu-HU"/>
        </w:rPr>
      </w:pPr>
      <w:hyperlink w:anchor="_Toc90603026" w:history="1">
        <w:r w:rsidR="00F002AE" w:rsidRPr="005A43CA">
          <w:rPr>
            <w:rStyle w:val="Hyperlink"/>
            <w:noProof/>
          </w:rPr>
          <w:t>4.4.3 Gamma</w:t>
        </w:r>
        <w:r w:rsidR="00F002AE">
          <w:rPr>
            <w:noProof/>
            <w:webHidden/>
          </w:rPr>
          <w:tab/>
        </w:r>
        <w:r w:rsidR="00F002AE">
          <w:rPr>
            <w:noProof/>
            <w:webHidden/>
          </w:rPr>
          <w:fldChar w:fldCharType="begin"/>
        </w:r>
        <w:r w:rsidR="00F002AE">
          <w:rPr>
            <w:noProof/>
            <w:webHidden/>
          </w:rPr>
          <w:instrText xml:space="preserve"> PAGEREF _Toc90603026 \h </w:instrText>
        </w:r>
        <w:r w:rsidR="00F002AE">
          <w:rPr>
            <w:noProof/>
            <w:webHidden/>
          </w:rPr>
        </w:r>
        <w:r w:rsidR="00F002AE">
          <w:rPr>
            <w:noProof/>
            <w:webHidden/>
          </w:rPr>
          <w:fldChar w:fldCharType="separate"/>
        </w:r>
        <w:r w:rsidR="00F002AE">
          <w:rPr>
            <w:noProof/>
            <w:webHidden/>
          </w:rPr>
          <w:t>56</w:t>
        </w:r>
        <w:r w:rsidR="00F002AE">
          <w:rPr>
            <w:noProof/>
            <w:webHidden/>
          </w:rPr>
          <w:fldChar w:fldCharType="end"/>
        </w:r>
      </w:hyperlink>
    </w:p>
    <w:p w14:paraId="6261D9C9" w14:textId="17935AE9" w:rsidR="00F002AE" w:rsidRDefault="00223210">
      <w:pPr>
        <w:pStyle w:val="TOC3"/>
        <w:tabs>
          <w:tab w:val="right" w:leader="dot" w:pos="8494"/>
        </w:tabs>
        <w:rPr>
          <w:rFonts w:asciiTheme="minorHAnsi" w:eastAsiaTheme="minorEastAsia" w:hAnsiTheme="minorHAnsi" w:cstheme="minorBidi"/>
          <w:noProof/>
          <w:sz w:val="22"/>
          <w:szCs w:val="22"/>
          <w:lang w:eastAsia="hu-HU"/>
        </w:rPr>
      </w:pPr>
      <w:hyperlink w:anchor="_Toc90603027" w:history="1">
        <w:r w:rsidR="00F002AE" w:rsidRPr="005A43CA">
          <w:rPr>
            <w:rStyle w:val="Hyperlink"/>
            <w:noProof/>
          </w:rPr>
          <w:t>4.4.4 Delta</w:t>
        </w:r>
        <w:r w:rsidR="00F002AE">
          <w:rPr>
            <w:noProof/>
            <w:webHidden/>
          </w:rPr>
          <w:tab/>
        </w:r>
        <w:r w:rsidR="00F002AE">
          <w:rPr>
            <w:noProof/>
            <w:webHidden/>
          </w:rPr>
          <w:fldChar w:fldCharType="begin"/>
        </w:r>
        <w:r w:rsidR="00F002AE">
          <w:rPr>
            <w:noProof/>
            <w:webHidden/>
          </w:rPr>
          <w:instrText xml:space="preserve"> PAGEREF _Toc90603027 \h </w:instrText>
        </w:r>
        <w:r w:rsidR="00F002AE">
          <w:rPr>
            <w:noProof/>
            <w:webHidden/>
          </w:rPr>
        </w:r>
        <w:r w:rsidR="00F002AE">
          <w:rPr>
            <w:noProof/>
            <w:webHidden/>
          </w:rPr>
          <w:fldChar w:fldCharType="separate"/>
        </w:r>
        <w:r w:rsidR="00F002AE">
          <w:rPr>
            <w:noProof/>
            <w:webHidden/>
          </w:rPr>
          <w:t>56</w:t>
        </w:r>
        <w:r w:rsidR="00F002AE">
          <w:rPr>
            <w:noProof/>
            <w:webHidden/>
          </w:rPr>
          <w:fldChar w:fldCharType="end"/>
        </w:r>
      </w:hyperlink>
    </w:p>
    <w:p w14:paraId="5EECE0BD" w14:textId="53B2A2EC" w:rsidR="00F002AE" w:rsidRDefault="00223210">
      <w:pPr>
        <w:pStyle w:val="TOC3"/>
        <w:tabs>
          <w:tab w:val="right" w:leader="dot" w:pos="8494"/>
        </w:tabs>
        <w:rPr>
          <w:rFonts w:asciiTheme="minorHAnsi" w:eastAsiaTheme="minorEastAsia" w:hAnsiTheme="minorHAnsi" w:cstheme="minorBidi"/>
          <w:noProof/>
          <w:sz w:val="22"/>
          <w:szCs w:val="22"/>
          <w:lang w:eastAsia="hu-HU"/>
        </w:rPr>
      </w:pPr>
      <w:hyperlink w:anchor="_Toc90603028" w:history="1">
        <w:r w:rsidR="00F002AE" w:rsidRPr="005A43CA">
          <w:rPr>
            <w:rStyle w:val="Hyperlink"/>
            <w:noProof/>
          </w:rPr>
          <w:t>4.4.5 Epszilon</w:t>
        </w:r>
        <w:r w:rsidR="00F002AE">
          <w:rPr>
            <w:noProof/>
            <w:webHidden/>
          </w:rPr>
          <w:tab/>
        </w:r>
        <w:r w:rsidR="00F002AE">
          <w:rPr>
            <w:noProof/>
            <w:webHidden/>
          </w:rPr>
          <w:fldChar w:fldCharType="begin"/>
        </w:r>
        <w:r w:rsidR="00F002AE">
          <w:rPr>
            <w:noProof/>
            <w:webHidden/>
          </w:rPr>
          <w:instrText xml:space="preserve"> PAGEREF _Toc90603028 \h </w:instrText>
        </w:r>
        <w:r w:rsidR="00F002AE">
          <w:rPr>
            <w:noProof/>
            <w:webHidden/>
          </w:rPr>
        </w:r>
        <w:r w:rsidR="00F002AE">
          <w:rPr>
            <w:noProof/>
            <w:webHidden/>
          </w:rPr>
          <w:fldChar w:fldCharType="separate"/>
        </w:r>
        <w:r w:rsidR="00F002AE">
          <w:rPr>
            <w:noProof/>
            <w:webHidden/>
          </w:rPr>
          <w:t>57</w:t>
        </w:r>
        <w:r w:rsidR="00F002AE">
          <w:rPr>
            <w:noProof/>
            <w:webHidden/>
          </w:rPr>
          <w:fldChar w:fldCharType="end"/>
        </w:r>
      </w:hyperlink>
    </w:p>
    <w:p w14:paraId="4076A201" w14:textId="64C0D074" w:rsidR="00F002AE" w:rsidRDefault="00223210">
      <w:pPr>
        <w:pStyle w:val="TOC3"/>
        <w:tabs>
          <w:tab w:val="right" w:leader="dot" w:pos="8494"/>
        </w:tabs>
        <w:rPr>
          <w:rFonts w:asciiTheme="minorHAnsi" w:eastAsiaTheme="minorEastAsia" w:hAnsiTheme="minorHAnsi" w:cstheme="minorBidi"/>
          <w:noProof/>
          <w:sz w:val="22"/>
          <w:szCs w:val="22"/>
          <w:lang w:eastAsia="hu-HU"/>
        </w:rPr>
      </w:pPr>
      <w:hyperlink w:anchor="_Toc90603029" w:history="1">
        <w:r w:rsidR="00F002AE" w:rsidRPr="005A43CA">
          <w:rPr>
            <w:rStyle w:val="Hyperlink"/>
            <w:noProof/>
          </w:rPr>
          <w:t>4.4.6 Tau</w:t>
        </w:r>
        <w:r w:rsidR="00F002AE">
          <w:rPr>
            <w:noProof/>
            <w:webHidden/>
          </w:rPr>
          <w:tab/>
        </w:r>
        <w:r w:rsidR="00F002AE">
          <w:rPr>
            <w:noProof/>
            <w:webHidden/>
          </w:rPr>
          <w:fldChar w:fldCharType="begin"/>
        </w:r>
        <w:r w:rsidR="00F002AE">
          <w:rPr>
            <w:noProof/>
            <w:webHidden/>
          </w:rPr>
          <w:instrText xml:space="preserve"> PAGEREF _Toc90603029 \h </w:instrText>
        </w:r>
        <w:r w:rsidR="00F002AE">
          <w:rPr>
            <w:noProof/>
            <w:webHidden/>
          </w:rPr>
        </w:r>
        <w:r w:rsidR="00F002AE">
          <w:rPr>
            <w:noProof/>
            <w:webHidden/>
          </w:rPr>
          <w:fldChar w:fldCharType="separate"/>
        </w:r>
        <w:r w:rsidR="00F002AE">
          <w:rPr>
            <w:noProof/>
            <w:webHidden/>
          </w:rPr>
          <w:t>57</w:t>
        </w:r>
        <w:r w:rsidR="00F002AE">
          <w:rPr>
            <w:noProof/>
            <w:webHidden/>
          </w:rPr>
          <w:fldChar w:fldCharType="end"/>
        </w:r>
      </w:hyperlink>
    </w:p>
    <w:p w14:paraId="2231D70F" w14:textId="6CBEF8C0" w:rsidR="00F002AE" w:rsidRDefault="00223210">
      <w:pPr>
        <w:pStyle w:val="TOC1"/>
        <w:rPr>
          <w:rFonts w:asciiTheme="minorHAnsi" w:eastAsiaTheme="minorEastAsia" w:hAnsiTheme="minorHAnsi" w:cstheme="minorBidi"/>
          <w:b w:val="0"/>
          <w:noProof/>
          <w:sz w:val="22"/>
          <w:szCs w:val="22"/>
          <w:lang w:eastAsia="hu-HU"/>
        </w:rPr>
      </w:pPr>
      <w:hyperlink w:anchor="_Toc90603030" w:history="1">
        <w:r w:rsidR="00F002AE" w:rsidRPr="005A43CA">
          <w:rPr>
            <w:rStyle w:val="Hyperlink"/>
            <w:noProof/>
          </w:rPr>
          <w:t>5 Tesztelés, eredmények</w:t>
        </w:r>
        <w:r w:rsidR="00F002AE">
          <w:rPr>
            <w:noProof/>
            <w:webHidden/>
          </w:rPr>
          <w:tab/>
        </w:r>
        <w:r w:rsidR="00F002AE">
          <w:rPr>
            <w:noProof/>
            <w:webHidden/>
          </w:rPr>
          <w:fldChar w:fldCharType="begin"/>
        </w:r>
        <w:r w:rsidR="00F002AE">
          <w:rPr>
            <w:noProof/>
            <w:webHidden/>
          </w:rPr>
          <w:instrText xml:space="preserve"> PAGEREF _Toc90603030 \h </w:instrText>
        </w:r>
        <w:r w:rsidR="00F002AE">
          <w:rPr>
            <w:noProof/>
            <w:webHidden/>
          </w:rPr>
        </w:r>
        <w:r w:rsidR="00F002AE">
          <w:rPr>
            <w:noProof/>
            <w:webHidden/>
          </w:rPr>
          <w:fldChar w:fldCharType="separate"/>
        </w:r>
        <w:r w:rsidR="00F002AE">
          <w:rPr>
            <w:noProof/>
            <w:webHidden/>
          </w:rPr>
          <w:t>58</w:t>
        </w:r>
        <w:r w:rsidR="00F002AE">
          <w:rPr>
            <w:noProof/>
            <w:webHidden/>
          </w:rPr>
          <w:fldChar w:fldCharType="end"/>
        </w:r>
      </w:hyperlink>
    </w:p>
    <w:p w14:paraId="6D1413FE" w14:textId="4B8F04FD" w:rsidR="00F002AE" w:rsidRDefault="00223210">
      <w:pPr>
        <w:pStyle w:val="TOC2"/>
        <w:tabs>
          <w:tab w:val="right" w:leader="dot" w:pos="8494"/>
        </w:tabs>
        <w:rPr>
          <w:rFonts w:asciiTheme="minorHAnsi" w:eastAsiaTheme="minorEastAsia" w:hAnsiTheme="minorHAnsi" w:cstheme="minorBidi"/>
          <w:noProof/>
          <w:sz w:val="22"/>
          <w:szCs w:val="22"/>
          <w:lang w:eastAsia="hu-HU"/>
        </w:rPr>
      </w:pPr>
      <w:hyperlink w:anchor="_Toc90603031" w:history="1">
        <w:r w:rsidR="00F002AE" w:rsidRPr="005A43CA">
          <w:rPr>
            <w:rStyle w:val="Hyperlink"/>
            <w:noProof/>
          </w:rPr>
          <w:t>5.1 Futtatás optimalizálása</w:t>
        </w:r>
        <w:r w:rsidR="00F002AE">
          <w:rPr>
            <w:noProof/>
            <w:webHidden/>
          </w:rPr>
          <w:tab/>
        </w:r>
        <w:r w:rsidR="00F002AE">
          <w:rPr>
            <w:noProof/>
            <w:webHidden/>
          </w:rPr>
          <w:fldChar w:fldCharType="begin"/>
        </w:r>
        <w:r w:rsidR="00F002AE">
          <w:rPr>
            <w:noProof/>
            <w:webHidden/>
          </w:rPr>
          <w:instrText xml:space="preserve"> PAGEREF _Toc90603031 \h </w:instrText>
        </w:r>
        <w:r w:rsidR="00F002AE">
          <w:rPr>
            <w:noProof/>
            <w:webHidden/>
          </w:rPr>
        </w:r>
        <w:r w:rsidR="00F002AE">
          <w:rPr>
            <w:noProof/>
            <w:webHidden/>
          </w:rPr>
          <w:fldChar w:fldCharType="separate"/>
        </w:r>
        <w:r w:rsidR="00F002AE">
          <w:rPr>
            <w:noProof/>
            <w:webHidden/>
          </w:rPr>
          <w:t>58</w:t>
        </w:r>
        <w:r w:rsidR="00F002AE">
          <w:rPr>
            <w:noProof/>
            <w:webHidden/>
          </w:rPr>
          <w:fldChar w:fldCharType="end"/>
        </w:r>
      </w:hyperlink>
    </w:p>
    <w:p w14:paraId="364FE44C" w14:textId="1CBE6CF4" w:rsidR="00F002AE" w:rsidRDefault="00223210">
      <w:pPr>
        <w:pStyle w:val="TOC2"/>
        <w:tabs>
          <w:tab w:val="right" w:leader="dot" w:pos="8494"/>
        </w:tabs>
        <w:rPr>
          <w:rFonts w:asciiTheme="minorHAnsi" w:eastAsiaTheme="minorEastAsia" w:hAnsiTheme="minorHAnsi" w:cstheme="minorBidi"/>
          <w:noProof/>
          <w:sz w:val="22"/>
          <w:szCs w:val="22"/>
          <w:lang w:eastAsia="hu-HU"/>
        </w:rPr>
      </w:pPr>
      <w:hyperlink w:anchor="_Toc90603032" w:history="1">
        <w:r w:rsidR="00F002AE" w:rsidRPr="005A43CA">
          <w:rPr>
            <w:rStyle w:val="Hyperlink"/>
            <w:noProof/>
          </w:rPr>
          <w:t>5.2 Jutalmak hangolása</w:t>
        </w:r>
        <w:r w:rsidR="00F002AE">
          <w:rPr>
            <w:noProof/>
            <w:webHidden/>
          </w:rPr>
          <w:tab/>
        </w:r>
        <w:r w:rsidR="00F002AE">
          <w:rPr>
            <w:noProof/>
            <w:webHidden/>
          </w:rPr>
          <w:fldChar w:fldCharType="begin"/>
        </w:r>
        <w:r w:rsidR="00F002AE">
          <w:rPr>
            <w:noProof/>
            <w:webHidden/>
          </w:rPr>
          <w:instrText xml:space="preserve"> PAGEREF _Toc90603032 \h </w:instrText>
        </w:r>
        <w:r w:rsidR="00F002AE">
          <w:rPr>
            <w:noProof/>
            <w:webHidden/>
          </w:rPr>
        </w:r>
        <w:r w:rsidR="00F002AE">
          <w:rPr>
            <w:noProof/>
            <w:webHidden/>
          </w:rPr>
          <w:fldChar w:fldCharType="separate"/>
        </w:r>
        <w:r w:rsidR="00F002AE">
          <w:rPr>
            <w:noProof/>
            <w:webHidden/>
          </w:rPr>
          <w:t>59</w:t>
        </w:r>
        <w:r w:rsidR="00F002AE">
          <w:rPr>
            <w:noProof/>
            <w:webHidden/>
          </w:rPr>
          <w:fldChar w:fldCharType="end"/>
        </w:r>
      </w:hyperlink>
    </w:p>
    <w:p w14:paraId="31F5F62D" w14:textId="47DF8CBF" w:rsidR="00F002AE" w:rsidRDefault="00223210">
      <w:pPr>
        <w:pStyle w:val="TOC2"/>
        <w:tabs>
          <w:tab w:val="right" w:leader="dot" w:pos="8494"/>
        </w:tabs>
        <w:rPr>
          <w:rFonts w:asciiTheme="minorHAnsi" w:eastAsiaTheme="minorEastAsia" w:hAnsiTheme="minorHAnsi" w:cstheme="minorBidi"/>
          <w:noProof/>
          <w:sz w:val="22"/>
          <w:szCs w:val="22"/>
          <w:lang w:eastAsia="hu-HU"/>
        </w:rPr>
      </w:pPr>
      <w:hyperlink w:anchor="_Toc90603033" w:history="1">
        <w:r w:rsidR="00F002AE" w:rsidRPr="005A43CA">
          <w:rPr>
            <w:rStyle w:val="Hyperlink"/>
            <w:noProof/>
          </w:rPr>
          <w:t>5.3 Hiperparaméterek hangolása</w:t>
        </w:r>
        <w:r w:rsidR="00F002AE">
          <w:rPr>
            <w:noProof/>
            <w:webHidden/>
          </w:rPr>
          <w:tab/>
        </w:r>
        <w:r w:rsidR="00F002AE">
          <w:rPr>
            <w:noProof/>
            <w:webHidden/>
          </w:rPr>
          <w:fldChar w:fldCharType="begin"/>
        </w:r>
        <w:r w:rsidR="00F002AE">
          <w:rPr>
            <w:noProof/>
            <w:webHidden/>
          </w:rPr>
          <w:instrText xml:space="preserve"> PAGEREF _Toc90603033 \h </w:instrText>
        </w:r>
        <w:r w:rsidR="00F002AE">
          <w:rPr>
            <w:noProof/>
            <w:webHidden/>
          </w:rPr>
        </w:r>
        <w:r w:rsidR="00F002AE">
          <w:rPr>
            <w:noProof/>
            <w:webHidden/>
          </w:rPr>
          <w:fldChar w:fldCharType="separate"/>
        </w:r>
        <w:r w:rsidR="00F002AE">
          <w:rPr>
            <w:noProof/>
            <w:webHidden/>
          </w:rPr>
          <w:t>62</w:t>
        </w:r>
        <w:r w:rsidR="00F002AE">
          <w:rPr>
            <w:noProof/>
            <w:webHidden/>
          </w:rPr>
          <w:fldChar w:fldCharType="end"/>
        </w:r>
      </w:hyperlink>
    </w:p>
    <w:p w14:paraId="43F1E986" w14:textId="74357D6E" w:rsidR="00F002AE" w:rsidRDefault="00223210">
      <w:pPr>
        <w:pStyle w:val="TOC1"/>
        <w:rPr>
          <w:rFonts w:asciiTheme="minorHAnsi" w:eastAsiaTheme="minorEastAsia" w:hAnsiTheme="minorHAnsi" w:cstheme="minorBidi"/>
          <w:b w:val="0"/>
          <w:noProof/>
          <w:sz w:val="22"/>
          <w:szCs w:val="22"/>
          <w:lang w:eastAsia="hu-HU"/>
        </w:rPr>
      </w:pPr>
      <w:hyperlink w:anchor="_Toc90603034" w:history="1">
        <w:r w:rsidR="00F002AE" w:rsidRPr="005A43CA">
          <w:rPr>
            <w:rStyle w:val="Hyperlink"/>
            <w:noProof/>
          </w:rPr>
          <w:t>6 Összefoglaló</w:t>
        </w:r>
        <w:r w:rsidR="00F002AE">
          <w:rPr>
            <w:noProof/>
            <w:webHidden/>
          </w:rPr>
          <w:tab/>
        </w:r>
        <w:r w:rsidR="00F002AE">
          <w:rPr>
            <w:noProof/>
            <w:webHidden/>
          </w:rPr>
          <w:fldChar w:fldCharType="begin"/>
        </w:r>
        <w:r w:rsidR="00F002AE">
          <w:rPr>
            <w:noProof/>
            <w:webHidden/>
          </w:rPr>
          <w:instrText xml:space="preserve"> PAGEREF _Toc90603034 \h </w:instrText>
        </w:r>
        <w:r w:rsidR="00F002AE">
          <w:rPr>
            <w:noProof/>
            <w:webHidden/>
          </w:rPr>
        </w:r>
        <w:r w:rsidR="00F002AE">
          <w:rPr>
            <w:noProof/>
            <w:webHidden/>
          </w:rPr>
          <w:fldChar w:fldCharType="separate"/>
        </w:r>
        <w:r w:rsidR="00F002AE">
          <w:rPr>
            <w:noProof/>
            <w:webHidden/>
          </w:rPr>
          <w:t>66</w:t>
        </w:r>
        <w:r w:rsidR="00F002AE">
          <w:rPr>
            <w:noProof/>
            <w:webHidden/>
          </w:rPr>
          <w:fldChar w:fldCharType="end"/>
        </w:r>
      </w:hyperlink>
    </w:p>
    <w:p w14:paraId="329896F7" w14:textId="231A72E5" w:rsidR="00F002AE" w:rsidRDefault="00223210">
      <w:pPr>
        <w:pStyle w:val="TOC1"/>
        <w:rPr>
          <w:rFonts w:asciiTheme="minorHAnsi" w:eastAsiaTheme="minorEastAsia" w:hAnsiTheme="minorHAnsi" w:cstheme="minorBidi"/>
          <w:b w:val="0"/>
          <w:noProof/>
          <w:sz w:val="22"/>
          <w:szCs w:val="22"/>
          <w:lang w:eastAsia="hu-HU"/>
        </w:rPr>
      </w:pPr>
      <w:hyperlink w:anchor="_Toc90603035" w:history="1">
        <w:r w:rsidR="00F002AE" w:rsidRPr="005A43CA">
          <w:rPr>
            <w:rStyle w:val="Hyperlink"/>
            <w:noProof/>
          </w:rPr>
          <w:t>7 Irodalomjegyzék</w:t>
        </w:r>
        <w:r w:rsidR="00F002AE">
          <w:rPr>
            <w:noProof/>
            <w:webHidden/>
          </w:rPr>
          <w:tab/>
        </w:r>
        <w:r w:rsidR="00F002AE">
          <w:rPr>
            <w:noProof/>
            <w:webHidden/>
          </w:rPr>
          <w:fldChar w:fldCharType="begin"/>
        </w:r>
        <w:r w:rsidR="00F002AE">
          <w:rPr>
            <w:noProof/>
            <w:webHidden/>
          </w:rPr>
          <w:instrText xml:space="preserve"> PAGEREF _Toc90603035 \h </w:instrText>
        </w:r>
        <w:r w:rsidR="00F002AE">
          <w:rPr>
            <w:noProof/>
            <w:webHidden/>
          </w:rPr>
        </w:r>
        <w:r w:rsidR="00F002AE">
          <w:rPr>
            <w:noProof/>
            <w:webHidden/>
          </w:rPr>
          <w:fldChar w:fldCharType="separate"/>
        </w:r>
        <w:r w:rsidR="00F002AE">
          <w:rPr>
            <w:noProof/>
            <w:webHidden/>
          </w:rPr>
          <w:t>67</w:t>
        </w:r>
        <w:r w:rsidR="00F002AE">
          <w:rPr>
            <w:noProof/>
            <w:webHidden/>
          </w:rPr>
          <w:fldChar w:fldCharType="end"/>
        </w:r>
      </w:hyperlink>
    </w:p>
    <w:p w14:paraId="06807616" w14:textId="22E4610B" w:rsidR="00681E99" w:rsidRPr="00B50CAA" w:rsidRDefault="00730B3C" w:rsidP="00A74B06">
      <w:pPr>
        <w:ind w:firstLine="0"/>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r>
        <w:rPr>
          <w:b/>
          <w:bCs/>
        </w:rPr>
        <w:fldChar w:fldCharType="end"/>
      </w:r>
    </w:p>
    <w:p w14:paraId="0DF907DA" w14:textId="77777777" w:rsidR="00656369" w:rsidRPr="00B50CAA" w:rsidRDefault="00656369" w:rsidP="00656369">
      <w:pPr>
        <w:pStyle w:val="Nyilatkozatcm"/>
      </w:pPr>
      <w:r w:rsidRPr="00B50CAA">
        <w:lastRenderedPageBreak/>
        <w:t>Hallgatói nyilatkozat</w:t>
      </w:r>
    </w:p>
    <w:p w14:paraId="25AEEDB8" w14:textId="66C2D384" w:rsidR="00656369" w:rsidRDefault="00656369" w:rsidP="00656369">
      <w:pPr>
        <w:pStyle w:val="Nyilatkozatszveg"/>
      </w:pPr>
      <w:r w:rsidRPr="00B50CAA">
        <w:t>Alulírott</w:t>
      </w:r>
      <w:r w:rsidR="00017CBC">
        <w:t xml:space="preserve"> </w:t>
      </w:r>
      <w:r w:rsidR="00017CBC">
        <w:rPr>
          <w:b/>
          <w:bCs/>
          <w:noProof/>
        </w:rPr>
        <w:t>Szilágyi</w:t>
      </w:r>
      <w:r w:rsidR="00017CBC">
        <w:rPr>
          <w:b/>
          <w:bCs/>
        </w:rPr>
        <w:t xml:space="preserve"> Krisztián </w:t>
      </w:r>
      <w:r>
        <w:rPr>
          <w:b/>
          <w:bCs/>
        </w:rPr>
        <w:t>Gergely</w:t>
      </w:r>
      <w:r w:rsidRPr="00B50CAA">
        <w:t xml:space="preserve">, szigorló hallgató kijelentem, hogy ezt a </w:t>
      </w:r>
      <w:r w:rsidR="00F170EB">
        <w:t>diplomatervet</w:t>
      </w:r>
      <w:r>
        <w:t xml:space="preserve">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42E2762C" w14:textId="77777777" w:rsidR="00656369" w:rsidRPr="00EE1A1F" w:rsidRDefault="00656369" w:rsidP="00656369">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eltelte után válik hozzáférhetővé.</w:t>
      </w:r>
    </w:p>
    <w:p w14:paraId="04DC5705" w14:textId="40C72636" w:rsidR="00656369" w:rsidRPr="00B50CAA" w:rsidRDefault="00656369" w:rsidP="0065636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9B6086">
        <w:rPr>
          <w:noProof/>
        </w:rPr>
        <w:t>2021. 12. 18.</w:t>
      </w:r>
      <w:r w:rsidRPr="00B50CAA">
        <w:fldChar w:fldCharType="end"/>
      </w:r>
    </w:p>
    <w:p w14:paraId="140316E9" w14:textId="77777777" w:rsidR="00656369" w:rsidRDefault="00656369" w:rsidP="00656369">
      <w:pPr>
        <w:pStyle w:val="Nyilatkozatalrs"/>
      </w:pPr>
      <w:r>
        <w:tab/>
        <w:t>...…………………………………………….</w:t>
      </w:r>
    </w:p>
    <w:p w14:paraId="5592B60B" w14:textId="665CA3C1" w:rsidR="00656369" w:rsidRDefault="00656369" w:rsidP="00656369">
      <w:pPr>
        <w:pStyle w:val="Nyilatkozatalrs"/>
      </w:pPr>
      <w:r>
        <w:tab/>
      </w:r>
      <w:r w:rsidR="00017CBC">
        <w:t xml:space="preserve">Szilágyi Krisztián </w:t>
      </w:r>
      <w:r>
        <w:t>Gergely</w:t>
      </w:r>
    </w:p>
    <w:p w14:paraId="785EB62F" w14:textId="77777777" w:rsidR="00656369" w:rsidRPr="00B50CAA" w:rsidRDefault="00656369" w:rsidP="00656369">
      <w:pPr>
        <w:pStyle w:val="Nyilatkozatszveg"/>
      </w:pPr>
    </w:p>
    <w:p w14:paraId="7D8142A3" w14:textId="77777777" w:rsidR="00616175" w:rsidRPr="00616175" w:rsidRDefault="00616175" w:rsidP="00616175"/>
    <w:p w14:paraId="093ED5AE" w14:textId="4DA3A95C" w:rsidR="0063585C" w:rsidRPr="00FE1026" w:rsidRDefault="0063585C" w:rsidP="003834A7">
      <w:pPr>
        <w:pStyle w:val="Fejezetcimszmozsnlkl"/>
        <w:rPr>
          <w:color w:val="FF0000"/>
        </w:rPr>
      </w:pPr>
      <w:bookmarkStart w:id="0" w:name="_Toc90602987"/>
      <w:r w:rsidRPr="00FE1026">
        <w:rPr>
          <w:color w:val="FF0000"/>
        </w:rPr>
        <w:lastRenderedPageBreak/>
        <w:t>Összefoglaló</w:t>
      </w:r>
      <w:bookmarkEnd w:id="0"/>
    </w:p>
    <w:p w14:paraId="7B584CC1" w14:textId="25157B85" w:rsidR="0066482F" w:rsidRPr="00AE2028" w:rsidRDefault="00AF3747" w:rsidP="0075712B">
      <w:r w:rsidRPr="00860191">
        <w:t xml:space="preserve">A </w:t>
      </w:r>
      <w:r w:rsidR="005F37E4" w:rsidRPr="00860191">
        <w:t>diplomamunkám</w:t>
      </w:r>
      <w:r w:rsidRPr="00860191">
        <w:t xml:space="preserve"> </w:t>
      </w:r>
      <w:r w:rsidR="00860191" w:rsidRPr="00860191">
        <w:t>egy olyan algoritmus elkészítése, mely képes</w:t>
      </w:r>
      <w:r w:rsidR="00860191">
        <w:t xml:space="preserve"> </w:t>
      </w:r>
      <w:r w:rsidR="00860191" w:rsidRPr="00860191">
        <w:t>szimulált környezetben egy autonóm jármű irányítására és a környezetben megadott feladatok helyes megoldására</w:t>
      </w:r>
      <w:r w:rsidR="00B84E25" w:rsidRPr="00860191">
        <w:t xml:space="preserve">. </w:t>
      </w:r>
      <w:r w:rsidR="0075712B" w:rsidRPr="00860191">
        <w:t xml:space="preserve">A rendszer bemenete az autóra szerelt RGB-D kamerából szerzett információk, a döntéshozatal </w:t>
      </w:r>
      <w:r w:rsidR="0075712B" w:rsidRPr="00AE2028">
        <w:t xml:space="preserve">utáni kimenete pedig az autó irányításához szükséges jel magasszintű reprezentációja. </w:t>
      </w:r>
      <w:r w:rsidR="0066482F" w:rsidRPr="00AE2028">
        <w:t>Az autonóm járművek biztonságos és gazdaságos fejlesztése megköveteli a szimulált környezetek alkalmazását</w:t>
      </w:r>
      <w:r w:rsidR="00860191">
        <w:t xml:space="preserve">, így </w:t>
      </w:r>
      <w:r w:rsidR="0066482F" w:rsidRPr="00AE2028">
        <w:t>az algoritmusok biztonságos keretek közt tesztelhetők.</w:t>
      </w:r>
    </w:p>
    <w:p w14:paraId="41F23F14" w14:textId="215B8565" w:rsidR="00016BCF" w:rsidRPr="00AE2028" w:rsidRDefault="00D439EC" w:rsidP="0075712B">
      <w:r w:rsidRPr="00AE2028">
        <w:t>Lényegében a feladat egy megerősítéses tanulással betanított neurális hálózat</w:t>
      </w:r>
      <w:sdt>
        <w:sdtPr>
          <w:id w:val="2132972270"/>
          <w:citation/>
        </w:sdtPr>
        <w:sdtEndPr/>
        <w:sdtContent>
          <w:r w:rsidRPr="00AE2028">
            <w:fldChar w:fldCharType="begin"/>
          </w:r>
          <w:r w:rsidRPr="00AE2028">
            <w:instrText xml:space="preserve"> CITATION Nie15 \l 1038 </w:instrText>
          </w:r>
          <w:r w:rsidRPr="00AE2028">
            <w:fldChar w:fldCharType="separate"/>
          </w:r>
          <w:r w:rsidR="00F002AE">
            <w:rPr>
              <w:noProof/>
            </w:rPr>
            <w:t xml:space="preserve"> [1]</w:t>
          </w:r>
          <w:r w:rsidRPr="00AE2028">
            <w:fldChar w:fldCharType="end"/>
          </w:r>
        </w:sdtContent>
      </w:sdt>
      <w:r w:rsidRPr="00AE2028">
        <w:t xml:space="preserve"> alapú </w:t>
      </w:r>
      <w:r w:rsidR="00F16836">
        <w:t>szoftver</w:t>
      </w:r>
      <w:r w:rsidRPr="00AE2028">
        <w:t xml:space="preserve"> </w:t>
      </w:r>
      <w:r w:rsidR="00DF3C3F">
        <w:t>fejlesztése</w:t>
      </w:r>
      <w:r w:rsidRPr="00AE2028">
        <w:t>. A</w:t>
      </w:r>
      <w:r w:rsidR="0066482F" w:rsidRPr="00AE2028">
        <w:t xml:space="preserve"> tanításhoz</w:t>
      </w:r>
      <w:r w:rsidRPr="00AE2028">
        <w:t xml:space="preserve"> létre kell hozni egy </w:t>
      </w:r>
      <w:r w:rsidR="0066482F" w:rsidRPr="00AE2028">
        <w:t xml:space="preserve">a feladat elvégzéséhez alkalmas </w:t>
      </w:r>
      <w:r w:rsidRPr="00AE2028">
        <w:t>szimulált környezetet.</w:t>
      </w:r>
      <w:r w:rsidR="0066482F" w:rsidRPr="00AE2028">
        <w:t xml:space="preserve"> A szimulált ágensnek</w:t>
      </w:r>
      <w:r w:rsidR="00B46DFC">
        <w:t xml:space="preserve"> képesnek kell lennie</w:t>
      </w:r>
      <w:r w:rsidR="00B84E25" w:rsidRPr="00AE2028">
        <w:t xml:space="preserve"> </w:t>
      </w:r>
      <w:r w:rsidR="00B46DFC">
        <w:t>a legalapvetőbb funkciókat megtanulnia</w:t>
      </w:r>
      <w:r w:rsidR="00B84E25" w:rsidRPr="00AE2028">
        <w:t>, mint például a sávkövetés</w:t>
      </w:r>
      <w:r w:rsidR="003060F7" w:rsidRPr="00AE2028">
        <w:t>/tartás</w:t>
      </w:r>
      <w:r w:rsidR="00B84E25" w:rsidRPr="00AE2028">
        <w:t xml:space="preserve">, </w:t>
      </w:r>
      <w:r w:rsidR="003060F7" w:rsidRPr="00AE2028">
        <w:t xml:space="preserve">álló és mozgó </w:t>
      </w:r>
      <w:r w:rsidR="00B84E25" w:rsidRPr="00AE2028">
        <w:t>akadályo</w:t>
      </w:r>
      <w:r w:rsidR="009D0CF5" w:rsidRPr="00AE2028">
        <w:t>k</w:t>
      </w:r>
      <w:r w:rsidR="00B84E25" w:rsidRPr="00AE2028">
        <w:t xml:space="preserve"> detektálása, kikerülése</w:t>
      </w:r>
      <w:r w:rsidR="009D0CF5" w:rsidRPr="00AE2028">
        <w:t>, sőt akár a jelzőtáblák</w:t>
      </w:r>
      <w:r w:rsidR="0066482F" w:rsidRPr="00AE2028">
        <w:t xml:space="preserve"> és </w:t>
      </w:r>
      <w:r w:rsidR="00C22451" w:rsidRPr="00AE2028">
        <w:t xml:space="preserve">közlekedési </w:t>
      </w:r>
      <w:r w:rsidR="003060F7" w:rsidRPr="00AE2028">
        <w:t>lámpák</w:t>
      </w:r>
      <w:r w:rsidR="0066482F" w:rsidRPr="00AE2028">
        <w:t xml:space="preserve"> figyelembevétel</w:t>
      </w:r>
      <w:r w:rsidR="00E564BC">
        <w:t>e</w:t>
      </w:r>
      <w:r w:rsidR="009D0CF5" w:rsidRPr="00AE2028">
        <w:t>.</w:t>
      </w:r>
    </w:p>
    <w:p w14:paraId="4A9823B7" w14:textId="5C6E7BEF" w:rsidR="00D947D8" w:rsidRPr="00AE2028" w:rsidRDefault="00E06134" w:rsidP="00D947D8">
      <w:del w:id="1" w:author="Márton" w:date="2021-12-18T07:36:00Z">
        <w:r w:rsidRPr="00AE2028" w:rsidDel="009B6086">
          <w:delText xml:space="preserve">Ez </w:delText>
        </w:r>
      </w:del>
      <w:ins w:id="2" w:author="Márton" w:date="2021-12-18T07:36:00Z">
        <w:r w:rsidR="009B6086">
          <w:t>A munkám</w:t>
        </w:r>
        <w:r w:rsidR="009B6086" w:rsidRPr="00AE2028">
          <w:t xml:space="preserve"> </w:t>
        </w:r>
      </w:ins>
      <w:r w:rsidRPr="00AE2028">
        <w:t>egy több féléves projekt</w:t>
      </w:r>
      <w:ins w:id="3" w:author="Márton" w:date="2021-12-18T07:36:00Z">
        <w:r w:rsidR="009B6086">
          <w:t xml:space="preserve"> eredménye</w:t>
        </w:r>
      </w:ins>
      <w:r w:rsidR="0083294D" w:rsidRPr="00AE2028">
        <w:t xml:space="preserve">, így tagoltam a cél eléréséhez vezető </w:t>
      </w:r>
      <w:r w:rsidR="00E60E02" w:rsidRPr="00AE2028">
        <w:t>utat</w:t>
      </w:r>
      <w:r w:rsidR="0083294D" w:rsidRPr="00AE2028">
        <w:t xml:space="preserve"> négy </w:t>
      </w:r>
      <w:r w:rsidR="00687D86" w:rsidRPr="00AE2028">
        <w:t>fázisra</w:t>
      </w:r>
      <w:r w:rsidRPr="00AE2028">
        <w:t xml:space="preserve"> a </w:t>
      </w:r>
      <w:r w:rsidR="0083294D" w:rsidRPr="00AE2028">
        <w:t xml:space="preserve">négy félév szerint: </w:t>
      </w:r>
      <w:r w:rsidR="007F2669">
        <w:t xml:space="preserve">először a </w:t>
      </w:r>
      <w:r w:rsidRPr="00AE2028">
        <w:t>potenciálisan alkalmazható</w:t>
      </w:r>
      <w:r w:rsidR="0083294D" w:rsidRPr="00AE2028">
        <w:t xml:space="preserve"> technológiák megismerése</w:t>
      </w:r>
      <w:r w:rsidR="00892C99" w:rsidRPr="00AE2028">
        <w:t xml:space="preserve"> és</w:t>
      </w:r>
      <w:r w:rsidRPr="00AE2028">
        <w:t xml:space="preserve"> egy</w:t>
      </w:r>
      <w:r w:rsidR="00892C99" w:rsidRPr="00AE2028">
        <w:t xml:space="preserve"> </w:t>
      </w:r>
      <w:r w:rsidR="0083294D" w:rsidRPr="00AE2028">
        <w:t>kezdetleges architektúra megtervezése</w:t>
      </w:r>
      <w:r w:rsidRPr="00AE2028">
        <w:t>,</w:t>
      </w:r>
      <w:r w:rsidR="0083294D" w:rsidRPr="00AE2028">
        <w:t xml:space="preserve"> </w:t>
      </w:r>
      <w:r w:rsidR="007F2669">
        <w:t xml:space="preserve">valamint egy </w:t>
      </w:r>
      <w:r w:rsidRPr="00AE2028">
        <w:t>egyszerű szimulációs</w:t>
      </w:r>
      <w:r w:rsidR="0083294D" w:rsidRPr="00AE2028">
        <w:t xml:space="preserve"> környezet kialakítása</w:t>
      </w:r>
      <w:r w:rsidR="007F2669">
        <w:t xml:space="preserve"> volt a fő szempont</w:t>
      </w:r>
      <w:r w:rsidRPr="00AE2028">
        <w:t>.</w:t>
      </w:r>
      <w:r w:rsidR="0083294D" w:rsidRPr="00AE2028">
        <w:t xml:space="preserve"> </w:t>
      </w:r>
      <w:del w:id="4" w:author="Márton" w:date="2021-12-18T07:36:00Z">
        <w:r w:rsidRPr="00AE2028" w:rsidDel="009B6086">
          <w:delText xml:space="preserve">Majd </w:delText>
        </w:r>
      </w:del>
      <w:ins w:id="5" w:author="Márton" w:date="2021-12-18T07:36:00Z">
        <w:r w:rsidR="009B6086">
          <w:t>Ezután</w:t>
        </w:r>
        <w:r w:rsidR="009B6086" w:rsidRPr="00AE2028">
          <w:t xml:space="preserve"> </w:t>
        </w:r>
      </w:ins>
      <w:r w:rsidR="00AE2A66">
        <w:t xml:space="preserve">következett </w:t>
      </w:r>
      <w:r w:rsidRPr="00AE2028">
        <w:t xml:space="preserve">a kezdeti architektúra tesztelése a </w:t>
      </w:r>
      <w:r w:rsidR="0083294D" w:rsidRPr="00AE2028">
        <w:t>környezetben</w:t>
      </w:r>
      <w:r w:rsidRPr="00AE2028">
        <w:t>,</w:t>
      </w:r>
      <w:r w:rsidR="00AE2A66">
        <w:t xml:space="preserve"> </w:t>
      </w:r>
      <w:r w:rsidR="00E21956">
        <w:t xml:space="preserve">ezután </w:t>
      </w:r>
      <w:r w:rsidR="00AE2A66">
        <w:t>az</w:t>
      </w:r>
      <w:r w:rsidR="0083294D" w:rsidRPr="00AE2028">
        <w:t xml:space="preserve"> </w:t>
      </w:r>
      <w:r w:rsidRPr="00AE2028">
        <w:t xml:space="preserve">első </w:t>
      </w:r>
      <w:r w:rsidR="0083294D" w:rsidRPr="00AE2028">
        <w:t>tanítás</w:t>
      </w:r>
      <w:r w:rsidRPr="00AE2028">
        <w:t>ok alapján</w:t>
      </w:r>
      <w:r w:rsidR="0083294D" w:rsidRPr="00AE2028">
        <w:t xml:space="preserve"> </w:t>
      </w:r>
      <w:r w:rsidRPr="00AE2028">
        <w:t xml:space="preserve">az </w:t>
      </w:r>
      <w:r w:rsidR="0083294D" w:rsidRPr="00AE2028">
        <w:t xml:space="preserve">architektúra </w:t>
      </w:r>
      <w:del w:id="6" w:author="Márton" w:date="2021-12-18T07:36:00Z">
        <w:r w:rsidR="0083294D" w:rsidRPr="00AE2028" w:rsidDel="009B6086">
          <w:delText>finomítása</w:delText>
        </w:r>
      </w:del>
      <w:ins w:id="7" w:author="Márton" w:date="2021-12-18T07:36:00Z">
        <w:r w:rsidR="009B6086">
          <w:t>iteratív</w:t>
        </w:r>
      </w:ins>
      <w:del w:id="8" w:author="Márton" w:date="2021-12-18T07:36:00Z">
        <w:r w:rsidR="000F029F" w:rsidDel="009B6086">
          <w:delText>,</w:delText>
        </w:r>
      </w:del>
      <w:r w:rsidR="000F029F">
        <w:t xml:space="preserve"> </w:t>
      </w:r>
      <w:r w:rsidR="000F029F" w:rsidRPr="00AE2028">
        <w:t>módosítása</w:t>
      </w:r>
      <w:del w:id="9" w:author="Márton" w:date="2021-12-18T07:36:00Z">
        <w:r w:rsidR="000F029F" w:rsidDel="009B6086">
          <w:delText xml:space="preserve"> </w:delText>
        </w:r>
        <w:r w:rsidR="000F029F" w:rsidRPr="00AE2028" w:rsidDel="009B6086">
          <w:delText>iteratívan</w:delText>
        </w:r>
      </w:del>
      <w:r w:rsidRPr="00AE2028">
        <w:t xml:space="preserve">, és a környezet finomítása. </w:t>
      </w:r>
      <w:r w:rsidR="007F3832">
        <w:t>Legvégül pedig a</w:t>
      </w:r>
      <w:r w:rsidR="002D6013" w:rsidRPr="00AE2028">
        <w:t xml:space="preserve"> végleges</w:t>
      </w:r>
      <w:r w:rsidRPr="00AE2028">
        <w:t xml:space="preserve"> komplex környezetben az elkészült, kiforrott algoritmus tanítása</w:t>
      </w:r>
      <w:ins w:id="10" w:author="Márton" w:date="2021-12-18T07:37:00Z">
        <w:r w:rsidR="009B6086">
          <w:t xml:space="preserve"> és tesztelése került megvalósításra</w:t>
        </w:r>
      </w:ins>
      <w:r w:rsidR="007F3832">
        <w:t>.</w:t>
      </w:r>
    </w:p>
    <w:p w14:paraId="75F1246E" w14:textId="6D998208" w:rsidR="006C0515" w:rsidRPr="009B6086" w:rsidRDefault="006C0515" w:rsidP="003834A7">
      <w:pPr>
        <w:pStyle w:val="Fejezetcimszmozsnlkl"/>
        <w:rPr>
          <w:color w:val="FF0000"/>
          <w:lang w:val="en-US"/>
          <w:rPrChange w:id="11" w:author="Márton" w:date="2021-12-18T07:35:00Z">
            <w:rPr>
              <w:color w:val="FF0000"/>
            </w:rPr>
          </w:rPrChange>
        </w:rPr>
      </w:pPr>
      <w:bookmarkStart w:id="12" w:name="_Toc90602988"/>
      <w:r w:rsidRPr="009B6086">
        <w:rPr>
          <w:color w:val="FF0000"/>
          <w:lang w:val="en-US"/>
          <w:rPrChange w:id="13" w:author="Márton" w:date="2021-12-18T07:35:00Z">
            <w:rPr>
              <w:color w:val="FF0000"/>
            </w:rPr>
          </w:rPrChange>
        </w:rPr>
        <w:lastRenderedPageBreak/>
        <w:t>Abstract</w:t>
      </w:r>
      <w:bookmarkEnd w:id="12"/>
    </w:p>
    <w:p w14:paraId="18CCCCC2" w14:textId="78554BBF" w:rsidR="00FA343F" w:rsidRPr="009B6086" w:rsidRDefault="00FA343F" w:rsidP="00FA343F">
      <w:pPr>
        <w:rPr>
          <w:lang w:val="en-US"/>
          <w:rPrChange w:id="14" w:author="Márton" w:date="2021-12-18T07:35:00Z">
            <w:rPr/>
          </w:rPrChange>
        </w:rPr>
      </w:pPr>
      <w:r w:rsidRPr="009B6086">
        <w:rPr>
          <w:lang w:val="en-US"/>
          <w:rPrChange w:id="15" w:author="Márton" w:date="2021-12-18T07:35:00Z">
            <w:rPr/>
          </w:rPrChange>
        </w:rPr>
        <w:t xml:space="preserve">My thesis topic is to create an algorithm that </w:t>
      </w:r>
      <w:proofErr w:type="gramStart"/>
      <w:r w:rsidRPr="009B6086">
        <w:rPr>
          <w:lang w:val="en-US"/>
          <w:rPrChange w:id="16" w:author="Márton" w:date="2021-12-18T07:35:00Z">
            <w:rPr/>
          </w:rPrChange>
        </w:rPr>
        <w:t>is able to</w:t>
      </w:r>
      <w:proofErr w:type="gramEnd"/>
      <w:r w:rsidRPr="009B6086">
        <w:rPr>
          <w:lang w:val="en-US"/>
          <w:rPrChange w:id="17" w:author="Márton" w:date="2021-12-18T07:35:00Z">
            <w:rPr/>
          </w:rPrChange>
        </w:rPr>
        <w:t xml:space="preserve"> control an autonomous vehicle in a simulated environment and solve the tasks</w:t>
      </w:r>
      <w:ins w:id="18" w:author="Márton" w:date="2021-12-18T07:37:00Z">
        <w:r w:rsidR="009B6086" w:rsidRPr="009B6086">
          <w:rPr>
            <w:lang w:val="en-US"/>
          </w:rPr>
          <w:t xml:space="preserve"> </w:t>
        </w:r>
        <w:r w:rsidR="009B6086" w:rsidRPr="00952012">
          <w:rPr>
            <w:lang w:val="en-US"/>
          </w:rPr>
          <w:t>given in the environment</w:t>
        </w:r>
      </w:ins>
      <w:r w:rsidRPr="009B6086">
        <w:rPr>
          <w:lang w:val="en-US"/>
          <w:rPrChange w:id="19" w:author="Márton" w:date="2021-12-18T07:35:00Z">
            <w:rPr/>
          </w:rPrChange>
        </w:rPr>
        <w:t xml:space="preserve"> correctly, </w:t>
      </w:r>
      <w:del w:id="20" w:author="Márton" w:date="2021-12-18T07:37:00Z">
        <w:r w:rsidRPr="009B6086" w:rsidDel="009B6086">
          <w:rPr>
            <w:lang w:val="en-US"/>
            <w:rPrChange w:id="21" w:author="Márton" w:date="2021-12-18T07:35:00Z">
              <w:rPr/>
            </w:rPrChange>
          </w:rPr>
          <w:delText>which are given in the environment</w:delText>
        </w:r>
      </w:del>
      <w:r w:rsidRPr="009B6086">
        <w:rPr>
          <w:lang w:val="en-US"/>
          <w:rPrChange w:id="22" w:author="Márton" w:date="2021-12-18T07:35:00Z">
            <w:rPr/>
          </w:rPrChange>
        </w:rPr>
        <w:t xml:space="preserve">. The input of the system is the information obtained from the RGB-D camera mounted on the car, and the post-decision output is a high-level representation of the signal needed to control the car. The safe and </w:t>
      </w:r>
      <w:proofErr w:type="spellStart"/>
      <w:r w:rsidRPr="009B6086">
        <w:rPr>
          <w:lang w:val="en-US"/>
          <w:rPrChange w:id="23" w:author="Márton" w:date="2021-12-18T07:35:00Z">
            <w:rPr/>
          </w:rPrChange>
        </w:rPr>
        <w:t>economical</w:t>
      </w:r>
      <w:proofErr w:type="spellEnd"/>
      <w:r w:rsidRPr="009B6086">
        <w:rPr>
          <w:lang w:val="en-US"/>
          <w:rPrChange w:id="24" w:author="Márton" w:date="2021-12-18T07:35:00Z">
            <w:rPr/>
          </w:rPrChange>
        </w:rPr>
        <w:t xml:space="preserve"> development of autonomous vehicles requires the use of simulated environments. Thus, the algorithms can be tested in a secure framework.</w:t>
      </w:r>
    </w:p>
    <w:p w14:paraId="03D7E39B" w14:textId="5D66FC7B" w:rsidR="00FA343F" w:rsidRPr="009B6086" w:rsidRDefault="00FA343F" w:rsidP="00FA343F">
      <w:pPr>
        <w:rPr>
          <w:lang w:val="en-US"/>
          <w:rPrChange w:id="25" w:author="Márton" w:date="2021-12-18T07:35:00Z">
            <w:rPr/>
          </w:rPrChange>
        </w:rPr>
      </w:pPr>
      <w:r w:rsidRPr="009B6086">
        <w:rPr>
          <w:lang w:val="en-US"/>
          <w:rPrChange w:id="26" w:author="Márton" w:date="2021-12-18T07:35:00Z">
            <w:rPr/>
          </w:rPrChange>
        </w:rPr>
        <w:t xml:space="preserve">In essence, the task is to develop </w:t>
      </w:r>
      <w:r w:rsidR="00C5500D" w:rsidRPr="009B6086">
        <w:rPr>
          <w:lang w:val="en-US"/>
          <w:rPrChange w:id="27" w:author="Márton" w:date="2021-12-18T07:35:00Z">
            <w:rPr/>
          </w:rPrChange>
        </w:rPr>
        <w:t xml:space="preserve">a </w:t>
      </w:r>
      <w:r w:rsidRPr="009B6086">
        <w:rPr>
          <w:lang w:val="en-US"/>
          <w:rPrChange w:id="28" w:author="Márton" w:date="2021-12-18T07:35:00Z">
            <w:rPr/>
          </w:rPrChange>
        </w:rPr>
        <w:t xml:space="preserve">software based on a neural network [1] </w:t>
      </w:r>
      <w:del w:id="29" w:author="Márton" w:date="2021-12-18T07:38:00Z">
        <w:r w:rsidRPr="009B6086" w:rsidDel="009B6086">
          <w:rPr>
            <w:lang w:val="en-US"/>
            <w:rPrChange w:id="30" w:author="Márton" w:date="2021-12-18T07:35:00Z">
              <w:rPr/>
            </w:rPrChange>
          </w:rPr>
          <w:delText xml:space="preserve">taught </w:delText>
        </w:r>
      </w:del>
      <w:ins w:id="31" w:author="Márton" w:date="2021-12-18T07:38:00Z">
        <w:r w:rsidR="009B6086">
          <w:rPr>
            <w:lang w:val="en-US"/>
          </w:rPr>
          <w:t>trained</w:t>
        </w:r>
        <w:r w:rsidR="009B6086" w:rsidRPr="009B6086">
          <w:rPr>
            <w:lang w:val="en-US"/>
            <w:rPrChange w:id="32" w:author="Márton" w:date="2021-12-18T07:35:00Z">
              <w:rPr/>
            </w:rPrChange>
          </w:rPr>
          <w:t xml:space="preserve"> </w:t>
        </w:r>
      </w:ins>
      <w:r w:rsidRPr="009B6086">
        <w:rPr>
          <w:lang w:val="en-US"/>
          <w:rPrChange w:id="33" w:author="Márton" w:date="2021-12-18T07:35:00Z">
            <w:rPr/>
          </w:rPrChange>
        </w:rPr>
        <w:t xml:space="preserve">through reinforced learning. </w:t>
      </w:r>
      <w:r w:rsidR="00982E52" w:rsidRPr="009B6086">
        <w:rPr>
          <w:lang w:val="en-US"/>
          <w:rPrChange w:id="34" w:author="Márton" w:date="2021-12-18T07:35:00Z">
            <w:rPr/>
          </w:rPrChange>
        </w:rPr>
        <w:t xml:space="preserve">For training, a simulated environment suitable for the task must be created. </w:t>
      </w:r>
      <w:r w:rsidRPr="009B6086">
        <w:rPr>
          <w:lang w:val="en-US"/>
          <w:rPrChange w:id="35" w:author="Márton" w:date="2021-12-18T07:35:00Z">
            <w:rPr/>
          </w:rPrChange>
        </w:rPr>
        <w:t xml:space="preserve">The simulated agent must be able to learn the most basic functions, such as </w:t>
      </w:r>
      <w:r w:rsidR="00566FFB" w:rsidRPr="009B6086">
        <w:rPr>
          <w:lang w:val="en-US"/>
          <w:rPrChange w:id="36" w:author="Márton" w:date="2021-12-18T07:35:00Z">
            <w:rPr/>
          </w:rPrChange>
        </w:rPr>
        <w:t xml:space="preserve">lane keeping, </w:t>
      </w:r>
      <w:proofErr w:type="gramStart"/>
      <w:r w:rsidR="00566FFB" w:rsidRPr="009B6086">
        <w:rPr>
          <w:lang w:val="en-US"/>
          <w:rPrChange w:id="37" w:author="Márton" w:date="2021-12-18T07:35:00Z">
            <w:rPr/>
          </w:rPrChange>
        </w:rPr>
        <w:t>detecting</w:t>
      </w:r>
      <w:proofErr w:type="gramEnd"/>
      <w:r w:rsidR="00566FFB" w:rsidRPr="009B6086">
        <w:rPr>
          <w:lang w:val="en-US"/>
          <w:rPrChange w:id="38" w:author="Márton" w:date="2021-12-18T07:35:00Z">
            <w:rPr/>
          </w:rPrChange>
        </w:rPr>
        <w:t xml:space="preserve"> and avoiding stationary and moving obstacles, and even </w:t>
      </w:r>
      <w:del w:id="39" w:author="Márton" w:date="2021-12-18T07:39:00Z">
        <w:r w:rsidR="00566FFB" w:rsidRPr="009B6086" w:rsidDel="009B6086">
          <w:rPr>
            <w:lang w:val="en-US"/>
            <w:rPrChange w:id="40" w:author="Márton" w:date="2021-12-18T07:35:00Z">
              <w:rPr/>
            </w:rPrChange>
          </w:rPr>
          <w:delText xml:space="preserve">recognize </w:delText>
        </w:r>
      </w:del>
      <w:ins w:id="41" w:author="Márton" w:date="2021-12-18T07:39:00Z">
        <w:r w:rsidR="009B6086" w:rsidRPr="009B6086">
          <w:rPr>
            <w:lang w:val="en-US"/>
            <w:rPrChange w:id="42" w:author="Márton" w:date="2021-12-18T07:35:00Z">
              <w:rPr/>
            </w:rPrChange>
          </w:rPr>
          <w:t>recogniz</w:t>
        </w:r>
        <w:r w:rsidR="009B6086">
          <w:rPr>
            <w:lang w:val="en-US"/>
          </w:rPr>
          <w:t>ing</w:t>
        </w:r>
        <w:r w:rsidR="009B6086" w:rsidRPr="009B6086">
          <w:rPr>
            <w:lang w:val="en-US"/>
            <w:rPrChange w:id="43" w:author="Márton" w:date="2021-12-18T07:35:00Z">
              <w:rPr/>
            </w:rPrChange>
          </w:rPr>
          <w:t xml:space="preserve"> </w:t>
        </w:r>
      </w:ins>
      <w:r w:rsidR="00566FFB" w:rsidRPr="009B6086">
        <w:rPr>
          <w:lang w:val="en-US"/>
          <w:rPrChange w:id="44" w:author="Márton" w:date="2021-12-18T07:35:00Z">
            <w:rPr/>
          </w:rPrChange>
        </w:rPr>
        <w:t>signs and traffic lights.</w:t>
      </w:r>
    </w:p>
    <w:p w14:paraId="2321C307" w14:textId="3AF75FCE" w:rsidR="00FA343F" w:rsidRPr="009B6086" w:rsidRDefault="00B86201" w:rsidP="00FA343F">
      <w:pPr>
        <w:rPr>
          <w:lang w:val="en-US"/>
          <w:rPrChange w:id="45" w:author="Márton" w:date="2021-12-18T07:35:00Z">
            <w:rPr/>
          </w:rPrChange>
        </w:rPr>
      </w:pPr>
      <w:r w:rsidRPr="009B6086">
        <w:rPr>
          <w:lang w:val="en-US"/>
          <w:rPrChange w:id="46" w:author="Márton" w:date="2021-12-18T07:35:00Z">
            <w:rPr/>
          </w:rPrChange>
        </w:rPr>
        <w:t xml:space="preserve">This is a long-term project, so I divided the path to achieve the goal into four phases according to the four semesters: </w:t>
      </w:r>
      <w:del w:id="47" w:author="Márton" w:date="2021-12-18T07:39:00Z">
        <w:r w:rsidRPr="009B6086" w:rsidDel="009B6086">
          <w:rPr>
            <w:lang w:val="en-US"/>
            <w:rPrChange w:id="48" w:author="Márton" w:date="2021-12-18T07:35:00Z">
              <w:rPr/>
            </w:rPrChange>
          </w:rPr>
          <w:delText>searching for</w:delText>
        </w:r>
      </w:del>
      <w:ins w:id="49" w:author="Márton" w:date="2021-12-18T07:39:00Z">
        <w:r w:rsidR="009B6086">
          <w:rPr>
            <w:lang w:val="en-US"/>
          </w:rPr>
          <w:t>investigating</w:t>
        </w:r>
      </w:ins>
      <w:r w:rsidRPr="009B6086">
        <w:rPr>
          <w:lang w:val="en-US"/>
          <w:rPrChange w:id="50" w:author="Márton" w:date="2021-12-18T07:35:00Z">
            <w:rPr/>
          </w:rPrChange>
        </w:rPr>
        <w:t xml:space="preserve"> potentially applicable technologies and designing a rudimentary architecture, as well as creating a simple simulation environment. </w:t>
      </w:r>
      <w:r w:rsidR="00FA343F" w:rsidRPr="009B6086">
        <w:rPr>
          <w:lang w:val="en-US"/>
          <w:rPrChange w:id="51" w:author="Márton" w:date="2021-12-18T07:35:00Z">
            <w:rPr/>
          </w:rPrChange>
        </w:rPr>
        <w:t xml:space="preserve">This was followed by testing the initial architecture in the environment, </w:t>
      </w:r>
      <w:r w:rsidRPr="009B6086">
        <w:rPr>
          <w:lang w:val="en-US"/>
          <w:rPrChange w:id="52" w:author="Márton" w:date="2021-12-18T07:35:00Z">
            <w:rPr/>
          </w:rPrChange>
        </w:rPr>
        <w:t>then</w:t>
      </w:r>
      <w:r w:rsidR="00FA343F" w:rsidRPr="009B6086">
        <w:rPr>
          <w:lang w:val="en-US"/>
          <w:rPrChange w:id="53" w:author="Márton" w:date="2021-12-18T07:35:00Z">
            <w:rPr/>
          </w:rPrChange>
        </w:rPr>
        <w:t xml:space="preserve"> refining </w:t>
      </w:r>
      <w:r w:rsidRPr="009B6086">
        <w:rPr>
          <w:lang w:val="en-US"/>
          <w:rPrChange w:id="54" w:author="Márton" w:date="2021-12-18T07:35:00Z">
            <w:rPr/>
          </w:rPrChange>
        </w:rPr>
        <w:t xml:space="preserve">and modifying </w:t>
      </w:r>
      <w:r w:rsidR="00FA343F" w:rsidRPr="009B6086">
        <w:rPr>
          <w:lang w:val="en-US"/>
          <w:rPrChange w:id="55" w:author="Márton" w:date="2021-12-18T07:35:00Z">
            <w:rPr/>
          </w:rPrChange>
        </w:rPr>
        <w:t>the architecture</w:t>
      </w:r>
      <w:r w:rsidRPr="009B6086">
        <w:rPr>
          <w:lang w:val="en-US"/>
          <w:rPrChange w:id="56" w:author="Márton" w:date="2021-12-18T07:35:00Z">
            <w:rPr/>
          </w:rPrChange>
        </w:rPr>
        <w:t xml:space="preserve"> of the model</w:t>
      </w:r>
      <w:r w:rsidR="00FA343F" w:rsidRPr="009B6086">
        <w:rPr>
          <w:lang w:val="en-US"/>
          <w:rPrChange w:id="57" w:author="Márton" w:date="2021-12-18T07:35:00Z">
            <w:rPr/>
          </w:rPrChange>
        </w:rPr>
        <w:t xml:space="preserve"> iteratively, and refining the environment based on the first </w:t>
      </w:r>
      <w:r w:rsidRPr="009B6086">
        <w:rPr>
          <w:lang w:val="en-US"/>
          <w:rPrChange w:id="58" w:author="Márton" w:date="2021-12-18T07:35:00Z">
            <w:rPr/>
          </w:rPrChange>
        </w:rPr>
        <w:t>trainings</w:t>
      </w:r>
      <w:r w:rsidR="00FA343F" w:rsidRPr="009B6086">
        <w:rPr>
          <w:lang w:val="en-US"/>
          <w:rPrChange w:id="59" w:author="Márton" w:date="2021-12-18T07:35:00Z">
            <w:rPr/>
          </w:rPrChange>
        </w:rPr>
        <w:t>. Finally,</w:t>
      </w:r>
      <w:ins w:id="60" w:author="Márton" w:date="2021-12-18T07:40:00Z">
        <w:r w:rsidR="009B6086">
          <w:rPr>
            <w:lang w:val="en-US"/>
          </w:rPr>
          <w:t xml:space="preserve"> in the last </w:t>
        </w:r>
        <w:proofErr w:type="gramStart"/>
        <w:r w:rsidR="009B6086">
          <w:rPr>
            <w:lang w:val="en-US"/>
          </w:rPr>
          <w:t xml:space="preserve">phase, </w:t>
        </w:r>
      </w:ins>
      <w:r w:rsidR="00FA343F" w:rsidRPr="009B6086">
        <w:rPr>
          <w:lang w:val="en-US"/>
          <w:rPrChange w:id="61" w:author="Márton" w:date="2021-12-18T07:35:00Z">
            <w:rPr/>
          </w:rPrChange>
        </w:rPr>
        <w:t xml:space="preserve"> </w:t>
      </w:r>
      <w:ins w:id="62" w:author="Márton" w:date="2021-12-18T07:40:00Z">
        <w:r w:rsidR="009B6086" w:rsidRPr="00952012">
          <w:rPr>
            <w:lang w:val="en-US"/>
          </w:rPr>
          <w:t>the</w:t>
        </w:r>
        <w:proofErr w:type="gramEnd"/>
        <w:r w:rsidR="009B6086" w:rsidRPr="00952012">
          <w:rPr>
            <w:lang w:val="en-US"/>
          </w:rPr>
          <w:t xml:space="preserve"> completed algorithm</w:t>
        </w:r>
        <w:r w:rsidR="009B6086" w:rsidRPr="009B6086">
          <w:rPr>
            <w:lang w:val="en-US"/>
          </w:rPr>
          <w:t xml:space="preserve"> </w:t>
        </w:r>
        <w:r w:rsidR="009B6086">
          <w:rPr>
            <w:lang w:val="en-US"/>
          </w:rPr>
          <w:t xml:space="preserve">was </w:t>
        </w:r>
      </w:ins>
      <w:del w:id="63" w:author="Márton" w:date="2021-12-18T07:40:00Z">
        <w:r w:rsidRPr="009B6086" w:rsidDel="009B6086">
          <w:rPr>
            <w:lang w:val="en-US"/>
            <w:rPrChange w:id="64" w:author="Márton" w:date="2021-12-18T07:35:00Z">
              <w:rPr/>
            </w:rPrChange>
          </w:rPr>
          <w:delText>training</w:delText>
        </w:r>
      </w:del>
      <w:ins w:id="65" w:author="Márton" w:date="2021-12-18T07:40:00Z">
        <w:r w:rsidR="009B6086" w:rsidRPr="009B6086">
          <w:rPr>
            <w:lang w:val="en-US"/>
            <w:rPrChange w:id="66" w:author="Márton" w:date="2021-12-18T07:35:00Z">
              <w:rPr/>
            </w:rPrChange>
          </w:rPr>
          <w:t>train</w:t>
        </w:r>
        <w:r w:rsidR="009B6086">
          <w:rPr>
            <w:lang w:val="en-US"/>
          </w:rPr>
          <w:t>ed</w:t>
        </w:r>
        <w:r w:rsidR="009B6086">
          <w:rPr>
            <w:lang w:val="en-US"/>
          </w:rPr>
          <w:t xml:space="preserve"> </w:t>
        </w:r>
      </w:ins>
      <w:ins w:id="67" w:author="Márton" w:date="2021-12-18T07:39:00Z">
        <w:r w:rsidR="009B6086">
          <w:rPr>
            <w:lang w:val="en-US"/>
          </w:rPr>
          <w:t>and test</w:t>
        </w:r>
      </w:ins>
      <w:ins w:id="68" w:author="Márton" w:date="2021-12-18T07:40:00Z">
        <w:r w:rsidR="009B6086">
          <w:rPr>
            <w:lang w:val="en-US"/>
          </w:rPr>
          <w:t xml:space="preserve">ed </w:t>
        </w:r>
      </w:ins>
      <w:del w:id="69" w:author="Márton" w:date="2021-12-18T07:40:00Z">
        <w:r w:rsidRPr="009B6086" w:rsidDel="009B6086">
          <w:rPr>
            <w:lang w:val="en-US"/>
            <w:rPrChange w:id="70" w:author="Márton" w:date="2021-12-18T07:35:00Z">
              <w:rPr/>
            </w:rPrChange>
          </w:rPr>
          <w:delText xml:space="preserve"> the completed algorithm </w:delText>
        </w:r>
      </w:del>
      <w:r w:rsidR="00FA343F" w:rsidRPr="009B6086">
        <w:rPr>
          <w:lang w:val="en-US"/>
          <w:rPrChange w:id="71" w:author="Márton" w:date="2021-12-18T07:35:00Z">
            <w:rPr/>
          </w:rPrChange>
        </w:rPr>
        <w:t>in the final complex environment</w:t>
      </w:r>
      <w:r w:rsidRPr="009B6086">
        <w:rPr>
          <w:lang w:val="en-US"/>
          <w:rPrChange w:id="72" w:author="Márton" w:date="2021-12-18T07:35:00Z">
            <w:rPr/>
          </w:rPrChange>
        </w:rPr>
        <w:t>.</w:t>
      </w:r>
    </w:p>
    <w:p w14:paraId="1315352F" w14:textId="74D571FF" w:rsidR="00C82A60" w:rsidRPr="00FE1026" w:rsidRDefault="00C82A60" w:rsidP="003834A7">
      <w:pPr>
        <w:pStyle w:val="Heading1"/>
        <w:rPr>
          <w:color w:val="FF0000"/>
        </w:rPr>
      </w:pPr>
      <w:bookmarkStart w:id="73" w:name="_Toc90602989"/>
      <w:r w:rsidRPr="00FE1026">
        <w:rPr>
          <w:color w:val="FF0000"/>
        </w:rPr>
        <w:lastRenderedPageBreak/>
        <w:t>Bevezetés</w:t>
      </w:r>
      <w:bookmarkEnd w:id="73"/>
    </w:p>
    <w:p w14:paraId="43F37AD1" w14:textId="5A0DAC1B" w:rsidR="00E575CD" w:rsidRDefault="00921AA9" w:rsidP="00021172">
      <w:r>
        <w:t xml:space="preserve">A gépi tanulás </w:t>
      </w:r>
      <w:r w:rsidR="008D46F4">
        <w:t>– azon</w:t>
      </w:r>
      <w:r>
        <w:t xml:space="preserve"> belül is a legtöbb területen </w:t>
      </w:r>
      <w:proofErr w:type="spellStart"/>
      <w:r w:rsidRPr="000B5053">
        <w:rPr>
          <w:i/>
          <w:iCs/>
        </w:rPr>
        <w:t>state</w:t>
      </w:r>
      <w:proofErr w:type="spellEnd"/>
      <w:r w:rsidRPr="000B5053">
        <w:rPr>
          <w:i/>
          <w:iCs/>
        </w:rPr>
        <w:t>-of-</w:t>
      </w:r>
      <w:proofErr w:type="spellStart"/>
      <w:r w:rsidRPr="000B5053">
        <w:rPr>
          <w:i/>
          <w:iCs/>
        </w:rPr>
        <w:t>the</w:t>
      </w:r>
      <w:proofErr w:type="spellEnd"/>
      <w:r w:rsidRPr="000B5053">
        <w:rPr>
          <w:i/>
          <w:iCs/>
        </w:rPr>
        <w:t>-art</w:t>
      </w:r>
      <w:del w:id="74" w:author="Márton" w:date="2021-12-18T07:40:00Z">
        <w:r w:rsidDel="009B6086">
          <w:delText>-</w:delText>
        </w:r>
      </w:del>
      <w:ins w:id="75" w:author="Márton" w:date="2021-12-18T07:40:00Z">
        <w:r w:rsidR="009B6086">
          <w:t xml:space="preserve"> megoldás</w:t>
        </w:r>
      </w:ins>
      <w:r>
        <w:t xml:space="preserve">nak számító </w:t>
      </w:r>
      <w:r w:rsidR="005B1B5C">
        <w:t>mély tanulás</w:t>
      </w:r>
      <w:r w:rsidR="003E2CC7">
        <w:t>on alapuló</w:t>
      </w:r>
      <w:r>
        <w:t xml:space="preserve"> módszerek </w:t>
      </w:r>
      <w:r w:rsidR="008D46F4">
        <w:t xml:space="preserve">– egyre </w:t>
      </w:r>
      <w:r w:rsidR="004D6B25">
        <w:t>szélesebb körben való</w:t>
      </w:r>
      <w:r>
        <w:t xml:space="preserve"> terjedése miatt </w:t>
      </w:r>
      <w:r w:rsidR="00A74364">
        <w:t>felg</w:t>
      </w:r>
      <w:r w:rsidR="00292388">
        <w:t xml:space="preserve">yorsult az autonóm rendszerek fejlődése. </w:t>
      </w:r>
      <w:r w:rsidR="00004D85">
        <w:t>Manapság már szinte a legtöbb új autóban található fejlett vezetés támogató rend</w:t>
      </w:r>
      <w:r w:rsidR="005B1B5C">
        <w:t>sz</w:t>
      </w:r>
      <w:r w:rsidR="00004D85">
        <w:t>er (</w:t>
      </w:r>
      <w:r w:rsidR="00004D85" w:rsidRPr="00004D85">
        <w:rPr>
          <w:i/>
          <w:iCs/>
        </w:rPr>
        <w:t>ADAS</w:t>
      </w:r>
      <w:r w:rsidR="00004D85">
        <w:t>)</w:t>
      </w:r>
      <w:r w:rsidR="002D60E2">
        <w:t>, melynek az egyes komponenseiben a klasszikus megoldásokat felváltják a mély tanuláson alapuló algoritmusok.</w:t>
      </w:r>
    </w:p>
    <w:p w14:paraId="3B8330BC" w14:textId="32F15D47" w:rsidR="00021172" w:rsidRPr="00E8225E" w:rsidRDefault="002D60E2" w:rsidP="00E575CD">
      <w:r>
        <w:t xml:space="preserve">Már </w:t>
      </w:r>
      <w:r w:rsidR="00E05A23">
        <w:t>a jelen tudománya</w:t>
      </w:r>
      <w:r>
        <w:t xml:space="preserve"> a </w:t>
      </w:r>
      <w:commentRangeStart w:id="76"/>
      <w:r>
        <w:t xml:space="preserve">3-as szintű önvezetés </w:t>
      </w:r>
      <w:commentRangeEnd w:id="76"/>
      <w:r w:rsidR="009B6086">
        <w:rPr>
          <w:rStyle w:val="CommentReference"/>
        </w:rPr>
        <w:commentReference w:id="76"/>
      </w:r>
      <w:r>
        <w:t xml:space="preserve">is, ahol </w:t>
      </w:r>
      <w:r w:rsidR="00CD400F">
        <w:t xml:space="preserve">például szenzorfúzió segítségével az autó rengeteg információt szerez folyamatosan a környezetéről és ezek alapján a legtöbb feladatot már képes magától végrehajtani. Ettől függetlenül a </w:t>
      </w:r>
      <w:r w:rsidR="00E96A92">
        <w:t xml:space="preserve">sofőr figyelme és a </w:t>
      </w:r>
      <w:r w:rsidR="00CD400F">
        <w:t xml:space="preserve">kézi beavatkozás </w:t>
      </w:r>
      <w:r w:rsidR="00E96A92">
        <w:t xml:space="preserve">lehetősége </w:t>
      </w:r>
      <w:r w:rsidR="00CD400F">
        <w:t>még szükséges, a teljeskörű, azaz az 5-ös szintű önvezetés megjelenése az utakon valószínű</w:t>
      </w:r>
      <w:r w:rsidR="00CD400F" w:rsidRPr="003C01D6">
        <w:t xml:space="preserve">leg még nagyon messze van. </w:t>
      </w:r>
      <w:r w:rsidR="003C01D6" w:rsidRPr="003C01D6">
        <w:t>E</w:t>
      </w:r>
      <w:r w:rsidR="00CD400F" w:rsidRPr="003C01D6">
        <w:t>nn</w:t>
      </w:r>
      <w:r w:rsidR="003C01D6" w:rsidRPr="003C01D6">
        <w:t>e</w:t>
      </w:r>
      <w:r w:rsidR="00CD400F" w:rsidRPr="003C01D6">
        <w:t xml:space="preserve">k eléréséhez a rengeteg </w:t>
      </w:r>
      <w:r w:rsidR="003C01D6" w:rsidRPr="003C01D6">
        <w:t xml:space="preserve">szükséges </w:t>
      </w:r>
      <w:r w:rsidR="003C01D6" w:rsidRPr="00E8225E">
        <w:t>fejlesztésen és adat</w:t>
      </w:r>
      <w:r w:rsidR="00364D3F" w:rsidRPr="00E8225E">
        <w:t>tömegek gyűjtésén</w:t>
      </w:r>
      <w:r w:rsidR="00CD400F" w:rsidRPr="00E8225E">
        <w:t xml:space="preserve"> kívül</w:t>
      </w:r>
      <w:r w:rsidR="00A4617E" w:rsidRPr="00E8225E">
        <w:t xml:space="preserve"> még a lehetséges jogi akadályokat is le kell küzdeni.</w:t>
      </w:r>
      <w:r w:rsidR="00CD400F" w:rsidRPr="00E8225E">
        <w:t xml:space="preserve"> </w:t>
      </w:r>
      <w:ins w:id="77" w:author="Márton" w:date="2021-12-18T07:42:00Z">
        <w:r w:rsidR="009B6086">
          <w:t>J</w:t>
        </w:r>
      </w:ins>
      <w:del w:id="78" w:author="Márton" w:date="2021-12-18T07:42:00Z">
        <w:r w:rsidR="00CD03D0" w:rsidRPr="00E8225E" w:rsidDel="009B6086">
          <w:delText>j</w:delText>
        </w:r>
      </w:del>
      <w:r w:rsidR="00CD03D0" w:rsidRPr="00E8225E">
        <w:t>elenleg</w:t>
      </w:r>
      <w:ins w:id="79" w:author="Márton" w:date="2021-12-18T07:42:00Z">
        <w:r w:rsidR="009B6086">
          <w:t xml:space="preserve"> azonban</w:t>
        </w:r>
      </w:ins>
      <w:r w:rsidR="00CD03D0" w:rsidRPr="00E8225E">
        <w:t xml:space="preserve"> ú</w:t>
      </w:r>
      <w:r w:rsidR="001A6753" w:rsidRPr="00E8225E">
        <w:t>gy látszik</w:t>
      </w:r>
      <w:r w:rsidR="00E575CD" w:rsidRPr="00E8225E">
        <w:t>,</w:t>
      </w:r>
      <w:r w:rsidR="001A6753" w:rsidRPr="00E8225E">
        <w:t xml:space="preserve"> hogy efelé a jövő felé </w:t>
      </w:r>
      <w:r w:rsidR="00E575CD" w:rsidRPr="00E8225E">
        <w:t>halad a világ</w:t>
      </w:r>
      <w:r w:rsidR="001A6753" w:rsidRPr="00E8225E">
        <w:t xml:space="preserve">, </w:t>
      </w:r>
      <w:del w:id="80" w:author="Márton" w:date="2021-12-18T07:42:00Z">
        <w:r w:rsidR="001A6753" w:rsidRPr="00E8225E" w:rsidDel="009B6086">
          <w:delText xml:space="preserve">hogy </w:delText>
        </w:r>
      </w:del>
      <w:ins w:id="81" w:author="Márton" w:date="2021-12-18T07:42:00Z">
        <w:r w:rsidR="009B6086">
          <w:t>vagyis</w:t>
        </w:r>
        <w:r w:rsidR="009B6086" w:rsidRPr="00E8225E">
          <w:t xml:space="preserve"> </w:t>
        </w:r>
      </w:ins>
      <w:del w:id="82" w:author="Márton" w:date="2021-12-18T07:42:00Z">
        <w:r w:rsidR="0053745F" w:rsidRPr="00E8225E" w:rsidDel="009B6086">
          <w:delText xml:space="preserve">egyszer </w:delText>
        </w:r>
      </w:del>
      <w:ins w:id="83" w:author="Márton" w:date="2021-12-18T07:42:00Z">
        <w:r w:rsidR="009B6086">
          <w:t>a távoli jövőben</w:t>
        </w:r>
        <w:r w:rsidR="009B6086" w:rsidRPr="00E8225E">
          <w:t xml:space="preserve"> </w:t>
        </w:r>
      </w:ins>
      <w:r w:rsidR="001A6753" w:rsidRPr="00E8225E">
        <w:t xml:space="preserve">minden </w:t>
      </w:r>
      <w:r w:rsidR="00E575CD" w:rsidRPr="00E8225E">
        <w:t>személy</w:t>
      </w:r>
      <w:r w:rsidR="001A6753" w:rsidRPr="00E8225E">
        <w:t>autó</w:t>
      </w:r>
      <w:r w:rsidR="00E575CD" w:rsidRPr="00E8225E">
        <w:t xml:space="preserve"> autonóm lesz</w:t>
      </w:r>
      <w:r w:rsidR="001A6753" w:rsidRPr="00E8225E">
        <w:t xml:space="preserve">. </w:t>
      </w:r>
      <w:r w:rsidR="00CB178E" w:rsidRPr="00E8225E">
        <w:t>Éppen ezért</w:t>
      </w:r>
      <w:r w:rsidR="001A6753" w:rsidRPr="00E8225E">
        <w:t xml:space="preserve"> </w:t>
      </w:r>
      <w:r w:rsidR="00CB178E" w:rsidRPr="00E8225E">
        <w:t xml:space="preserve">az autonóm járművek fejlesztése </w:t>
      </w:r>
      <w:r w:rsidR="007B063B" w:rsidRPr="00E8225E">
        <w:t>a jövőben is</w:t>
      </w:r>
      <w:r w:rsidR="001A6753" w:rsidRPr="00E8225E">
        <w:t xml:space="preserve"> fontos kutatási terület marad</w:t>
      </w:r>
      <w:r w:rsidR="007B063B" w:rsidRPr="00E8225E">
        <w:t>, a kényelmes és biztonságos utazások garantálása miatt</w:t>
      </w:r>
      <w:r w:rsidR="00A4617E" w:rsidRPr="00E8225E">
        <w:t>.</w:t>
      </w:r>
    </w:p>
    <w:p w14:paraId="708D223D" w14:textId="54288021" w:rsidR="00CA055D" w:rsidRDefault="00021172" w:rsidP="006D6E87">
      <w:del w:id="84" w:author="Márton" w:date="2021-12-18T07:42:00Z">
        <w:r w:rsidRPr="00E8225E" w:rsidDel="009B6086">
          <w:delText>Én cél</w:delText>
        </w:r>
        <w:r w:rsidR="007424BE" w:rsidRPr="00E8225E" w:rsidDel="009B6086">
          <w:delText>ul</w:delText>
        </w:r>
      </w:del>
      <w:ins w:id="85" w:author="Márton" w:date="2021-12-18T07:42:00Z">
        <w:r w:rsidR="009B6086">
          <w:t>A diplomamunkámban</w:t>
        </w:r>
      </w:ins>
      <w:r w:rsidRPr="00E8225E">
        <w:t xml:space="preserve"> egy olyan algoritmus megalkotás</w:t>
      </w:r>
      <w:r w:rsidR="007424BE" w:rsidRPr="00E8225E">
        <w:t>át tűztem ki</w:t>
      </w:r>
      <w:ins w:id="86" w:author="Márton" w:date="2021-12-18T07:42:00Z">
        <w:r w:rsidR="009B6086">
          <w:t xml:space="preserve"> célul</w:t>
        </w:r>
      </w:ins>
      <w:r w:rsidRPr="00E8225E">
        <w:t xml:space="preserve">, </w:t>
      </w:r>
      <w:r>
        <w:t>mely akár teljeskörű önvezet</w:t>
      </w:r>
      <w:r w:rsidR="003E5A93">
        <w:t>é</w:t>
      </w:r>
      <w:r>
        <w:t>sre is képes</w:t>
      </w:r>
      <w:r w:rsidR="00947DCB">
        <w:t>.</w:t>
      </w:r>
      <w:r>
        <w:t xml:space="preserve"> </w:t>
      </w:r>
      <w:r w:rsidR="00BF40D7">
        <w:t>A megvalósításához m</w:t>
      </w:r>
      <w:r w:rsidR="001311A4">
        <w:t>egerősítéses tanulás</w:t>
      </w:r>
      <w:r w:rsidR="00BF40D7">
        <w:t>i módszereket alkalmaztam</w:t>
      </w:r>
      <w:r w:rsidR="00E20BE8">
        <w:t>, az előírt</w:t>
      </w:r>
      <w:r w:rsidR="00E20BE8" w:rsidRPr="00D90FF9">
        <w:t xml:space="preserve"> feladatokat egy</w:t>
      </w:r>
      <w:r w:rsidR="00E20BE8">
        <w:t xml:space="preserve"> </w:t>
      </w:r>
      <w:r w:rsidR="00E20BE8" w:rsidRPr="006D6E87">
        <w:t xml:space="preserve">biztonságos környezetben, egy pontos fizikai számításokra képes szimulációban tanulná megoldani. </w:t>
      </w:r>
      <w:r w:rsidR="00BF40D7" w:rsidRPr="006D6E87">
        <w:t xml:space="preserve"> </w:t>
      </w:r>
      <w:r w:rsidR="003E292A" w:rsidRPr="006D6E87">
        <w:t xml:space="preserve">A megfelelő szimulációs motor kiválasztása és a környezet létrehozása szintén a feladatom része. </w:t>
      </w:r>
      <w:r w:rsidR="00BF40D7" w:rsidRPr="006D6E87">
        <w:t>K</w:t>
      </w:r>
      <w:r w:rsidR="00CA055D" w:rsidRPr="006D6E87">
        <w:t xml:space="preserve">ezdetben egy az Irányítástechnika és Informatika Tanszéken megtalálható HPI </w:t>
      </w:r>
      <w:proofErr w:type="spellStart"/>
      <w:r w:rsidR="00CA055D" w:rsidRPr="006D6E87">
        <w:t>Trophy</w:t>
      </w:r>
      <w:proofErr w:type="spellEnd"/>
      <w:r w:rsidR="00CA055D" w:rsidRPr="006D6E87">
        <w:t xml:space="preserve"> </w:t>
      </w:r>
      <w:proofErr w:type="spellStart"/>
      <w:r w:rsidR="00CA055D" w:rsidRPr="006D6E87">
        <w:t>Flux</w:t>
      </w:r>
      <w:proofErr w:type="spellEnd"/>
      <w:r w:rsidR="00CA055D" w:rsidRPr="006D6E87">
        <w:t xml:space="preserve"> Buggy távirányítós versenyautó autonóm járművé alakítása</w:t>
      </w:r>
      <w:r w:rsidR="00BF40D7" w:rsidRPr="006D6E87">
        <w:t xml:space="preserve"> volt a terv</w:t>
      </w:r>
      <w:r w:rsidR="006D6E87" w:rsidRPr="006D6E87">
        <w:t xml:space="preserve">, de ezt csak </w:t>
      </w:r>
      <w:r w:rsidR="006D6E87">
        <w:t xml:space="preserve">egy </w:t>
      </w:r>
      <w:r w:rsidR="006D6E87" w:rsidRPr="006D6E87">
        <w:t>csapat</w:t>
      </w:r>
      <w:r w:rsidR="00386C03">
        <w:t>tal</w:t>
      </w:r>
      <w:r w:rsidR="006D6E87" w:rsidRPr="006D6E87">
        <w:t xml:space="preserve"> lehetett volna időben kivitelezni. </w:t>
      </w:r>
      <w:r w:rsidR="008937B0" w:rsidRPr="00AE2028">
        <w:t>A hardvert fejlesztők feladata a szenzorok és a feldolgozó egység kiválasztása</w:t>
      </w:r>
      <w:r w:rsidR="008937B0">
        <w:t xml:space="preserve"> és</w:t>
      </w:r>
      <w:r w:rsidR="008937B0" w:rsidRPr="00AE2028">
        <w:t xml:space="preserve"> integrálása</w:t>
      </w:r>
      <w:r w:rsidR="008937B0">
        <w:t xml:space="preserve"> lett volna</w:t>
      </w:r>
      <w:r w:rsidR="008937B0" w:rsidRPr="00AE2028">
        <w:t xml:space="preserve">, míg </w:t>
      </w:r>
      <w:r w:rsidR="008937B0">
        <w:t>én az autonóm jármú szoftverét fejlesztettem volna ki.</w:t>
      </w:r>
    </w:p>
    <w:p w14:paraId="5EB12775" w14:textId="469FB39B" w:rsidR="002C68AC" w:rsidRDefault="002C68AC" w:rsidP="002C68AC">
      <w:r>
        <w:t xml:space="preserve">A dolgozatom felépítése </w:t>
      </w:r>
      <w:r w:rsidR="00A22199">
        <w:t>többé-kevésbé</w:t>
      </w:r>
      <w:r>
        <w:t xml:space="preserve"> követi a</w:t>
      </w:r>
      <w:ins w:id="87" w:author="Márton" w:date="2021-12-18T07:43:00Z">
        <w:r w:rsidR="009B6086">
          <w:t xml:space="preserve"> fejlesztés</w:t>
        </w:r>
      </w:ins>
      <w:r>
        <w:t xml:space="preserve"> </w:t>
      </w:r>
      <w:del w:id="88" w:author="Márton" w:date="2021-12-18T07:43:00Z">
        <w:r w:rsidDel="009B6086">
          <w:delText>fázisokat</w:delText>
        </w:r>
      </w:del>
      <w:ins w:id="89" w:author="Márton" w:date="2021-12-18T07:43:00Z">
        <w:r w:rsidR="009B6086">
          <w:t>fázi</w:t>
        </w:r>
        <w:r w:rsidR="009B6086">
          <w:t>sait</w:t>
        </w:r>
      </w:ins>
      <w:r>
        <w:t xml:space="preserve">, </w:t>
      </w:r>
      <w:ins w:id="90" w:author="Márton" w:date="2021-12-18T07:43:00Z">
        <w:r w:rsidR="009B6086">
          <w:t xml:space="preserve">vagyis </w:t>
        </w:r>
      </w:ins>
      <w:r>
        <w:t xml:space="preserve">ahogy haladtam </w:t>
      </w:r>
      <w:r w:rsidR="00706720">
        <w:t xml:space="preserve">fokozatosan </w:t>
      </w:r>
      <w:r>
        <w:t>a szoftver megalkotásában.</w:t>
      </w:r>
      <w:r w:rsidR="00021172">
        <w:t xml:space="preserve"> </w:t>
      </w:r>
      <w:r>
        <w:t xml:space="preserve">Első lépésként az irodalomkutatás volt az elsődleges </w:t>
      </w:r>
      <w:del w:id="91" w:author="Márton" w:date="2021-12-18T07:43:00Z">
        <w:r w:rsidDel="009B6086">
          <w:delText>sz</w:delText>
        </w:r>
        <w:r w:rsidR="00706720" w:rsidDel="009B6086">
          <w:delText>empont</w:delText>
        </w:r>
      </w:del>
      <w:ins w:id="92" w:author="Márton" w:date="2021-12-18T07:43:00Z">
        <w:r w:rsidR="009B6086">
          <w:t>feladat</w:t>
        </w:r>
      </w:ins>
      <w:r w:rsidR="00706720">
        <w:t xml:space="preserve">, </w:t>
      </w:r>
      <w:r w:rsidR="00653F98">
        <w:t>és</w:t>
      </w:r>
      <w:r w:rsidR="00706720">
        <w:t xml:space="preserve"> hogy az itt megismert lehetséges módszerek közül melyiket érdemes választanom. A kiválasztott metódusok alapján felállítottam egy rendszertervet</w:t>
      </w:r>
      <w:r w:rsidR="00653F98">
        <w:t xml:space="preserve">, kiválasztottam a szoftver implementálásához szükséges </w:t>
      </w:r>
      <w:r w:rsidR="00653F98">
        <w:lastRenderedPageBreak/>
        <w:t>eszközöket függvény</w:t>
      </w:r>
      <w:r w:rsidR="00F026AC">
        <w:t>-</w:t>
      </w:r>
      <w:r w:rsidR="00653F98">
        <w:t xml:space="preserve">könyvtárakat. </w:t>
      </w:r>
      <w:r w:rsidR="00822CA6">
        <w:t xml:space="preserve">Ezenkívül kerestem egy </w:t>
      </w:r>
      <w:r w:rsidR="00686D5E">
        <w:t xml:space="preserve">megfelelő fizikai motort, mely rendelkezik </w:t>
      </w:r>
      <w:proofErr w:type="spellStart"/>
      <w:r w:rsidR="00686D5E">
        <w:t>python</w:t>
      </w:r>
      <w:proofErr w:type="spellEnd"/>
      <w:r w:rsidR="00686D5E">
        <w:t xml:space="preserve"> interfésszel, hiszen a kódot </w:t>
      </w:r>
      <w:proofErr w:type="spellStart"/>
      <w:r w:rsidR="00686D5E">
        <w:t>python</w:t>
      </w:r>
      <w:proofErr w:type="spellEnd"/>
      <w:r w:rsidR="00686D5E">
        <w:t xml:space="preserve"> segítségével implementálom.</w:t>
      </w:r>
    </w:p>
    <w:p w14:paraId="6C372742" w14:textId="26D26636" w:rsidR="00AA0F12" w:rsidRDefault="00C668E5" w:rsidP="00C668E5">
      <w:r>
        <w:t>A következő fázis</w:t>
      </w:r>
      <w:r w:rsidR="00B535F7">
        <w:t xml:space="preserve"> a környezet </w:t>
      </w:r>
      <w:r>
        <w:t>testreszabása volt</w:t>
      </w:r>
      <w:r w:rsidR="00B535F7">
        <w:t xml:space="preserve">, </w:t>
      </w:r>
      <w:r>
        <w:t>mely</w:t>
      </w:r>
      <w:r w:rsidR="00B535F7">
        <w:t xml:space="preserve">ben </w:t>
      </w:r>
      <w:r w:rsidR="0039435C">
        <w:t>már képes voltam</w:t>
      </w:r>
      <w:r w:rsidR="00B535F7">
        <w:t xml:space="preserve"> </w:t>
      </w:r>
      <w:r w:rsidR="0039435C">
        <w:t xml:space="preserve">egy </w:t>
      </w:r>
      <w:r w:rsidR="00B535F7">
        <w:t>kezdetleges algoritmust tanít</w:t>
      </w:r>
      <w:r w:rsidR="0039435C">
        <w:t>ani, a szoftver működését tesztelni</w:t>
      </w:r>
      <w:r w:rsidR="00B535F7">
        <w:t xml:space="preserve">. </w:t>
      </w:r>
      <w:r w:rsidR="00AA0F12">
        <w:t>A környezet megalkotása esetében</w:t>
      </w:r>
      <w:r w:rsidR="00B535F7">
        <w:t xml:space="preserve"> a jutal</w:t>
      </w:r>
      <w:r w:rsidR="00AA0F12">
        <w:t>mazó/büntető</w:t>
      </w:r>
      <w:r w:rsidR="00B535F7">
        <w:t xml:space="preserve"> függvény</w:t>
      </w:r>
      <w:r w:rsidR="00AA0F12">
        <w:t xml:space="preserve">ek alkajainak kiötlése, </w:t>
      </w:r>
      <w:r w:rsidR="00B535F7">
        <w:t xml:space="preserve">megszerkesztése </w:t>
      </w:r>
      <w:r w:rsidR="00AA0F12">
        <w:t>a legnehezebb feladat</w:t>
      </w:r>
      <w:r w:rsidR="00B535F7">
        <w:t xml:space="preserve">. </w:t>
      </w:r>
      <w:r w:rsidR="00AA0F12">
        <w:t>A negyedik fejezetben a</w:t>
      </w:r>
      <w:ins w:id="93" w:author="Márton" w:date="2021-12-18T07:44:00Z">
        <w:r w:rsidR="009B6086">
          <w:t xml:space="preserve"> megvalósított</w:t>
        </w:r>
      </w:ins>
      <w:r w:rsidR="00AA0F12">
        <w:t xml:space="preserve"> </w:t>
      </w:r>
      <w:del w:id="94" w:author="Márton" w:date="2021-12-18T07:44:00Z">
        <w:r w:rsidR="00AA0F12" w:rsidDel="009B6086">
          <w:delText xml:space="preserve">függvényeket </w:delText>
        </w:r>
      </w:del>
      <w:proofErr w:type="spellStart"/>
      <w:ins w:id="95" w:author="Márton" w:date="2021-12-18T07:44:00Z">
        <w:r w:rsidR="009B6086">
          <w:t>szofvtvert</w:t>
        </w:r>
        <w:proofErr w:type="spellEnd"/>
        <w:r w:rsidR="009B6086">
          <w:t xml:space="preserve"> </w:t>
        </w:r>
      </w:ins>
      <w:r w:rsidR="00AA0F12">
        <w:t xml:space="preserve">részletesen bemutatom. </w:t>
      </w:r>
    </w:p>
    <w:p w14:paraId="685898A4" w14:textId="19789070" w:rsidR="001A6753" w:rsidRPr="00021172" w:rsidRDefault="00B535F7" w:rsidP="00F3420E">
      <w:r>
        <w:t xml:space="preserve">Ezután egy komplex struktúra </w:t>
      </w:r>
      <w:r w:rsidR="000857D3">
        <w:t>létrehozásán dolgoztam</w:t>
      </w:r>
      <w:r>
        <w:t xml:space="preserve">, mely valóban képes lehet a </w:t>
      </w:r>
      <w:r w:rsidR="000857D3">
        <w:t xml:space="preserve">teljeskörű </w:t>
      </w:r>
      <w:r>
        <w:t>önvezetés</w:t>
      </w:r>
      <w:r w:rsidR="000857D3">
        <w:t>hez szükséges funkciók</w:t>
      </w:r>
      <w:r>
        <w:t xml:space="preserve"> elsajátítására. Végezetül </w:t>
      </w:r>
      <w:r w:rsidR="000E6C49">
        <w:t>tanításokkal ellenőriztem az implementált módszerek és a beállított hiperparaméterek helyességét, valamint a környezetben implementált függvények helyes működését. Többféle módszert is alkalmaznom kellett, valamint a sok finom</w:t>
      </w:r>
      <w:del w:id="96" w:author="Márton" w:date="2021-12-18T07:44:00Z">
        <w:r w:rsidR="000E6C49" w:rsidDel="009B6086">
          <w:delText xml:space="preserve"> </w:delText>
        </w:r>
      </w:del>
      <w:r w:rsidR="000E6C49">
        <w:t>hangolás ellenére sem lett végül képes az autó optimálisan elvégezni a feladatokat.</w:t>
      </w:r>
      <w:r w:rsidR="00F3420E">
        <w:t xml:space="preserve"> </w:t>
      </w:r>
      <w:r w:rsidR="000E6C49">
        <w:t xml:space="preserve">Az eredményeket taglaló fejezetben bemutatom, </w:t>
      </w:r>
      <w:r w:rsidR="00A22199">
        <w:t xml:space="preserve">hogy milyen nehézségek </w:t>
      </w:r>
      <w:r w:rsidR="00C2189D">
        <w:t>okán</w:t>
      </w:r>
      <w:r w:rsidR="00A22199">
        <w:t xml:space="preserve"> nem sikerült teljes mértékben megtanulni a </w:t>
      </w:r>
      <w:r w:rsidR="00F3420E">
        <w:t>funkciókat</w:t>
      </w:r>
      <w:r w:rsidR="00A22199">
        <w:t>.</w:t>
      </w:r>
    </w:p>
    <w:p w14:paraId="2D37EEE8" w14:textId="03C40C36" w:rsidR="001A57BC" w:rsidRPr="00AE2028" w:rsidRDefault="00A3211A" w:rsidP="003834A7">
      <w:pPr>
        <w:pStyle w:val="Heading1"/>
      </w:pPr>
      <w:bookmarkStart w:id="97" w:name="_Toc90602990"/>
      <w:r w:rsidRPr="00AE2028">
        <w:lastRenderedPageBreak/>
        <w:t>Irodal</w:t>
      </w:r>
      <w:r w:rsidR="005E57DB" w:rsidRPr="00AE2028">
        <w:t>mi áttekintés</w:t>
      </w:r>
      <w:bookmarkEnd w:id="97"/>
    </w:p>
    <w:p w14:paraId="14390BBE" w14:textId="71F2B68B" w:rsidR="000A0762" w:rsidRPr="00AE2028" w:rsidRDefault="00A10325" w:rsidP="000A0762">
      <w:r w:rsidRPr="00AE2028">
        <w:t xml:space="preserve">Ebben a fejezetben </w:t>
      </w:r>
      <w:r w:rsidR="00ED23FF" w:rsidRPr="00AE2028">
        <w:t xml:space="preserve">bemutatom, hogy mik azok a kifejezések, eljárások, melyek mindenképpen szükségesek a dolgozatban bemutatott megoldások és eredmények megértéséhez. A legfontosabb részeket részletesebben prezentálom, de nyilvánvalóan túl nagy ez a tématerület, hogy túlságosan elmélyedhessünk a részletekben. </w:t>
      </w:r>
    </w:p>
    <w:p w14:paraId="483FBD5D" w14:textId="5772A2A1" w:rsidR="00ED23FF" w:rsidRPr="00AE2028" w:rsidRDefault="00ED23FF" w:rsidP="000A0762">
      <w:r w:rsidRPr="00AE2028">
        <w:t xml:space="preserve">Az elején nagyvonalakban bemutatom, hogy mit érdemes tudni a mély tanulásról, azután végig megyek a dolgozatban felhasznált háló struktúrákon. Végezetül néhány speciális algoritmus is bemutatásra kerül, melyek </w:t>
      </w:r>
      <w:r w:rsidR="0092038F">
        <w:t>csak szűkebb körben</w:t>
      </w:r>
      <w:r w:rsidR="0085228F" w:rsidRPr="00AE2028">
        <w:t xml:space="preserve"> </w:t>
      </w:r>
      <w:r w:rsidRPr="00AE2028">
        <w:t>ismertek.</w:t>
      </w:r>
    </w:p>
    <w:p w14:paraId="46053C19" w14:textId="6917C750" w:rsidR="005E57DB" w:rsidRPr="00AE2028" w:rsidRDefault="001A1F32" w:rsidP="00294D93">
      <w:pPr>
        <w:pStyle w:val="Heading2"/>
      </w:pPr>
      <w:bookmarkStart w:id="98" w:name="_Toc90602991"/>
      <w:r>
        <w:t>Mély tanulás</w:t>
      </w:r>
      <w:bookmarkEnd w:id="98"/>
    </w:p>
    <w:p w14:paraId="048B5936" w14:textId="57B3DE14" w:rsidR="00E7119A" w:rsidRPr="00AE2028" w:rsidRDefault="0069069B" w:rsidP="0069069B">
      <w:pPr>
        <w:rPr>
          <w:shd w:val="clear" w:color="auto" w:fill="FFFFFF"/>
        </w:rPr>
      </w:pPr>
      <w:r w:rsidRPr="00AE2028">
        <w:rPr>
          <w:shd w:val="clear" w:color="auto" w:fill="FFFFFF"/>
        </w:rPr>
        <w:t>A gépi tanulás (</w:t>
      </w:r>
      <w:proofErr w:type="spellStart"/>
      <w:r w:rsidRPr="001A6DF7">
        <w:rPr>
          <w:i/>
          <w:iCs/>
          <w:shd w:val="clear" w:color="auto" w:fill="FFFFFF"/>
        </w:rPr>
        <w:t>Machine</w:t>
      </w:r>
      <w:proofErr w:type="spellEnd"/>
      <w:r w:rsidRPr="001A6DF7">
        <w:rPr>
          <w:i/>
          <w:iCs/>
          <w:shd w:val="clear" w:color="auto" w:fill="FFFFFF"/>
        </w:rPr>
        <w:t xml:space="preserve"> Learning</w:t>
      </w:r>
      <w:r w:rsidRPr="00AE2028">
        <w:rPr>
          <w:shd w:val="clear" w:color="auto" w:fill="FFFFFF"/>
        </w:rPr>
        <w:t xml:space="preserve">) az egyik út a sok </w:t>
      </w:r>
      <w:r w:rsidR="00527051">
        <w:rPr>
          <w:shd w:val="clear" w:color="auto" w:fill="FFFFFF"/>
        </w:rPr>
        <w:t xml:space="preserve">lehetséges </w:t>
      </w:r>
      <w:r w:rsidRPr="00AE2028">
        <w:rPr>
          <w:shd w:val="clear" w:color="auto" w:fill="FFFFFF"/>
        </w:rPr>
        <w:t xml:space="preserve">közül a mesterséges intelligencia felé. </w:t>
      </w:r>
      <w:r w:rsidR="00364B1D">
        <w:rPr>
          <w:shd w:val="clear" w:color="auto" w:fill="FFFFFF"/>
        </w:rPr>
        <w:t>Ebben</w:t>
      </w:r>
      <w:r w:rsidRPr="00AE2028">
        <w:rPr>
          <w:shd w:val="clear" w:color="auto" w:fill="FFFFFF"/>
        </w:rPr>
        <w:t xml:space="preserve"> az eljárás</w:t>
      </w:r>
      <w:r w:rsidR="00364B1D">
        <w:rPr>
          <w:shd w:val="clear" w:color="auto" w:fill="FFFFFF"/>
        </w:rPr>
        <w:t>ban</w:t>
      </w:r>
      <w:r w:rsidRPr="00AE2028">
        <w:rPr>
          <w:shd w:val="clear" w:color="auto" w:fill="FFFFFF"/>
        </w:rPr>
        <w:t xml:space="preserve"> </w:t>
      </w:r>
      <w:r w:rsidR="00364B1D">
        <w:rPr>
          <w:shd w:val="clear" w:color="auto" w:fill="FFFFFF"/>
        </w:rPr>
        <w:t>felvonultatott</w:t>
      </w:r>
      <w:r w:rsidRPr="00AE2028">
        <w:rPr>
          <w:shd w:val="clear" w:color="auto" w:fill="FFFFFF"/>
        </w:rPr>
        <w:t xml:space="preserve"> algoritmusok analizálják az adatokat, tanulnak az adatokból, majd meghatároznak vagy megjósolnak új adat pontokat. Szemben egy tradicionális algoritmussal, amelynél előre meg van írva, milyen helyzetben mit kell csinálnia (feltételekre épülő struktúra), ehelyett helyzeteket prezentálunk az algoritmusnak, amelyekre megtanul jól reagálni.</w:t>
      </w:r>
    </w:p>
    <w:p w14:paraId="20768C91" w14:textId="4A0AD2DE" w:rsidR="0069069B" w:rsidRPr="00AE2028" w:rsidRDefault="0069069B" w:rsidP="0069069B">
      <w:r w:rsidRPr="00AE2028">
        <w:rPr>
          <w:shd w:val="clear" w:color="auto" w:fill="FFFFFF"/>
        </w:rPr>
        <w:t>A mély tanulás (</w:t>
      </w:r>
      <w:r w:rsidRPr="001A6DF7">
        <w:rPr>
          <w:i/>
          <w:iCs/>
          <w:shd w:val="clear" w:color="auto" w:fill="FFFFFF"/>
        </w:rPr>
        <w:t>Deep Learning</w:t>
      </w:r>
      <w:r w:rsidRPr="00AE2028">
        <w:rPr>
          <w:shd w:val="clear" w:color="auto" w:fill="FFFFFF"/>
        </w:rPr>
        <w:t>) a reprezentáció tanulásnak egyik alkalmazása,</w:t>
      </w:r>
      <w:r w:rsidR="00E7119A" w:rsidRPr="00AE2028">
        <w:rPr>
          <w:shd w:val="clear" w:color="auto" w:fill="FFFFFF"/>
        </w:rPr>
        <w:t xml:space="preserve"> míg</w:t>
      </w:r>
      <w:r w:rsidRPr="00AE2028">
        <w:rPr>
          <w:shd w:val="clear" w:color="auto" w:fill="FFFFFF"/>
        </w:rPr>
        <w:t xml:space="preserve"> a reprezentáció tanulás a gépi </w:t>
      </w:r>
      <w:proofErr w:type="spellStart"/>
      <w:r w:rsidRPr="00AE2028">
        <w:rPr>
          <w:shd w:val="clear" w:color="auto" w:fill="FFFFFF"/>
        </w:rPr>
        <w:t>tanulásos</w:t>
      </w:r>
      <w:proofErr w:type="spellEnd"/>
      <w:r w:rsidRPr="00AE2028">
        <w:rPr>
          <w:shd w:val="clear" w:color="auto" w:fill="FFFFFF"/>
        </w:rPr>
        <w:t xml:space="preserve"> eljárások egyik részhalmaza. </w:t>
      </w:r>
      <w:r w:rsidR="00004CB0" w:rsidRPr="00AE2028">
        <w:rPr>
          <w:shd w:val="clear" w:color="auto" w:fill="FFFFFF"/>
        </w:rPr>
        <w:t xml:space="preserve">A reprezentáció tanulásnál </w:t>
      </w:r>
      <w:r w:rsidR="002B665C" w:rsidRPr="00AE2028">
        <w:rPr>
          <w:shd w:val="clear" w:color="auto" w:fill="FFFFFF"/>
        </w:rPr>
        <w:t xml:space="preserve">a belső reprezentációkat, jellemzőket </w:t>
      </w:r>
      <w:r w:rsidR="0076246B" w:rsidRPr="00AE2028">
        <w:rPr>
          <w:shd w:val="clear" w:color="auto" w:fill="FFFFFF"/>
        </w:rPr>
        <w:t>nem</w:t>
      </w:r>
      <w:r w:rsidR="002B665C" w:rsidRPr="00AE2028">
        <w:rPr>
          <w:shd w:val="clear" w:color="auto" w:fill="FFFFFF"/>
        </w:rPr>
        <w:t xml:space="preserve"> kézzel kell beállítani, hanem</w:t>
      </w:r>
      <w:r w:rsidR="00E8280B">
        <w:rPr>
          <w:shd w:val="clear" w:color="auto" w:fill="FFFFFF"/>
        </w:rPr>
        <w:t xml:space="preserve"> képes ezeket</w:t>
      </w:r>
      <w:r w:rsidR="002B665C" w:rsidRPr="00AE2028">
        <w:rPr>
          <w:shd w:val="clear" w:color="auto" w:fill="FFFFFF"/>
        </w:rPr>
        <w:t xml:space="preserve"> megtanul</w:t>
      </w:r>
      <w:r w:rsidR="00E8280B">
        <w:rPr>
          <w:shd w:val="clear" w:color="auto" w:fill="FFFFFF"/>
        </w:rPr>
        <w:t>ni</w:t>
      </w:r>
      <w:r w:rsidR="002B665C" w:rsidRPr="00AE2028">
        <w:rPr>
          <w:shd w:val="clear" w:color="auto" w:fill="FFFFFF"/>
        </w:rPr>
        <w:t xml:space="preserve"> az algoritmus. Mély tanulásnál ez </w:t>
      </w:r>
      <w:r w:rsidR="0076246B" w:rsidRPr="00AE2028">
        <w:rPr>
          <w:shd w:val="clear" w:color="auto" w:fill="FFFFFF"/>
        </w:rPr>
        <w:t xml:space="preserve">a folyamat </w:t>
      </w:r>
      <w:r w:rsidR="002B665C" w:rsidRPr="00AE2028">
        <w:rPr>
          <w:shd w:val="clear" w:color="auto" w:fill="FFFFFF"/>
        </w:rPr>
        <w:t xml:space="preserve">több rétegű, egyre </w:t>
      </w:r>
      <w:r w:rsidR="00483EC4">
        <w:rPr>
          <w:shd w:val="clear" w:color="auto" w:fill="FFFFFF"/>
        </w:rPr>
        <w:t>összetettebb</w:t>
      </w:r>
      <w:r w:rsidR="002B665C" w:rsidRPr="00AE2028">
        <w:rPr>
          <w:shd w:val="clear" w:color="auto" w:fill="FFFFFF"/>
        </w:rPr>
        <w:t xml:space="preserve"> </w:t>
      </w:r>
      <w:r w:rsidR="0076246B" w:rsidRPr="00AE2028">
        <w:rPr>
          <w:shd w:val="clear" w:color="auto" w:fill="FFFFFF"/>
        </w:rPr>
        <w:t xml:space="preserve">belső </w:t>
      </w:r>
      <w:r w:rsidR="002B665C" w:rsidRPr="00AE2028">
        <w:rPr>
          <w:shd w:val="clear" w:color="auto" w:fill="FFFFFF"/>
        </w:rPr>
        <w:t xml:space="preserve">jellemzőket </w:t>
      </w:r>
      <w:r w:rsidR="0016721D" w:rsidRPr="00AE2028">
        <w:rPr>
          <w:shd w:val="clear" w:color="auto" w:fill="FFFFFF"/>
        </w:rPr>
        <w:t>(</w:t>
      </w:r>
      <w:proofErr w:type="spellStart"/>
      <w:r w:rsidR="0016721D" w:rsidRPr="00AE2028">
        <w:rPr>
          <w:i/>
          <w:iCs/>
          <w:shd w:val="clear" w:color="auto" w:fill="FFFFFF"/>
        </w:rPr>
        <w:t>feature</w:t>
      </w:r>
      <w:proofErr w:type="spellEnd"/>
      <w:r w:rsidR="0016721D" w:rsidRPr="00AE2028">
        <w:rPr>
          <w:shd w:val="clear" w:color="auto" w:fill="FFFFFF"/>
        </w:rPr>
        <w:t xml:space="preserve">) </w:t>
      </w:r>
      <w:r w:rsidR="002B665C" w:rsidRPr="00AE2028">
        <w:rPr>
          <w:shd w:val="clear" w:color="auto" w:fill="FFFFFF"/>
        </w:rPr>
        <w:t>alkot a bemenetből.</w:t>
      </w:r>
      <w:r w:rsidR="00E7119A" w:rsidRPr="00AE2028">
        <w:rPr>
          <w:shd w:val="clear" w:color="auto" w:fill="FFFFFF"/>
        </w:rPr>
        <w:t xml:space="preserve"> Kezdetben a bemenet egyszerűbb jellemzőire tanul rá, majd rétegről rétegre egyre </w:t>
      </w:r>
      <w:r w:rsidR="00721703" w:rsidRPr="00AE2028">
        <w:rPr>
          <w:shd w:val="clear" w:color="auto" w:fill="FFFFFF"/>
        </w:rPr>
        <w:t>komplexebb</w:t>
      </w:r>
      <w:r w:rsidR="00E7119A" w:rsidRPr="00AE2028">
        <w:rPr>
          <w:shd w:val="clear" w:color="auto" w:fill="FFFFFF"/>
        </w:rPr>
        <w:t>, absztraktabb tulajdonságokat képes felismerni az algoritmus.</w:t>
      </w:r>
      <w:r w:rsidR="002B665C" w:rsidRPr="00AE2028">
        <w:rPr>
          <w:shd w:val="clear" w:color="auto" w:fill="FFFFFF"/>
        </w:rPr>
        <w:t xml:space="preserve"> </w:t>
      </w:r>
      <w:r w:rsidR="0076246B" w:rsidRPr="00AE2028">
        <w:rPr>
          <w:shd w:val="clear" w:color="auto" w:fill="FFFFFF"/>
        </w:rPr>
        <w:t xml:space="preserve">Például egy képfelismerő algoritmus esetén az első rétegek megtanulják felismerni az éleket, sarkokat a képen, míg az utolsó rétegek már felismernek szemeket, szájakat vagy autó kerekeket stb. </w:t>
      </w:r>
      <w:r w:rsidR="00004CB0" w:rsidRPr="00AE2028">
        <w:rPr>
          <w:shd w:val="clear" w:color="auto" w:fill="FFFFFF"/>
        </w:rPr>
        <w:t>A mély tanulás jellemző eszköze</w:t>
      </w:r>
      <w:r w:rsidR="00E7119A" w:rsidRPr="00AE2028">
        <w:rPr>
          <w:shd w:val="clear" w:color="auto" w:fill="FFFFFF"/>
        </w:rPr>
        <w:t>i</w:t>
      </w:r>
      <w:r w:rsidR="00004CB0" w:rsidRPr="00AE2028">
        <w:rPr>
          <w:shd w:val="clear" w:color="auto" w:fill="FFFFFF"/>
        </w:rPr>
        <w:t xml:space="preserve"> </w:t>
      </w:r>
      <w:r w:rsidR="0076246B" w:rsidRPr="00AE2028">
        <w:rPr>
          <w:shd w:val="clear" w:color="auto" w:fill="FFFFFF"/>
        </w:rPr>
        <w:t xml:space="preserve">a </w:t>
      </w:r>
      <w:r w:rsidR="00004CB0" w:rsidRPr="00AE2028">
        <w:rPr>
          <w:shd w:val="clear" w:color="auto" w:fill="FFFFFF"/>
        </w:rPr>
        <w:t>mély neurális hálók</w:t>
      </w:r>
      <w:r w:rsidR="008D6FC8" w:rsidRPr="00AE2028">
        <w:rPr>
          <w:shd w:val="clear" w:color="auto" w:fill="FFFFFF"/>
        </w:rPr>
        <w:t xml:space="preserve">, </w:t>
      </w:r>
      <w:r w:rsidR="00FF5976">
        <w:rPr>
          <w:shd w:val="clear" w:color="auto" w:fill="FFFFFF"/>
        </w:rPr>
        <w:t>melyek kifejtése előtt érdemes még részletezni a gépi tanulás lehetséges csoportosításait</w:t>
      </w:r>
      <w:r w:rsidR="000F7D5B">
        <w:rPr>
          <w:shd w:val="clear" w:color="auto" w:fill="FFFFFF"/>
        </w:rPr>
        <w:t xml:space="preserve"> és tipikus alkalmazási területeit</w:t>
      </w:r>
      <w:r w:rsidR="0076246B" w:rsidRPr="00AE2028">
        <w:rPr>
          <w:shd w:val="clear" w:color="auto" w:fill="FFFFFF"/>
        </w:rPr>
        <w:t>.</w:t>
      </w:r>
    </w:p>
    <w:p w14:paraId="7442CE0C" w14:textId="0EBD1F15" w:rsidR="00195FB7" w:rsidRPr="00AE2028" w:rsidRDefault="00195FB7" w:rsidP="000713CF">
      <w:pPr>
        <w:pStyle w:val="Heading3"/>
      </w:pPr>
      <w:bookmarkStart w:id="99" w:name="_Toc90602992"/>
      <w:r w:rsidRPr="00AE2028">
        <w:t>Csoportosítás</w:t>
      </w:r>
      <w:bookmarkEnd w:id="99"/>
    </w:p>
    <w:p w14:paraId="06D939C7" w14:textId="77777777" w:rsidR="00D67B4B" w:rsidRDefault="00DD52B4" w:rsidP="00DD52B4">
      <w:r w:rsidRPr="00AE2028">
        <w:t>A gépi tanulás módszereit többféleképpen lehet csoportosítani</w:t>
      </w:r>
      <w:r w:rsidR="008D6FC8" w:rsidRPr="00AE2028">
        <w:t>,</w:t>
      </w:r>
      <w:r w:rsidR="00C13DA1" w:rsidRPr="00AE2028">
        <w:t xml:space="preserve"> </w:t>
      </w:r>
      <w:r w:rsidRPr="00AE2028">
        <w:t xml:space="preserve">tanulási eljárás alapján három felé szokták osztani: </w:t>
      </w:r>
      <w:r w:rsidR="008D6FC8" w:rsidRPr="00AE2028">
        <w:t>létezik</w:t>
      </w:r>
      <w:r w:rsidRPr="00AE2028">
        <w:t xml:space="preserve"> felügyelt (</w:t>
      </w:r>
      <w:proofErr w:type="spellStart"/>
      <w:r w:rsidRPr="00230CF7">
        <w:rPr>
          <w:i/>
          <w:iCs/>
        </w:rPr>
        <w:t>supervised</w:t>
      </w:r>
      <w:proofErr w:type="spellEnd"/>
      <w:r w:rsidRPr="00AE2028">
        <w:t xml:space="preserve">), felügyelet nélküli </w:t>
      </w:r>
      <w:r w:rsidRPr="00AE2028">
        <w:lastRenderedPageBreak/>
        <w:t>(</w:t>
      </w:r>
      <w:proofErr w:type="spellStart"/>
      <w:r w:rsidRPr="00230CF7">
        <w:rPr>
          <w:i/>
          <w:iCs/>
        </w:rPr>
        <w:t>unsupervised</w:t>
      </w:r>
      <w:proofErr w:type="spellEnd"/>
      <w:r w:rsidRPr="00AE2028">
        <w:t>) és</w:t>
      </w:r>
      <w:r w:rsidR="008D6FC8" w:rsidRPr="00AE2028">
        <w:t xml:space="preserve"> </w:t>
      </w:r>
      <w:r w:rsidRPr="00AE2028">
        <w:t>megerősítéses (</w:t>
      </w:r>
      <w:proofErr w:type="spellStart"/>
      <w:r w:rsidRPr="00230CF7">
        <w:rPr>
          <w:i/>
          <w:iCs/>
        </w:rPr>
        <w:t>reinforcement</w:t>
      </w:r>
      <w:proofErr w:type="spellEnd"/>
      <w:r w:rsidRPr="00AE2028">
        <w:t>) tanítás. Ezek más és más típusú problémákhoz nyújtanak hatékony segítséget. Osztályozáshoz, azaz adatok csoportosításához, valamint regresszióhoz felügyelt tanítást érdemes használni.</w:t>
      </w:r>
      <w:r w:rsidR="00B1294E" w:rsidRPr="00AE2028">
        <w:t xml:space="preserve"> Az </w:t>
      </w:r>
      <w:r w:rsidR="007307DC" w:rsidRPr="00AE2028">
        <w:t>o</w:t>
      </w:r>
      <w:r w:rsidR="00B1294E" w:rsidRPr="00AE2028">
        <w:t xml:space="preserve">sztályozás </w:t>
      </w:r>
      <w:r w:rsidR="007307DC" w:rsidRPr="00AE2028">
        <w:t>esetén a lehetséges kimenetek diszkrét értékek, például egy bináris osztályozónál a bemenet jó/nem jó, 0 vagy 1. R</w:t>
      </w:r>
      <w:r w:rsidR="00B1294E" w:rsidRPr="00AE2028">
        <w:t>egressziónál folytonos kimenetet kapunk</w:t>
      </w:r>
      <w:r w:rsidR="007307DC" w:rsidRPr="00AE2028">
        <w:t xml:space="preserve">, például objektumdetektálásnál </w:t>
      </w:r>
      <w:proofErr w:type="spellStart"/>
      <w:r w:rsidR="007307DC" w:rsidRPr="00AE2028">
        <w:t>bounding</w:t>
      </w:r>
      <w:proofErr w:type="spellEnd"/>
      <w:r w:rsidR="007307DC" w:rsidRPr="00AE2028">
        <w:t xml:space="preserve"> </w:t>
      </w:r>
      <w:proofErr w:type="spellStart"/>
      <w:r w:rsidR="007307DC" w:rsidRPr="00AE2028">
        <w:t>box</w:t>
      </w:r>
      <w:proofErr w:type="spellEnd"/>
      <w:r w:rsidR="007307DC" w:rsidRPr="00AE2028">
        <w:t xml:space="preserve"> illesztésénél az objektum köré a kimenetek a téglalap leírásához szükséges 2-2 koordináta értékek</w:t>
      </w:r>
      <w:r w:rsidR="00B1294E" w:rsidRPr="00AE2028">
        <w:t>.</w:t>
      </w:r>
      <w:r w:rsidRPr="00AE2028">
        <w:t xml:space="preserve"> </w:t>
      </w:r>
    </w:p>
    <w:p w14:paraId="355E7600" w14:textId="29627375" w:rsidR="00DD52B4" w:rsidRDefault="00DD52B4" w:rsidP="00DD52B4">
      <w:r w:rsidRPr="00AE2028">
        <w:t xml:space="preserve">A felügyelt jelző </w:t>
      </w:r>
      <w:r w:rsidR="007307DC" w:rsidRPr="00AE2028">
        <w:t xml:space="preserve">ezesetben </w:t>
      </w:r>
      <w:r w:rsidRPr="00AE2028">
        <w:t xml:space="preserve">azt jelenti, hogy miután a gép </w:t>
      </w:r>
      <w:r w:rsidR="007307DC" w:rsidRPr="00AE2028">
        <w:t>jósolt</w:t>
      </w:r>
      <w:r w:rsidRPr="00AE2028">
        <w:t xml:space="preserve"> egy </w:t>
      </w:r>
      <w:r w:rsidR="007307DC" w:rsidRPr="00AE2028">
        <w:t>eredményt</w:t>
      </w:r>
      <w:r w:rsidRPr="00AE2028">
        <w:t>, mi megmondjuk neki, hogy mi lenne a helyes eredmény, amiből tud tanulni. Tehát a</w:t>
      </w:r>
      <w:r w:rsidR="007307DC" w:rsidRPr="00AE2028">
        <w:t xml:space="preserve"> bemeneti</w:t>
      </w:r>
      <w:r w:rsidRPr="00AE2028">
        <w:t xml:space="preserve"> adatok címkézettek, a gép adat-címke párokat kap tanuláskor, ellenben a felügyelet nélküli tanításnál. Ezt a</w:t>
      </w:r>
      <w:r w:rsidR="00F46020" w:rsidRPr="00AE2028">
        <w:t>z utóbbi</w:t>
      </w:r>
      <w:r w:rsidRPr="00AE2028">
        <w:t xml:space="preserve"> módszert főleg </w:t>
      </w:r>
      <w:proofErr w:type="spellStart"/>
      <w:r w:rsidRPr="00AE2028">
        <w:t>klaszterezéshez</w:t>
      </w:r>
      <w:proofErr w:type="spellEnd"/>
      <w:sdt>
        <w:sdtPr>
          <w:id w:val="829032627"/>
          <w:citation/>
        </w:sdtPr>
        <w:sdtEndPr/>
        <w:sdtContent>
          <w:r w:rsidRPr="00AE2028">
            <w:fldChar w:fldCharType="begin"/>
          </w:r>
          <w:r w:rsidRPr="00AE2028">
            <w:instrText xml:space="preserve"> CITATION Siu11 \l 1038 </w:instrText>
          </w:r>
          <w:r w:rsidRPr="00AE2028">
            <w:fldChar w:fldCharType="separate"/>
          </w:r>
          <w:r w:rsidR="00F002AE">
            <w:rPr>
              <w:noProof/>
            </w:rPr>
            <w:t xml:space="preserve"> [2]</w:t>
          </w:r>
          <w:r w:rsidRPr="00AE2028">
            <w:fldChar w:fldCharType="end"/>
          </w:r>
        </w:sdtContent>
      </w:sdt>
      <w:r w:rsidRPr="00AE2028">
        <w:t xml:space="preserve">, struktúraminták felismeréséhez használják. Az utolsó említett eljárás, a megerősítéses tanulás esetében a rendszer egy dinamikus környezettől kap </w:t>
      </w:r>
      <w:r w:rsidR="00F46020" w:rsidRPr="00AE2028">
        <w:t>pozitív vagy negatív</w:t>
      </w:r>
      <w:r w:rsidRPr="00AE2028">
        <w:t xml:space="preserve"> visszacsatolást a meghozott döntései után. Többnyire jutalom- vagy büntetőpontokat kap, miközben próbálja elérni a célját, például, hogy minél messzebbre jusson egy autóval a versenypályán. Ezt a koncepciót főleg játékok MI-</w:t>
      </w:r>
      <w:proofErr w:type="spellStart"/>
      <w:r w:rsidRPr="00AE2028">
        <w:t>jének</w:t>
      </w:r>
      <w:proofErr w:type="spellEnd"/>
      <w:r w:rsidRPr="00AE2028">
        <w:t xml:space="preserve"> fejlesztéséhez, robotok, autók navigációjához használják. Ebben a dolgozatban ez</w:t>
      </w:r>
      <w:r w:rsidR="00F46020" w:rsidRPr="00AE2028">
        <w:t>t</w:t>
      </w:r>
      <w:r w:rsidRPr="00AE2028">
        <w:t xml:space="preserve"> </w:t>
      </w:r>
      <w:r w:rsidR="00F46020" w:rsidRPr="00AE2028">
        <w:t>az</w:t>
      </w:r>
      <w:r w:rsidRPr="00AE2028">
        <w:t xml:space="preserve"> eljárás</w:t>
      </w:r>
      <w:r w:rsidR="00F46020" w:rsidRPr="00AE2028">
        <w:t>t alkalmaztam</w:t>
      </w:r>
      <w:r w:rsidRPr="00AE2028">
        <w:t>, ezért a későbbiekben ezt fogom csak részletezni.</w:t>
      </w:r>
    </w:p>
    <w:p w14:paraId="14BE1EF9" w14:textId="086FF101" w:rsidR="004A0793" w:rsidRPr="00AE2028" w:rsidRDefault="004A0793" w:rsidP="004A0793">
      <w:bookmarkStart w:id="100" w:name="_Hlk26721075"/>
      <w:r w:rsidRPr="00AE2028">
        <w:t>A gépi tanulás megvalósítására többféle eljárás létezik. A felügyelt tanításnál főleg az SVM, azaz szupport-vektor gép</w:t>
      </w:r>
      <w:sdt>
        <w:sdtPr>
          <w:id w:val="-402521139"/>
          <w:citation/>
        </w:sdtPr>
        <w:sdtEndPr/>
        <w:sdtContent>
          <w:r w:rsidRPr="00AE2028">
            <w:fldChar w:fldCharType="begin"/>
          </w:r>
          <w:r w:rsidRPr="00AE2028">
            <w:instrText xml:space="preserve"> CITATION Lin02 \l 1038 </w:instrText>
          </w:r>
          <w:r w:rsidRPr="00AE2028">
            <w:fldChar w:fldCharType="separate"/>
          </w:r>
          <w:r w:rsidR="00F002AE">
            <w:rPr>
              <w:noProof/>
            </w:rPr>
            <w:t xml:space="preserve"> [3]</w:t>
          </w:r>
          <w:r w:rsidRPr="00AE2028">
            <w:fldChar w:fldCharType="end"/>
          </w:r>
        </w:sdtContent>
      </w:sdt>
      <w:r w:rsidRPr="00AE2028">
        <w:t xml:space="preserve"> és a neurális hálózat alkalmazása terjedt el. A megerősítéses tanuláshoz alkotott modellemet neurális hálóval valósítottam meg, így a továbbiakban csak ezt a módszert fogom kifejteni. A neurális hálózatok szintén tovább bonthatók több típusra különböző szempontok alapján. Más architektúra effektív képfelismerésnél, más videók analízisére és megint más természetes képek generálására. </w:t>
      </w:r>
      <w:bookmarkEnd w:id="100"/>
    </w:p>
    <w:p w14:paraId="0DE0D2EA" w14:textId="77777777" w:rsidR="001B4D00" w:rsidRPr="00AE2028" w:rsidRDefault="001B4D00" w:rsidP="001B4D00">
      <w:pPr>
        <w:pStyle w:val="Kp"/>
      </w:pPr>
      <w:r w:rsidRPr="00AE2028">
        <w:rPr>
          <w:noProof/>
        </w:rPr>
        <w:lastRenderedPageBreak/>
        <w:drawing>
          <wp:inline distT="0" distB="0" distL="0" distR="0" wp14:anchorId="1F75A2EE" wp14:editId="713680AB">
            <wp:extent cx="5400040" cy="3561715"/>
            <wp:effectExtent l="0" t="0" r="0" b="635"/>
            <wp:docPr id="26" name="Ábr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400040" cy="3561715"/>
                    </a:xfrm>
                    <a:prstGeom prst="rect">
                      <a:avLst/>
                    </a:prstGeom>
                  </pic:spPr>
                </pic:pic>
              </a:graphicData>
            </a:graphic>
          </wp:inline>
        </w:drawing>
      </w:r>
    </w:p>
    <w:p w14:paraId="482AFA03" w14:textId="3A18CEC8" w:rsidR="00195FB7" w:rsidRPr="00AE2028" w:rsidRDefault="00FA109A" w:rsidP="001B4D00">
      <w:pPr>
        <w:pStyle w:val="Caption"/>
      </w:pPr>
      <w:fldSimple w:instr=" STYLEREF 1 \s ">
        <w:r w:rsidR="00F002AE">
          <w:rPr>
            <w:noProof/>
          </w:rPr>
          <w:t>2</w:t>
        </w:r>
      </w:fldSimple>
      <w:r w:rsidR="00CE066D">
        <w:t>.</w:t>
      </w:r>
      <w:fldSimple w:instr=" SEQ ábra \* ARABIC \s 1 ">
        <w:r w:rsidR="00F002AE">
          <w:rPr>
            <w:noProof/>
          </w:rPr>
          <w:t>1</w:t>
        </w:r>
      </w:fldSimple>
      <w:r w:rsidR="001B4D00" w:rsidRPr="00AE2028">
        <w:t>. ábra A gépi tanulás egy csoportosítása</w:t>
      </w:r>
    </w:p>
    <w:p w14:paraId="6010D639" w14:textId="42365FC5" w:rsidR="00E833FC" w:rsidRPr="00AE2028" w:rsidRDefault="00195FB7" w:rsidP="000713CF">
      <w:pPr>
        <w:pStyle w:val="Heading3"/>
      </w:pPr>
      <w:bookmarkStart w:id="101" w:name="_Toc90602993"/>
      <w:r w:rsidRPr="00AE2028">
        <w:t>Neurális hálózatok</w:t>
      </w:r>
      <w:bookmarkEnd w:id="101"/>
    </w:p>
    <w:p w14:paraId="23AED830" w14:textId="0D121DAD" w:rsidR="009421DD" w:rsidRPr="00AE2028" w:rsidRDefault="00195FB7" w:rsidP="009421DD">
      <w:r w:rsidRPr="00AE2028">
        <w:t>A neurális hálózat egy mély tanulást megvalósító</w:t>
      </w:r>
      <w:r w:rsidR="00E7119A" w:rsidRPr="00AE2028">
        <w:t xml:space="preserve"> </w:t>
      </w:r>
      <w:proofErr w:type="spellStart"/>
      <w:r w:rsidR="00E7119A" w:rsidRPr="00AE2028">
        <w:t>soft-computing</w:t>
      </w:r>
      <w:proofErr w:type="spellEnd"/>
      <w:r w:rsidR="00E7119A" w:rsidRPr="00AE2028">
        <w:t xml:space="preserve"> </w:t>
      </w:r>
      <w:r w:rsidRPr="00AE2028">
        <w:t xml:space="preserve">módszer, melynek </w:t>
      </w:r>
      <w:r w:rsidR="009421DD" w:rsidRPr="00AE2028">
        <w:t>tömören a funkciója</w:t>
      </w:r>
      <w:r w:rsidRPr="00AE2028">
        <w:t xml:space="preserve">, hogy a bemenetén kapott adatból képez egy belső reprezentációt, majd ez alapján hoz meg egy döntést. Ennek </w:t>
      </w:r>
      <w:r w:rsidR="005F2777">
        <w:t xml:space="preserve">a </w:t>
      </w:r>
      <w:r w:rsidRPr="00AE2028">
        <w:t xml:space="preserve">reprezentációnak a jobb és jobb megalkotását tanulja meg a háló, hogy minél pontosabb döntést hozzon. </w:t>
      </w:r>
      <w:r w:rsidRPr="00AE2028">
        <w:rPr>
          <w:shd w:val="clear" w:color="auto" w:fill="FFFFFF"/>
        </w:rPr>
        <w:t>Elnevezését onnan kapta, hogy mesterséges neuronokból és ezek közti kapcsolatokból épül fel, ezzel imitálva az emberi agy felépítését. A neuronokat rétegekbe rendezik</w:t>
      </w:r>
      <w:r w:rsidR="009421DD" w:rsidRPr="00AE2028">
        <w:rPr>
          <w:shd w:val="clear" w:color="auto" w:fill="FFFFFF"/>
        </w:rPr>
        <w:t>, melyek</w:t>
      </w:r>
      <w:r w:rsidRPr="00AE2028">
        <w:rPr>
          <w:shd w:val="clear" w:color="auto" w:fill="FFFFFF"/>
        </w:rPr>
        <w:t xml:space="preserve"> egy hálózaton belül három fő csoportra oszthatók: bemeneti, kimeneti és rejtett rétegekre. Ha a rejtett rétegek száma nagy, akkor hívjuk a hálót mély neurális hálózatnak</w:t>
      </w:r>
      <w:r w:rsidR="009421DD" w:rsidRPr="00AE2028">
        <w:rPr>
          <w:shd w:val="clear" w:color="auto" w:fill="FFFFFF"/>
        </w:rPr>
        <w:t xml:space="preserve"> (DNN)</w:t>
      </w:r>
      <w:r w:rsidRPr="00AE2028">
        <w:rPr>
          <w:shd w:val="clear" w:color="auto" w:fill="FFFFFF"/>
        </w:rPr>
        <w:t xml:space="preserve">. </w:t>
      </w:r>
    </w:p>
    <w:p w14:paraId="13B97B1D" w14:textId="2AABAB78" w:rsidR="00195FB7" w:rsidRPr="00AE2028" w:rsidRDefault="00195FB7" w:rsidP="00195FB7">
      <w:r w:rsidRPr="00AE2028">
        <w:t>A továbbiakban bemutatok néhány definíciót, melyeket szükséges kicsit részletezni ahhoz, hogy érthetők legyenek a</w:t>
      </w:r>
      <w:r w:rsidR="00A33137" w:rsidRPr="00AE2028">
        <w:t xml:space="preserve"> későbbi fogalmak az</w:t>
      </w:r>
      <w:r w:rsidRPr="00AE2028">
        <w:t xml:space="preserve"> olvasó számára, valamint, hogy például mikre szükséges figyelni egy neurális hálózat megalkotásakor</w:t>
      </w:r>
      <w:r w:rsidR="00671B4B" w:rsidRPr="00AE2028">
        <w:t>, tanításakor</w:t>
      </w:r>
      <w:r w:rsidRPr="00AE2028">
        <w:t xml:space="preserve">. Viszont ennél részletesebben nem </w:t>
      </w:r>
      <w:r w:rsidR="00047869" w:rsidRPr="00AE2028">
        <w:t>célom</w:t>
      </w:r>
      <w:r w:rsidRPr="00AE2028">
        <w:t xml:space="preserve"> kifejteni a témakört, mert nem ez a </w:t>
      </w:r>
      <w:r w:rsidR="00A33137" w:rsidRPr="00AE2028">
        <w:t>dolgozat</w:t>
      </w:r>
      <w:r w:rsidRPr="00AE2028">
        <w:t xml:space="preserve"> témája.</w:t>
      </w:r>
    </w:p>
    <w:p w14:paraId="4318E155" w14:textId="1DC75BDF" w:rsidR="00195FB7" w:rsidRPr="00AE2028" w:rsidRDefault="00195FB7" w:rsidP="00D67B4B">
      <w:r w:rsidRPr="00AE2028">
        <w:t xml:space="preserve">A perceptron az a struktúra, mely egy neuronból és az előtte lévő </w:t>
      </w:r>
      <w:proofErr w:type="spellStart"/>
      <w:r w:rsidRPr="00AE2028">
        <w:t>rétegbeli</w:t>
      </w:r>
      <w:proofErr w:type="spellEnd"/>
      <w:r w:rsidRPr="00AE2028">
        <w:t xml:space="preserve"> neuronokkal való kapcsolatából áll</w:t>
      </w:r>
      <w:r w:rsidR="005C1475" w:rsidRPr="00AE2028">
        <w:t xml:space="preserve"> (lásd </w:t>
      </w:r>
      <w:r w:rsidR="005C1475" w:rsidRPr="00AE2028">
        <w:rPr>
          <w:b/>
          <w:bCs/>
        </w:rPr>
        <w:fldChar w:fldCharType="begin"/>
      </w:r>
      <w:r w:rsidR="005C1475" w:rsidRPr="00AE2028">
        <w:rPr>
          <w:b/>
          <w:bCs/>
        </w:rPr>
        <w:instrText xml:space="preserve"> REF _Ref72065428 \h  \* MERGEFORMAT </w:instrText>
      </w:r>
      <w:r w:rsidR="005C1475" w:rsidRPr="00AE2028">
        <w:rPr>
          <w:b/>
          <w:bCs/>
        </w:rPr>
      </w:r>
      <w:r w:rsidR="005C1475" w:rsidRPr="00AE2028">
        <w:rPr>
          <w:b/>
          <w:bCs/>
        </w:rPr>
        <w:fldChar w:fldCharType="separate"/>
      </w:r>
      <w:r w:rsidR="00F002AE" w:rsidRPr="00F002AE">
        <w:rPr>
          <w:b/>
          <w:bCs/>
          <w:noProof/>
        </w:rPr>
        <w:t>2</w:t>
      </w:r>
      <w:r w:rsidR="00F002AE" w:rsidRPr="00F002AE">
        <w:rPr>
          <w:b/>
          <w:bCs/>
        </w:rPr>
        <w:t>.</w:t>
      </w:r>
      <w:r w:rsidR="00F002AE" w:rsidRPr="00F002AE">
        <w:rPr>
          <w:b/>
          <w:bCs/>
          <w:noProof/>
        </w:rPr>
        <w:t>2</w:t>
      </w:r>
      <w:r w:rsidR="00F002AE" w:rsidRPr="00F002AE">
        <w:rPr>
          <w:b/>
          <w:bCs/>
        </w:rPr>
        <w:t>. ábra</w:t>
      </w:r>
      <w:r w:rsidR="005C1475" w:rsidRPr="00AE2028">
        <w:rPr>
          <w:b/>
          <w:bCs/>
        </w:rPr>
        <w:fldChar w:fldCharType="end"/>
      </w:r>
      <w:r w:rsidR="005C1475" w:rsidRPr="00AE2028">
        <w:t>)</w:t>
      </w:r>
      <w:r w:rsidRPr="00AE2028">
        <w:t xml:space="preserve">. Ez a modul a legelemibb algoritmus a </w:t>
      </w:r>
      <w:r w:rsidR="00037A10" w:rsidRPr="00AE2028">
        <w:t xml:space="preserve">neurális </w:t>
      </w:r>
      <w:r w:rsidRPr="00AE2028">
        <w:t>háló</w:t>
      </w:r>
      <w:r w:rsidR="00037A10" w:rsidRPr="00AE2028">
        <w:t>zat</w:t>
      </w:r>
      <w:r w:rsidRPr="00AE2028">
        <w:t>ban.</w:t>
      </w:r>
      <w:r w:rsidR="00037A10" w:rsidRPr="00AE2028">
        <w:t xml:space="preserve"> Igazából ez volt a legelső lineáris osztályozó (az osztályozás feltétele a kimenet előjele).</w:t>
      </w:r>
      <w:r w:rsidRPr="00AE2028">
        <w:t xml:space="preserve"> Ve</w:t>
      </w:r>
      <w:r w:rsidR="00A33137" w:rsidRPr="00AE2028">
        <w:t>gyük</w:t>
      </w:r>
      <w:r w:rsidRPr="00AE2028">
        <w:t xml:space="preserve"> az előző réteg neuronjainak a kimeneteit súlyozva</w:t>
      </w:r>
      <w:r w:rsidR="00404C3E" w:rsidRPr="00AE2028">
        <w:t xml:space="preserve">, </w:t>
      </w:r>
      <w:r w:rsidR="00A33137" w:rsidRPr="00AE2028">
        <w:lastRenderedPageBreak/>
        <w:t>melyet</w:t>
      </w:r>
      <w:r w:rsidRPr="00AE2028">
        <w:t xml:space="preserve"> összegezve </w:t>
      </w:r>
      <w:r w:rsidR="0032145E" w:rsidRPr="00AE2028">
        <w:t>egy konstanst</w:t>
      </w:r>
      <w:r w:rsidRPr="00AE2028">
        <w:t xml:space="preserve"> eltolással</w:t>
      </w:r>
      <w:r w:rsidR="0032145E" w:rsidRPr="00AE2028">
        <w:t xml:space="preserve"> (</w:t>
      </w:r>
      <w:proofErr w:type="spellStart"/>
      <w:r w:rsidR="0032145E" w:rsidRPr="00AE2028">
        <w:rPr>
          <w:i/>
          <w:iCs/>
        </w:rPr>
        <w:t>bias</w:t>
      </w:r>
      <w:proofErr w:type="spellEnd"/>
      <w:r w:rsidR="0032145E" w:rsidRPr="00AE2028">
        <w:t>)</w:t>
      </w:r>
      <w:r w:rsidRPr="00AE2028">
        <w:t xml:space="preserve"> </w:t>
      </w:r>
      <w:r w:rsidR="00A33137" w:rsidRPr="00AE2028">
        <w:t>megkapjuk</w:t>
      </w:r>
      <w:r w:rsidRPr="00AE2028">
        <w:t xml:space="preserve"> a </w:t>
      </w:r>
      <w:proofErr w:type="spellStart"/>
      <w:r w:rsidRPr="00AE2028">
        <w:t>perceptron</w:t>
      </w:r>
      <w:proofErr w:type="spellEnd"/>
      <w:r w:rsidRPr="00AE2028">
        <w:t xml:space="preserve"> bemenet</w:t>
      </w:r>
      <w:r w:rsidR="00A33137" w:rsidRPr="00AE2028">
        <w:t>ét</w:t>
      </w:r>
      <w:r w:rsidR="00404C3E" w:rsidRPr="00AE2028">
        <w:t>.</w:t>
      </w:r>
      <w:r w:rsidRPr="00AE2028">
        <w:t xml:space="preserve"> </w:t>
      </w:r>
      <w:r w:rsidR="00404C3E" w:rsidRPr="00AE2028">
        <w:t>E</w:t>
      </w:r>
      <w:r w:rsidRPr="00AE2028">
        <w:t xml:space="preserve">gyszerűbben fogalmazva </w:t>
      </w:r>
      <w:r w:rsidR="00D4597B" w:rsidRPr="00AE2028">
        <w:t xml:space="preserve">ezzel </w:t>
      </w:r>
      <w:r w:rsidRPr="00AE2028">
        <w:t>egy affin transzformációt hajt</w:t>
      </w:r>
      <w:r w:rsidR="00D4597B" w:rsidRPr="00AE2028">
        <w:t>ott</w:t>
      </w:r>
      <w:r w:rsidR="00A33137" w:rsidRPr="00AE2028">
        <w:t>unk</w:t>
      </w:r>
      <w:r w:rsidRPr="00AE2028">
        <w:t xml:space="preserve"> végre. Ezt követi az aktivációs függvény, am</w:t>
      </w:r>
      <w:r w:rsidR="00151ED1" w:rsidRPr="00AE2028">
        <w:t>ely</w:t>
      </w:r>
      <w:r w:rsidRPr="00AE2028">
        <w:t xml:space="preserve"> </w:t>
      </w:r>
      <w:r w:rsidR="00151ED1" w:rsidRPr="00AE2028">
        <w:t xml:space="preserve">megadja </w:t>
      </w:r>
      <w:r w:rsidRPr="00AE2028">
        <w:t>a pe</w:t>
      </w:r>
      <w:r w:rsidR="00C60052" w:rsidRPr="00AE2028">
        <w:t>r</w:t>
      </w:r>
      <w:r w:rsidRPr="00AE2028">
        <w:t>ceptron kimenet</w:t>
      </w:r>
      <w:r w:rsidR="00151ED1" w:rsidRPr="00AE2028">
        <w:t>ét</w:t>
      </w:r>
      <w:r w:rsidR="00F15B5D" w:rsidRPr="00AE2028">
        <w:t xml:space="preserve"> (</w:t>
      </w:r>
      <w:r w:rsidR="00096EB0" w:rsidRPr="00AE2028">
        <w:t>bemenete a kapott összeg, kimenete egy valós szám</w:t>
      </w:r>
      <w:r w:rsidR="006568C3" w:rsidRPr="00AE2028">
        <w:t xml:space="preserve">, lásd </w:t>
      </w:r>
      <w:r w:rsidR="003230FE">
        <w:t>2</w:t>
      </w:r>
      <w:r w:rsidR="006568C3" w:rsidRPr="00AE2028">
        <w:t>.1 egyenlet</w:t>
      </w:r>
      <w:r w:rsidR="00F15B5D" w:rsidRPr="00AE2028">
        <w:t>)</w:t>
      </w:r>
      <w:r w:rsidR="00D67B4B">
        <w:t>, amely</w:t>
      </w:r>
      <w:r w:rsidRPr="00AE2028">
        <w:t xml:space="preserve"> </w:t>
      </w:r>
      <w:r w:rsidR="00D67B4B">
        <w:t>a</w:t>
      </w:r>
      <w:r w:rsidR="00151ED1" w:rsidRPr="00AE2028">
        <w:t>zt reprezentálja</w:t>
      </w:r>
      <w:r w:rsidRPr="00AE2028">
        <w:t xml:space="preserve">, hogy mennyire aktiválódik (tüzel) a neuron. </w:t>
      </w:r>
      <w:r w:rsidR="00AF3677">
        <w:t>Fontos, hogy e</w:t>
      </w:r>
      <w:r w:rsidRPr="00AE2028">
        <w:t xml:space="preserve">z egy nem-lineáris függvény, </w:t>
      </w:r>
      <w:r w:rsidR="000A4973" w:rsidRPr="00AE2028">
        <w:t>c</w:t>
      </w:r>
      <w:r w:rsidR="00A63894" w:rsidRPr="00AE2028">
        <w:t>élja, hogy nem-linearitást vigyen a rendszerbe, hiszen enélkül csak lineáris műveletekből épülne fel</w:t>
      </w:r>
      <w:r w:rsidR="000A4973" w:rsidRPr="00AE2028">
        <w:t xml:space="preserve"> a hálózat</w:t>
      </w:r>
      <w:r w:rsidR="00A63894" w:rsidRPr="00AE2028">
        <w:t xml:space="preserve"> és így nem lenne univerzális </w:t>
      </w:r>
      <w:proofErr w:type="spellStart"/>
      <w:r w:rsidR="00A63894" w:rsidRPr="00AE2028">
        <w:t>approximátor</w:t>
      </w:r>
      <w:proofErr w:type="spellEnd"/>
      <w:r w:rsidR="00A63894" w:rsidRPr="00AE2028">
        <w:t xml:space="preserve">, </w:t>
      </w:r>
      <w:r w:rsidR="000A4973" w:rsidRPr="00AE2028">
        <w:t>azaz</w:t>
      </w:r>
      <w:r w:rsidR="00A63894" w:rsidRPr="00AE2028">
        <w:t xml:space="preserve"> nem </w:t>
      </w:r>
      <w:r w:rsidR="00AF3677">
        <w:t>lenne képes</w:t>
      </w:r>
      <w:r w:rsidR="00A63894" w:rsidRPr="00AE2028">
        <w:t xml:space="preserve"> tetszőleges bemenet</w:t>
      </w:r>
      <w:r w:rsidR="000A4973" w:rsidRPr="00AE2028">
        <w:t>re</w:t>
      </w:r>
      <w:r w:rsidR="00A63894" w:rsidRPr="00AE2028">
        <w:t xml:space="preserve"> tetszőleges </w:t>
      </w:r>
      <w:r w:rsidR="000A4973" w:rsidRPr="00AE2028">
        <w:t>függvényt</w:t>
      </w:r>
      <w:r w:rsidR="00A63894" w:rsidRPr="00AE2028">
        <w:t xml:space="preserve"> </w:t>
      </w:r>
      <w:r w:rsidR="000A4973" w:rsidRPr="00AE2028">
        <w:t>illeszteni</w:t>
      </w:r>
      <w:r w:rsidR="00A63894" w:rsidRPr="00AE2028">
        <w:t xml:space="preserve">. </w:t>
      </w:r>
    </w:p>
    <w:tbl>
      <w:tblPr>
        <w:tblStyle w:val="TableGrid"/>
        <w:tblpPr w:leftFromText="141" w:rightFromText="141" w:vertAnchor="text" w:horzAnchor="page" w:tblpX="2008" w:tblpY="345"/>
        <w:tblW w:w="89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473"/>
      </w:tblGrid>
      <w:tr w:rsidR="00AE2028" w:rsidRPr="00AE2028" w14:paraId="27BB57A7" w14:textId="77777777" w:rsidTr="00A74B06">
        <w:trPr>
          <w:trHeight w:val="884"/>
        </w:trPr>
        <w:tc>
          <w:tcPr>
            <w:tcW w:w="1413" w:type="dxa"/>
          </w:tcPr>
          <w:p w14:paraId="2C893F90" w14:textId="77777777" w:rsidR="00195FB7" w:rsidRPr="00AE2028" w:rsidRDefault="00195FB7" w:rsidP="00A74B06">
            <w:pPr>
              <w:ind w:firstLine="0"/>
              <w:rPr>
                <w:noProof/>
              </w:rPr>
            </w:pPr>
          </w:p>
        </w:tc>
        <w:tc>
          <w:tcPr>
            <w:tcW w:w="6095" w:type="dxa"/>
          </w:tcPr>
          <w:p w14:paraId="28584E4E" w14:textId="77777777" w:rsidR="00195FB7" w:rsidRPr="00AE2028" w:rsidRDefault="00195FB7" w:rsidP="00A74B06">
            <w:pPr>
              <w:rPr>
                <w:noProof/>
              </w:rPr>
            </w:pPr>
            <m:oMathPara>
              <m:oMath>
                <m:r>
                  <w:rPr>
                    <w:rFonts w:ascii="Cambria Math" w:hAnsi="Cambria Math"/>
                    <w:noProof/>
                  </w:rPr>
                  <m:t>y=φ</m:t>
                </m:r>
                <m:d>
                  <m:dPr>
                    <m:ctrlPr>
                      <w:rPr>
                        <w:rFonts w:ascii="Cambria Math" w:hAnsi="Cambria Math"/>
                        <w:i/>
                        <w:noProof/>
                      </w:rPr>
                    </m:ctrlPr>
                  </m:dPr>
                  <m:e>
                    <m:nary>
                      <m:naryPr>
                        <m:chr m:val="∑"/>
                        <m:limLoc m:val="undOvr"/>
                        <m:ctrlPr>
                          <w:rPr>
                            <w:rFonts w:ascii="Cambria Math" w:hAnsi="Cambria Math"/>
                            <w:i/>
                            <w:noProof/>
                          </w:rPr>
                        </m:ctrlPr>
                      </m:naryPr>
                      <m:sub>
                        <m:r>
                          <w:rPr>
                            <w:rFonts w:ascii="Cambria Math" w:hAnsi="Cambria Math"/>
                            <w:noProof/>
                          </w:rPr>
                          <m:t>i=1</m:t>
                        </m:r>
                      </m:sub>
                      <m:sup>
                        <m:r>
                          <w:rPr>
                            <w:rFonts w:ascii="Cambria Math" w:hAnsi="Cambria Math"/>
                            <w:noProof/>
                          </w:rPr>
                          <m:t>n</m:t>
                        </m:r>
                      </m:sup>
                      <m:e>
                        <m:sSub>
                          <m:sSubPr>
                            <m:ctrlPr>
                              <w:rPr>
                                <w:rFonts w:ascii="Cambria Math" w:hAnsi="Cambria Math"/>
                                <w:i/>
                                <w:noProof/>
                              </w:rPr>
                            </m:ctrlPr>
                          </m:sSubPr>
                          <m:e>
                            <m:r>
                              <w:rPr>
                                <w:rFonts w:ascii="Cambria Math" w:hAnsi="Cambria Math"/>
                                <w:noProof/>
                              </w:rPr>
                              <m:t>w</m:t>
                            </m:r>
                          </m:e>
                          <m:sub>
                            <m:r>
                              <w:rPr>
                                <w:rFonts w:ascii="Cambria Math" w:hAnsi="Cambria Math"/>
                                <w:noProof/>
                              </w:rPr>
                              <m:t>i</m:t>
                            </m:r>
                          </m:sub>
                        </m:sSub>
                      </m:e>
                    </m:nary>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r>
                      <w:rPr>
                        <w:rFonts w:ascii="Cambria Math" w:hAnsi="Cambria Math"/>
                        <w:noProof/>
                      </w:rPr>
                      <m:t>+b</m:t>
                    </m:r>
                  </m:e>
                </m:d>
              </m:oMath>
            </m:oMathPara>
          </w:p>
        </w:tc>
        <w:tc>
          <w:tcPr>
            <w:tcW w:w="1473" w:type="dxa"/>
            <w:vAlign w:val="center"/>
          </w:tcPr>
          <w:p w14:paraId="5EC0DBC1" w14:textId="2BA8AF7C" w:rsidR="00195FB7" w:rsidRPr="00AE2028" w:rsidRDefault="00195FB7" w:rsidP="00A74B06">
            <w:pPr>
              <w:ind w:firstLine="0"/>
              <w:jc w:val="center"/>
              <w:rPr>
                <w:noProof/>
              </w:rPr>
            </w:pPr>
            <w:r w:rsidRPr="00AE2028">
              <w:t>(</w:t>
            </w:r>
            <w:r w:rsidR="003230FE">
              <w:t>2</w:t>
            </w:r>
            <w:r w:rsidRPr="00AE2028">
              <w:t>.1)</w:t>
            </w:r>
          </w:p>
        </w:tc>
      </w:tr>
    </w:tbl>
    <w:p w14:paraId="6ECA81DA" w14:textId="77777777" w:rsidR="00195FB7" w:rsidRPr="00AE2028" w:rsidRDefault="00195FB7" w:rsidP="00195FB7">
      <w:pPr>
        <w:pStyle w:val="Kp"/>
      </w:pPr>
      <w:r w:rsidRPr="00AE2028">
        <w:rPr>
          <w:noProof/>
        </w:rPr>
        <w:drawing>
          <wp:inline distT="0" distB="0" distL="0" distR="0" wp14:anchorId="51FD29D7" wp14:editId="783B08B3">
            <wp:extent cx="4229100" cy="2771775"/>
            <wp:effectExtent l="0" t="0" r="0" b="9525"/>
            <wp:docPr id="22" name="Ábr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229100" cy="2771775"/>
                    </a:xfrm>
                    <a:prstGeom prst="rect">
                      <a:avLst/>
                    </a:prstGeom>
                  </pic:spPr>
                </pic:pic>
              </a:graphicData>
            </a:graphic>
          </wp:inline>
        </w:drawing>
      </w:r>
    </w:p>
    <w:bookmarkStart w:id="102" w:name="_Ref72065428"/>
    <w:p w14:paraId="591E61A8" w14:textId="7B6FC445" w:rsidR="00195FB7" w:rsidRPr="00AE2028" w:rsidRDefault="00CE066D" w:rsidP="00195FB7">
      <w:pPr>
        <w:pStyle w:val="Caption"/>
      </w:pPr>
      <w:r>
        <w:fldChar w:fldCharType="begin"/>
      </w:r>
      <w:r>
        <w:instrText xml:space="preserve"> STYLEREF 1 \s </w:instrText>
      </w:r>
      <w:r>
        <w:fldChar w:fldCharType="separate"/>
      </w:r>
      <w:r w:rsidR="00F002AE">
        <w:rPr>
          <w:noProof/>
        </w:rPr>
        <w:t>2</w:t>
      </w:r>
      <w:r>
        <w:fldChar w:fldCharType="end"/>
      </w:r>
      <w:r>
        <w:t>.</w:t>
      </w:r>
      <w:fldSimple w:instr=" SEQ ábra \* ARABIC \s 1 ">
        <w:r w:rsidR="00F002AE">
          <w:rPr>
            <w:noProof/>
          </w:rPr>
          <w:t>2</w:t>
        </w:r>
      </w:fldSimple>
      <w:r w:rsidR="00195FB7" w:rsidRPr="00AE2028">
        <w:t>. ábra</w:t>
      </w:r>
      <w:bookmarkEnd w:id="102"/>
      <w:r w:rsidR="00195FB7" w:rsidRPr="00AE2028">
        <w:t xml:space="preserve"> Perceptron</w:t>
      </w:r>
    </w:p>
    <w:p w14:paraId="49C25909" w14:textId="2A07E9D1" w:rsidR="00D67B4B" w:rsidRPr="00F13732" w:rsidRDefault="00D67B4B" w:rsidP="00195FB7">
      <w:r w:rsidRPr="00F13732">
        <w:t xml:space="preserve">Az MLP, azaz a </w:t>
      </w:r>
      <w:proofErr w:type="spellStart"/>
      <w:r w:rsidRPr="00F13732">
        <w:rPr>
          <w:i/>
          <w:iCs/>
        </w:rPr>
        <w:t>multilayer</w:t>
      </w:r>
      <w:proofErr w:type="spellEnd"/>
      <w:r w:rsidRPr="00F13732">
        <w:t xml:space="preserve"> </w:t>
      </w:r>
      <w:proofErr w:type="spellStart"/>
      <w:r w:rsidRPr="00F13732">
        <w:rPr>
          <w:i/>
          <w:iCs/>
        </w:rPr>
        <w:t>perceptron</w:t>
      </w:r>
      <w:proofErr w:type="spellEnd"/>
      <w:r w:rsidRPr="00F13732">
        <w:t xml:space="preserve"> (a legismertebb neurális hálózat modell) </w:t>
      </w:r>
      <w:proofErr w:type="spellStart"/>
      <w:r w:rsidRPr="00F13732">
        <w:t>perceptronok</w:t>
      </w:r>
      <w:proofErr w:type="spellEnd"/>
      <w:r w:rsidRPr="00F13732">
        <w:t xml:space="preserve"> összeségéből épül fel, az említett rétegekbe rendezve.</w:t>
      </w:r>
      <w:r w:rsidR="00C91C3D" w:rsidRPr="00F13732">
        <w:t xml:space="preserve"> </w:t>
      </w:r>
      <w:r w:rsidR="00147166" w:rsidRPr="00F13732">
        <w:t xml:space="preserve">A </w:t>
      </w:r>
      <w:r w:rsidR="00147166" w:rsidRPr="00F13732">
        <w:rPr>
          <w:b/>
          <w:bCs/>
        </w:rPr>
        <w:fldChar w:fldCharType="begin"/>
      </w:r>
      <w:r w:rsidR="00147166" w:rsidRPr="00F13732">
        <w:rPr>
          <w:b/>
          <w:bCs/>
        </w:rPr>
        <w:instrText xml:space="preserve"> REF _Ref88924933 \h  \* MERGEFORMAT </w:instrText>
      </w:r>
      <w:r w:rsidR="00147166" w:rsidRPr="00F13732">
        <w:rPr>
          <w:b/>
          <w:bCs/>
        </w:rPr>
      </w:r>
      <w:r w:rsidR="00147166" w:rsidRPr="00F13732">
        <w:rPr>
          <w:b/>
          <w:bCs/>
        </w:rPr>
        <w:fldChar w:fldCharType="separate"/>
      </w:r>
      <w:r w:rsidR="00F002AE" w:rsidRPr="00F002AE">
        <w:rPr>
          <w:b/>
          <w:bCs/>
          <w:noProof/>
        </w:rPr>
        <w:t>2</w:t>
      </w:r>
      <w:r w:rsidR="00F002AE" w:rsidRPr="00F002AE">
        <w:rPr>
          <w:b/>
          <w:bCs/>
        </w:rPr>
        <w:t>.</w:t>
      </w:r>
      <w:r w:rsidR="00F002AE" w:rsidRPr="00F002AE">
        <w:rPr>
          <w:b/>
          <w:bCs/>
          <w:noProof/>
        </w:rPr>
        <w:t>3</w:t>
      </w:r>
      <w:r w:rsidR="00F002AE" w:rsidRPr="00F002AE">
        <w:rPr>
          <w:b/>
          <w:bCs/>
        </w:rPr>
        <w:t>. ábr</w:t>
      </w:r>
      <w:r w:rsidR="003E5913">
        <w:rPr>
          <w:b/>
          <w:bCs/>
        </w:rPr>
        <w:t>án</w:t>
      </w:r>
      <w:r w:rsidR="00147166" w:rsidRPr="00F13732">
        <w:rPr>
          <w:b/>
          <w:bCs/>
        </w:rPr>
        <w:fldChar w:fldCharType="end"/>
      </w:r>
      <w:r w:rsidR="00147166" w:rsidRPr="00F13732">
        <w:t xml:space="preserve"> a kék neuronok alkotják a bemeneti réteget, a zölddel színezettek a rejtett rétegeket és végül a piros neuronok a kimeneti réteget. </w:t>
      </w:r>
      <w:r w:rsidR="00EA32D8" w:rsidRPr="00F13732">
        <w:t>Rendkívül</w:t>
      </w:r>
      <w:r w:rsidR="00525857" w:rsidRPr="00F13732">
        <w:t xml:space="preserve"> egyszerű a felépítése, csak előre-csatolt rétegekből épül fel</w:t>
      </w:r>
      <w:r w:rsidR="00EA32D8" w:rsidRPr="00F13732">
        <w:t>.</w:t>
      </w:r>
      <w:r w:rsidR="00525857" w:rsidRPr="00F13732">
        <w:t xml:space="preserve"> </w:t>
      </w:r>
      <w:r w:rsidR="00EA32D8" w:rsidRPr="00F13732">
        <w:t>A</w:t>
      </w:r>
      <w:r w:rsidR="00525857" w:rsidRPr="00F13732">
        <w:t xml:space="preserve"> bemeneti neuronok</w:t>
      </w:r>
      <w:r w:rsidR="00EA32D8" w:rsidRPr="00F13732">
        <w:t xml:space="preserve"> nem </w:t>
      </w:r>
      <w:proofErr w:type="spellStart"/>
      <w:r w:rsidR="00EA32D8" w:rsidRPr="00F13732">
        <w:t>perceptronok</w:t>
      </w:r>
      <w:proofErr w:type="spellEnd"/>
      <w:r w:rsidR="00EA32D8" w:rsidRPr="00F13732">
        <w:t>, nincs nem-lineáris aktivációjuk, csak a bemeneti vektort reprezentálják.</w:t>
      </w:r>
    </w:p>
    <w:p w14:paraId="4BBF7A80" w14:textId="77777777" w:rsidR="00727304" w:rsidRDefault="00727304" w:rsidP="00727304">
      <w:pPr>
        <w:pStyle w:val="Kp"/>
      </w:pPr>
      <w:r w:rsidRPr="00727304">
        <w:rPr>
          <w:noProof/>
        </w:rPr>
        <w:lastRenderedPageBreak/>
        <w:drawing>
          <wp:inline distT="0" distB="0" distL="0" distR="0" wp14:anchorId="5A8D37E8" wp14:editId="76A6B3A4">
            <wp:extent cx="4600575" cy="2733675"/>
            <wp:effectExtent l="0" t="0" r="0" b="9525"/>
            <wp:docPr id="29" name="Ábr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600575" cy="2733675"/>
                    </a:xfrm>
                    <a:prstGeom prst="rect">
                      <a:avLst/>
                    </a:prstGeom>
                  </pic:spPr>
                </pic:pic>
              </a:graphicData>
            </a:graphic>
          </wp:inline>
        </w:drawing>
      </w:r>
    </w:p>
    <w:bookmarkStart w:id="103" w:name="_Ref88924933"/>
    <w:p w14:paraId="5D4C412D" w14:textId="7B236900" w:rsidR="00727304" w:rsidRDefault="00CE066D" w:rsidP="00727304">
      <w:pPr>
        <w:pStyle w:val="Caption"/>
      </w:pPr>
      <w:r>
        <w:fldChar w:fldCharType="begin"/>
      </w:r>
      <w:r>
        <w:instrText xml:space="preserve"> STYLEREF 1 \s </w:instrText>
      </w:r>
      <w:r>
        <w:fldChar w:fldCharType="separate"/>
      </w:r>
      <w:r w:rsidR="00F002AE">
        <w:rPr>
          <w:noProof/>
        </w:rPr>
        <w:t>2</w:t>
      </w:r>
      <w:r>
        <w:fldChar w:fldCharType="end"/>
      </w:r>
      <w:r>
        <w:t>.</w:t>
      </w:r>
      <w:fldSimple w:instr=" SEQ ábra \* ARABIC \s 1 ">
        <w:r w:rsidR="00F002AE">
          <w:rPr>
            <w:noProof/>
          </w:rPr>
          <w:t>3</w:t>
        </w:r>
      </w:fldSimple>
      <w:r w:rsidR="00727304">
        <w:t>. ábra</w:t>
      </w:r>
      <w:bookmarkEnd w:id="103"/>
      <w:r w:rsidR="00727304">
        <w:t xml:space="preserve"> Egy</w:t>
      </w:r>
      <w:r w:rsidR="00BF65B8">
        <w:t xml:space="preserve"> egy</w:t>
      </w:r>
      <w:r w:rsidR="00727304">
        <w:t>szer</w:t>
      </w:r>
      <w:r w:rsidR="00BF65B8">
        <w:t>ű</w:t>
      </w:r>
      <w:r w:rsidR="00727304">
        <w:t xml:space="preserve"> </w:t>
      </w:r>
      <w:proofErr w:type="spellStart"/>
      <w:r w:rsidR="00727304">
        <w:t>multilayer</w:t>
      </w:r>
      <w:proofErr w:type="spellEnd"/>
      <w:r w:rsidR="00727304">
        <w:t xml:space="preserve"> </w:t>
      </w:r>
      <w:proofErr w:type="spellStart"/>
      <w:r w:rsidR="00727304">
        <w:t>perceptron</w:t>
      </w:r>
      <w:proofErr w:type="spellEnd"/>
      <w:r w:rsidR="00727304">
        <w:t xml:space="preserve"> felépítése</w:t>
      </w:r>
    </w:p>
    <w:p w14:paraId="424976E2" w14:textId="03B7B6BE" w:rsidR="00150869" w:rsidRPr="00AE2028" w:rsidRDefault="00195FB7" w:rsidP="00195FB7">
      <w:r w:rsidRPr="00AE2028">
        <w:t>A</w:t>
      </w:r>
      <w:r w:rsidR="00A63894" w:rsidRPr="00AE2028">
        <w:t xml:space="preserve"> neurális hálók </w:t>
      </w:r>
      <w:r w:rsidR="007C378C" w:rsidRPr="00AE2028">
        <w:t>leglényegesebb</w:t>
      </w:r>
      <w:r w:rsidR="00A63894" w:rsidRPr="00AE2028">
        <w:t xml:space="preserve"> metódusa, a</w:t>
      </w:r>
      <w:r w:rsidRPr="00AE2028">
        <w:t xml:space="preserve"> hiba-visszaterjesztési algoritmus (</w:t>
      </w:r>
      <w:r w:rsidRPr="00F13732">
        <w:rPr>
          <w:i/>
          <w:iCs/>
        </w:rPr>
        <w:t>backpropagation</w:t>
      </w:r>
      <w:r w:rsidRPr="00F13732">
        <w:t>)</w:t>
      </w:r>
      <w:r w:rsidR="00916002" w:rsidRPr="00F13732">
        <w:t>.</w:t>
      </w:r>
      <w:r w:rsidR="009821A4" w:rsidRPr="00F13732">
        <w:t xml:space="preserve"> </w:t>
      </w:r>
      <w:r w:rsidR="00916002" w:rsidRPr="00F13732">
        <w:t>E</w:t>
      </w:r>
      <w:r w:rsidR="00564105" w:rsidRPr="00F13732">
        <w:t xml:space="preserve">nnek segítségével </w:t>
      </w:r>
      <w:r w:rsidR="00591445" w:rsidRPr="00F13732">
        <w:t xml:space="preserve">számolható a </w:t>
      </w:r>
      <w:r w:rsidR="00916002" w:rsidRPr="00F13732">
        <w:t xml:space="preserve">veszteség </w:t>
      </w:r>
      <w:r w:rsidR="00591445" w:rsidRPr="00F13732">
        <w:t>gradiens, mely felhasználás</w:t>
      </w:r>
      <w:r w:rsidR="006F2D6C" w:rsidRPr="00F13732">
        <w:t>á</w:t>
      </w:r>
      <w:r w:rsidR="00591445" w:rsidRPr="00F13732">
        <w:t xml:space="preserve">val </w:t>
      </w:r>
      <w:r w:rsidR="009821A4" w:rsidRPr="00F13732">
        <w:t>valósí</w:t>
      </w:r>
      <w:r w:rsidR="00564105" w:rsidRPr="00F13732">
        <w:t>tható</w:t>
      </w:r>
      <w:r w:rsidR="009821A4" w:rsidRPr="00F13732">
        <w:t xml:space="preserve"> meg a </w:t>
      </w:r>
      <w:r w:rsidR="008D5719" w:rsidRPr="00F13732">
        <w:t>hálózat tanítása</w:t>
      </w:r>
      <w:r w:rsidRPr="00F13732">
        <w:t xml:space="preserve">. </w:t>
      </w:r>
      <w:r w:rsidR="00EF6C29" w:rsidRPr="00F13732">
        <w:t>Tanuláskor</w:t>
      </w:r>
      <w:r w:rsidRPr="00F13732">
        <w:t xml:space="preserve"> írja </w:t>
      </w:r>
      <w:r w:rsidRPr="00AE2028">
        <w:t xml:space="preserve">felül a háló a megtanulható paramétereit: </w:t>
      </w:r>
      <w:r w:rsidR="00215762" w:rsidRPr="00AE2028">
        <w:t xml:space="preserve">például </w:t>
      </w:r>
      <w:r w:rsidRPr="00AE2028">
        <w:t>a súlyokat és eltolásokat</w:t>
      </w:r>
      <w:r w:rsidR="00215762" w:rsidRPr="00AE2028">
        <w:t xml:space="preserve"> egy MLP esetében.</w:t>
      </w:r>
      <w:r w:rsidRPr="00AE2028">
        <w:t xml:space="preserve"> </w:t>
      </w:r>
      <w:r w:rsidR="00215762" w:rsidRPr="00AE2028">
        <w:t>Tehát</w:t>
      </w:r>
      <w:r w:rsidRPr="00AE2028">
        <w:t xml:space="preserve"> ekkor frissül a háló az újonnan megszerzett „tudásával”. </w:t>
      </w:r>
      <w:r w:rsidR="00BD3F89" w:rsidRPr="00AE2028">
        <w:t>Például megfigyeléses</w:t>
      </w:r>
      <w:r w:rsidRPr="00AE2028">
        <w:t xml:space="preserve"> tanításkor </w:t>
      </w:r>
      <w:r w:rsidR="00BD3F89" w:rsidRPr="00AE2028">
        <w:t xml:space="preserve">az általa </w:t>
      </w:r>
      <w:r w:rsidR="00215762" w:rsidRPr="00AE2028">
        <w:t>megjósolt</w:t>
      </w:r>
      <w:r w:rsidRPr="00AE2028">
        <w:t xml:space="preserve"> eredményt összehasonlítja a </w:t>
      </w:r>
      <w:r w:rsidR="00215762" w:rsidRPr="00AE2028">
        <w:t>valós (</w:t>
      </w:r>
      <w:proofErr w:type="spellStart"/>
      <w:r w:rsidRPr="00AE2028">
        <w:rPr>
          <w:i/>
          <w:iCs/>
        </w:rPr>
        <w:t>ground-truth</w:t>
      </w:r>
      <w:proofErr w:type="spellEnd"/>
      <w:r w:rsidR="00215762" w:rsidRPr="00AE2028">
        <w:t>)</w:t>
      </w:r>
      <w:r w:rsidRPr="00AE2028">
        <w:t xml:space="preserve"> érték</w:t>
      </w:r>
      <w:r w:rsidR="00215762" w:rsidRPr="00AE2028">
        <w:t>kel</w:t>
      </w:r>
      <w:r w:rsidRPr="00AE2028">
        <w:t xml:space="preserve">, azaz az elvárt eredménnyel, </w:t>
      </w:r>
      <w:r w:rsidR="00BD3F89" w:rsidRPr="00AE2028">
        <w:t xml:space="preserve">majd </w:t>
      </w:r>
      <w:r w:rsidRPr="00AE2028">
        <w:t>ebből számol</w:t>
      </w:r>
      <w:r w:rsidR="00BD3F89" w:rsidRPr="00AE2028">
        <w:t xml:space="preserve">unk egy </w:t>
      </w:r>
      <w:r w:rsidRPr="00AE2028">
        <w:t>veszteséget</w:t>
      </w:r>
      <w:r w:rsidR="00BD3F89" w:rsidRPr="00AE2028">
        <w:t>/költséget</w:t>
      </w:r>
      <w:r w:rsidRPr="00AE2028">
        <w:t>. A veszteségfüggvén</w:t>
      </w:r>
      <w:r w:rsidR="00BD3F89" w:rsidRPr="00AE2028">
        <w:t>n</w:t>
      </w:r>
      <w:r w:rsidRPr="00AE2028">
        <w:t>y</w:t>
      </w:r>
      <w:r w:rsidR="00BD3F89" w:rsidRPr="00AE2028">
        <w:t>el</w:t>
      </w:r>
      <w:r w:rsidRPr="00AE2028">
        <w:t xml:space="preserve"> azt határoz</w:t>
      </w:r>
      <w:r w:rsidR="00BD3F89" w:rsidRPr="00AE2028">
        <w:t>hatjuk</w:t>
      </w:r>
      <w:r w:rsidRPr="00AE2028">
        <w:t xml:space="preserve"> meg, hogy ezt miképp tegye</w:t>
      </w:r>
      <w:r w:rsidR="00BD3F89" w:rsidRPr="00AE2028">
        <w:t>, például a veszteség a két érték különbségének L2 normája (vagy más szóval az euklideszi távolságuk) legyen</w:t>
      </w:r>
      <w:r w:rsidRPr="00AE2028">
        <w:t xml:space="preserve">. A tanítás célja ennek a veszteségnek a minimalizálása, vagyis, hogy </w:t>
      </w:r>
      <w:r w:rsidR="00C60052" w:rsidRPr="00AE2028">
        <w:t xml:space="preserve">így </w:t>
      </w:r>
      <w:r w:rsidRPr="00AE2028">
        <w:t xml:space="preserve">a háló kimenete egyre közelebb kerüljön a </w:t>
      </w:r>
      <w:r w:rsidR="00BD3F89" w:rsidRPr="00AE2028">
        <w:t>valós értékhez</w:t>
      </w:r>
      <w:r w:rsidR="00C60052" w:rsidRPr="00AE2028">
        <w:t xml:space="preserve"> a lehető legtöbb bemeneti adatra</w:t>
      </w:r>
      <w:r w:rsidR="007D29F9">
        <w:t xml:space="preserve"> nézve</w:t>
      </w:r>
      <w:r w:rsidRPr="00AE2028">
        <w:t xml:space="preserve">. </w:t>
      </w:r>
    </w:p>
    <w:p w14:paraId="63F00D81" w14:textId="1D3607B2" w:rsidR="00215762" w:rsidRPr="00AE2028" w:rsidRDefault="00762212" w:rsidP="00195FB7">
      <w:r>
        <w:t>Azonban</w:t>
      </w:r>
      <w:r w:rsidR="00150869" w:rsidRPr="00AE2028">
        <w:t xml:space="preserve"> m</w:t>
      </w:r>
      <w:r w:rsidR="00195FB7" w:rsidRPr="00AE2028">
        <w:t xml:space="preserve">ár a lokális minimum elérése sem egy könnyen elérhető cél, </w:t>
      </w:r>
      <w:r w:rsidR="00215762" w:rsidRPr="00AE2028">
        <w:t>a globális</w:t>
      </w:r>
      <w:r w:rsidR="00195FB7" w:rsidRPr="00AE2028">
        <w:t xml:space="preserve"> minimum megtalálása pedig egy rendkívül nehéz feladat.</w:t>
      </w:r>
      <w:r w:rsidR="00215762" w:rsidRPr="00AE2028">
        <w:t xml:space="preserve"> </w:t>
      </w:r>
      <w:r w:rsidR="00150869" w:rsidRPr="00AE2028">
        <w:t>Az utóbbi feladat elvégzésére szokás alkalmazni</w:t>
      </w:r>
      <w:r w:rsidR="00215762" w:rsidRPr="00AE2028">
        <w:t xml:space="preserve"> a genetikus algoritmusok</w:t>
      </w:r>
      <w:r w:rsidR="00150869" w:rsidRPr="00AE2028">
        <w:t>at</w:t>
      </w:r>
      <w:r w:rsidR="00215762" w:rsidRPr="00AE2028">
        <w:t xml:space="preserve">, amelyek bizonyítottan előbb vagy utóbb </w:t>
      </w:r>
      <w:r w:rsidR="00E121F4">
        <w:t xml:space="preserve">(véges időn belül) </w:t>
      </w:r>
      <w:r w:rsidR="00215762" w:rsidRPr="00AE2028">
        <w:t xml:space="preserve">megtalálják a globális optimumot. </w:t>
      </w:r>
      <w:r w:rsidR="00150869" w:rsidRPr="00AE2028">
        <w:t>Hátrányuk, hogy</w:t>
      </w:r>
      <w:r w:rsidR="00215762" w:rsidRPr="00AE2028">
        <w:t xml:space="preserve"> az egyáltalán nem garantált, hogy ez </w:t>
      </w:r>
      <w:r w:rsidR="00D81571">
        <w:t xml:space="preserve">emberi mércével </w:t>
      </w:r>
      <w:r w:rsidR="00215762" w:rsidRPr="00AE2028">
        <w:t>belátható időn belül sikerül</w:t>
      </w:r>
      <w:r w:rsidR="00150869" w:rsidRPr="00AE2028">
        <w:t>,</w:t>
      </w:r>
      <w:r w:rsidR="00215762" w:rsidRPr="00AE2028">
        <w:t xml:space="preserve"> </w:t>
      </w:r>
      <w:r w:rsidR="00150869" w:rsidRPr="00AE2028">
        <w:t>valamint</w:t>
      </w:r>
      <w:r w:rsidR="00215762" w:rsidRPr="00AE2028">
        <w:t xml:space="preserve"> ezek az algoritmusok ezen tulajdonságából adódóan igen pazarlóak. Ezeknél gyorsabb konvergenciát mutatnak a gradiens alapú módszerek, </w:t>
      </w:r>
      <w:r w:rsidR="00150869" w:rsidRPr="00AE2028">
        <w:t xml:space="preserve">cserébe </w:t>
      </w:r>
      <w:r w:rsidR="00215762" w:rsidRPr="00AE2028">
        <w:t>viszont</w:t>
      </w:r>
      <w:r w:rsidR="00150869" w:rsidRPr="00AE2028">
        <w:t xml:space="preserve"> </w:t>
      </w:r>
      <w:r w:rsidR="00215762" w:rsidRPr="00AE2028">
        <w:t xml:space="preserve">a globális optimumot </w:t>
      </w:r>
      <w:r w:rsidR="00150869" w:rsidRPr="00AE2028">
        <w:t>nem valószínű, hogy képesek megtalálni</w:t>
      </w:r>
      <w:r w:rsidR="00215762" w:rsidRPr="00AE2028">
        <w:t>.</w:t>
      </w:r>
      <w:r w:rsidR="00195FB7" w:rsidRPr="00AE2028">
        <w:t xml:space="preserve"> </w:t>
      </w:r>
      <w:r w:rsidR="006471CD" w:rsidRPr="00AE2028">
        <w:t xml:space="preserve">Tipikusan a költség/veszteség minimalizálása miatt a neurális hálózatok esetében </w:t>
      </w:r>
      <w:r w:rsidR="00215762" w:rsidRPr="00AE2028">
        <w:t xml:space="preserve">a negatív gradiens alapú optimalizálást </w:t>
      </w:r>
      <w:r w:rsidR="006471CD" w:rsidRPr="00AE2028">
        <w:t>érdemes</w:t>
      </w:r>
      <w:r w:rsidR="00215762" w:rsidRPr="00AE2028">
        <w:t xml:space="preserve"> használni.</w:t>
      </w:r>
      <w:r w:rsidR="00847240" w:rsidRPr="00AE2028">
        <w:t xml:space="preserve"> </w:t>
      </w:r>
    </w:p>
    <w:p w14:paraId="03AFE788" w14:textId="77777777" w:rsidR="00D020E0" w:rsidRDefault="00847240" w:rsidP="0074193B">
      <w:r w:rsidRPr="00AE2028">
        <w:lastRenderedPageBreak/>
        <w:t xml:space="preserve">A globális optimum megkereséséhez a hálózat </w:t>
      </w:r>
      <w:proofErr w:type="spellStart"/>
      <w:r w:rsidRPr="00AE2028">
        <w:t>hiperparaméterei</w:t>
      </w:r>
      <w:r w:rsidR="0074193B" w:rsidRPr="00AE2028">
        <w:t>n</w:t>
      </w:r>
      <w:proofErr w:type="spellEnd"/>
      <w:r w:rsidRPr="00AE2028">
        <w:t xml:space="preserve"> kell változtatni.</w:t>
      </w:r>
      <w:r w:rsidR="0074193B" w:rsidRPr="00AE2028">
        <w:t xml:space="preserve"> </w:t>
      </w:r>
      <w:proofErr w:type="spellStart"/>
      <w:r w:rsidR="0074193B" w:rsidRPr="00AE2028">
        <w:t>Hiperparamétereknek</w:t>
      </w:r>
      <w:proofErr w:type="spellEnd"/>
      <w:r w:rsidR="0074193B" w:rsidRPr="00AE2028">
        <w:t xml:space="preserve"> hívjuk azokat a változókat, melyek a hálózat struktúráját definiálják, a tanítás paramétereit állítják stb. Ilyenek például a neuronok és </w:t>
      </w:r>
      <w:r w:rsidR="00522C6B">
        <w:t xml:space="preserve">a </w:t>
      </w:r>
      <w:r w:rsidR="0074193B" w:rsidRPr="00AE2028">
        <w:t>rétegek száma, a veszteségfüggvény típusa, a nem-linearitások típusa, tanulási ráta (</w:t>
      </w:r>
      <w:r w:rsidR="0074193B" w:rsidRPr="00AE2028">
        <w:rPr>
          <w:i/>
          <w:iCs/>
        </w:rPr>
        <w:t>learning</w:t>
      </w:r>
      <w:r w:rsidR="0074193B" w:rsidRPr="00AE2028">
        <w:t xml:space="preserve"> </w:t>
      </w:r>
      <w:proofErr w:type="spellStart"/>
      <w:r w:rsidR="0074193B" w:rsidRPr="00AE2028">
        <w:rPr>
          <w:i/>
          <w:iCs/>
          <w:u w:val="single"/>
        </w:rPr>
        <w:t>rate</w:t>
      </w:r>
      <w:proofErr w:type="spellEnd"/>
      <w:r w:rsidR="0074193B" w:rsidRPr="00AE2028">
        <w:t xml:space="preserve">), </w:t>
      </w:r>
      <w:proofErr w:type="spellStart"/>
      <w:r w:rsidR="0074193B" w:rsidRPr="00AE2028">
        <w:t>epochok</w:t>
      </w:r>
      <w:proofErr w:type="spellEnd"/>
      <w:r w:rsidR="0074193B" w:rsidRPr="00AE2028">
        <w:t xml:space="preserve"> száma és még megannyi más. Az optimum megtalálását</w:t>
      </w:r>
      <w:r w:rsidRPr="00AE2028">
        <w:t xml:space="preserve"> legegyszerűbben kézi próbálkozásokkal lehet elérni, bizonyos </w:t>
      </w:r>
      <w:r w:rsidR="0074193B" w:rsidRPr="00AE2028">
        <w:t xml:space="preserve">előismeretek alapján lehet sejteni (valamint ökölszabályok követését is érdemes figyelembe venni), </w:t>
      </w:r>
      <w:r w:rsidRPr="00AE2028">
        <w:t>hogy bizonyos paraméterek</w:t>
      </w:r>
      <w:r w:rsidR="0074193B" w:rsidRPr="00AE2028">
        <w:t>et</w:t>
      </w:r>
      <w:r w:rsidRPr="00AE2028">
        <w:t xml:space="preserve"> milyen nagyságrendben érdemes megválasztani stb. </w:t>
      </w:r>
    </w:p>
    <w:p w14:paraId="78CFC9EB" w14:textId="77777777" w:rsidR="00D020E0" w:rsidRDefault="00457539" w:rsidP="0074193B">
      <w:r>
        <w:t>Ennél s</w:t>
      </w:r>
      <w:r w:rsidR="00847240" w:rsidRPr="00AE2028">
        <w:t xml:space="preserve">zofisztikáltabb megoldás az </w:t>
      </w:r>
      <w:r w:rsidR="00D3796D" w:rsidRPr="00AE2028">
        <w:t>evolúciós</w:t>
      </w:r>
      <w:r w:rsidR="00847240" w:rsidRPr="00AE2028">
        <w:t xml:space="preserve"> algoritmusok </w:t>
      </w:r>
      <w:r w:rsidR="00967B78" w:rsidRPr="00AE2028">
        <w:t>használata</w:t>
      </w:r>
      <w:r w:rsidR="00847240" w:rsidRPr="00AE2028">
        <w:t xml:space="preserve">, </w:t>
      </w:r>
      <w:r w:rsidR="00D3796D" w:rsidRPr="00AE2028">
        <w:t>tehát</w:t>
      </w:r>
      <w:r w:rsidR="00847240" w:rsidRPr="00AE2028">
        <w:t xml:space="preserve"> ismét előkerülnek a genetikus algoritmusok. </w:t>
      </w:r>
      <w:r w:rsidR="00967B78" w:rsidRPr="00AE2028">
        <w:t>Ebben az esetben</w:t>
      </w:r>
      <w:r w:rsidR="00847240" w:rsidRPr="00AE2028">
        <w:t xml:space="preserve"> már érdemesebb felhasználni azt a képességüket, hogy képesek megtalálni a globális optimumot</w:t>
      </w:r>
      <w:r w:rsidR="00D0730F">
        <w:t>, u</w:t>
      </w:r>
      <w:r w:rsidR="00847240" w:rsidRPr="00AE2028">
        <w:t xml:space="preserve">gyanis a hiperparaméterek száma sok-sok nagyságrenddel kisebb, mint a hálózat </w:t>
      </w:r>
      <w:r w:rsidR="00F33517" w:rsidRPr="00AE2028">
        <w:t xml:space="preserve">(tanulható) </w:t>
      </w:r>
      <w:r w:rsidR="00847240" w:rsidRPr="00AE2028">
        <w:t>paraméter</w:t>
      </w:r>
      <w:r w:rsidR="00A05D07">
        <w:t xml:space="preserve"> terének</w:t>
      </w:r>
      <w:r w:rsidR="00847240" w:rsidRPr="00AE2028">
        <w:t xml:space="preserve"> dimenziója. Például </w:t>
      </w:r>
      <w:r w:rsidR="00F33517" w:rsidRPr="00AE2028">
        <w:t xml:space="preserve">amíg </w:t>
      </w:r>
      <w:r w:rsidR="00847240" w:rsidRPr="00AE2028">
        <w:t>egy egyszerűbb hálónak 10-20 hiperparamétere van</w:t>
      </w:r>
      <w:r w:rsidR="0074193B" w:rsidRPr="00AE2028">
        <w:t xml:space="preserve">, </w:t>
      </w:r>
      <w:r w:rsidR="00847240" w:rsidRPr="00AE2028">
        <w:t xml:space="preserve">addig </w:t>
      </w:r>
      <w:r w:rsidR="00F33517" w:rsidRPr="00AE2028">
        <w:t xml:space="preserve">tipikusan </w:t>
      </w:r>
      <w:r w:rsidR="00847240" w:rsidRPr="00AE2028">
        <w:t xml:space="preserve">több millió paramétere. </w:t>
      </w:r>
      <w:r w:rsidR="00393CFB" w:rsidRPr="00AE2028">
        <w:t xml:space="preserve">Egy ilyen </w:t>
      </w:r>
      <w:proofErr w:type="spellStart"/>
      <w:r w:rsidR="00C06DCE">
        <w:t>neuroevolúciós</w:t>
      </w:r>
      <w:proofErr w:type="spellEnd"/>
      <w:r w:rsidR="00C06DCE">
        <w:t xml:space="preserve"> </w:t>
      </w:r>
      <w:r w:rsidR="00393CFB" w:rsidRPr="00AE2028">
        <w:t>megoldásra példa a</w:t>
      </w:r>
      <w:r w:rsidR="004D376A" w:rsidRPr="00AE2028">
        <w:t xml:space="preserve"> NEAT algoritmus</w:t>
      </w:r>
      <w:r w:rsidR="00393CFB" w:rsidRPr="00AE2028">
        <w:t xml:space="preserve">, ahol a </w:t>
      </w:r>
      <w:r w:rsidR="004D376A" w:rsidRPr="00AE2028">
        <w:t>populáció egyedei, melyek szaporodnak, mutálódnak, elpusztulnak</w:t>
      </w:r>
      <w:r w:rsidR="00393CFB" w:rsidRPr="00AE2028">
        <w:t>,</w:t>
      </w:r>
      <w:r w:rsidR="004D376A" w:rsidRPr="00AE2028">
        <w:t xml:space="preserve"> azok egy-egy neurális hálózatok, különböző génekke</w:t>
      </w:r>
      <w:r w:rsidR="00393CFB" w:rsidRPr="00AE2028">
        <w:t>l (</w:t>
      </w:r>
      <w:proofErr w:type="spellStart"/>
      <w:r w:rsidR="00393CFB" w:rsidRPr="00AE2028">
        <w:t>hiperparaméterekkel</w:t>
      </w:r>
      <w:proofErr w:type="spellEnd"/>
      <w:r w:rsidR="004D376A" w:rsidRPr="00AE2028">
        <w:t>, topológiákkal</w:t>
      </w:r>
      <w:r w:rsidR="00393CFB" w:rsidRPr="00AE2028">
        <w:t>)</w:t>
      </w:r>
      <w:r w:rsidR="004D376A" w:rsidRPr="00AE2028">
        <w:t>. A globális optimumnál</w:t>
      </w:r>
      <w:r w:rsidR="009424E4" w:rsidRPr="00AE2028">
        <w:t xml:space="preserve"> található egyed(</w:t>
      </w:r>
      <w:proofErr w:type="spellStart"/>
      <w:r w:rsidR="009424E4" w:rsidRPr="00AE2028">
        <w:t>ek</w:t>
      </w:r>
      <w:proofErr w:type="spellEnd"/>
      <w:r w:rsidR="009424E4" w:rsidRPr="00AE2028">
        <w:t>)</w:t>
      </w:r>
      <w:r w:rsidR="004D376A" w:rsidRPr="00AE2028">
        <w:t>, azaz amikor</w:t>
      </w:r>
      <w:r w:rsidR="009424E4" w:rsidRPr="00AE2028">
        <w:t xml:space="preserve"> például</w:t>
      </w:r>
      <w:r w:rsidR="004D376A" w:rsidRPr="00AE2028">
        <w:t xml:space="preserve"> legkisebb</w:t>
      </w:r>
      <w:r w:rsidR="009424E4" w:rsidRPr="00AE2028">
        <w:t xml:space="preserve"> </w:t>
      </w:r>
      <w:r w:rsidR="004D376A" w:rsidRPr="00AE2028">
        <w:t xml:space="preserve">az általánosítási hiba </w:t>
      </w:r>
      <w:r w:rsidR="00C222C0" w:rsidRPr="00AE2028">
        <w:t>(</w:t>
      </w:r>
      <w:r w:rsidR="009424E4" w:rsidRPr="00AE2028">
        <w:t xml:space="preserve">az </w:t>
      </w:r>
      <w:r w:rsidR="00C222C0" w:rsidRPr="00AE2028">
        <w:t xml:space="preserve">új adatokon mért veszteség) </w:t>
      </w:r>
      <w:r w:rsidR="004D376A" w:rsidRPr="00AE2028">
        <w:t>vagy legpontosabb a kimenet</w:t>
      </w:r>
      <w:r w:rsidR="009424E4" w:rsidRPr="00AE2028">
        <w:t xml:space="preserve"> (egy általunk bevezetett mérőszám</w:t>
      </w:r>
      <w:r w:rsidR="006A7563">
        <w:t xml:space="preserve">, </w:t>
      </w:r>
      <w:r w:rsidR="006A7563" w:rsidRPr="006A7563">
        <w:t>KPI</w:t>
      </w:r>
      <w:r w:rsidR="009424E4" w:rsidRPr="00AE2028">
        <w:t xml:space="preserve"> alapján)</w:t>
      </w:r>
      <w:r w:rsidR="004D376A" w:rsidRPr="00AE2028">
        <w:t>, lesz a választott</w:t>
      </w:r>
      <w:r w:rsidR="009424E4" w:rsidRPr="00AE2028">
        <w:t xml:space="preserve"> </w:t>
      </w:r>
      <w:proofErr w:type="spellStart"/>
      <w:r w:rsidR="009424E4" w:rsidRPr="00AE2028">
        <w:t>hiperparaméterű</w:t>
      </w:r>
      <w:proofErr w:type="spellEnd"/>
      <w:r w:rsidR="004D376A" w:rsidRPr="00AE2028">
        <w:t xml:space="preserve"> hálónk. </w:t>
      </w:r>
    </w:p>
    <w:p w14:paraId="76A954E0" w14:textId="0E51F279" w:rsidR="00847240" w:rsidRPr="00AE2028" w:rsidRDefault="004D376A" w:rsidP="0074193B">
      <w:r w:rsidRPr="00AE2028">
        <w:t xml:space="preserve">Egy másik nem ennyire bonyolult megoldás a </w:t>
      </w:r>
      <w:proofErr w:type="spellStart"/>
      <w:r w:rsidRPr="00AE2028">
        <w:t>Bayes</w:t>
      </w:r>
      <w:proofErr w:type="spellEnd"/>
      <w:r w:rsidR="00F72333" w:rsidRPr="00AE2028">
        <w:t xml:space="preserve"> </w:t>
      </w:r>
      <w:r w:rsidRPr="00AE2028">
        <w:t>optimaliz</w:t>
      </w:r>
      <w:r w:rsidR="00F72333" w:rsidRPr="00AE2028">
        <w:t>áció</w:t>
      </w:r>
      <w:r w:rsidRPr="00AE2028">
        <w:t>, mely egy iteratív eljárás függvények optimalizálására, leginkább</w:t>
      </w:r>
      <w:r w:rsidR="000947B4" w:rsidRPr="00AE2028">
        <w:t xml:space="preserve"> a kimenet</w:t>
      </w:r>
      <w:r w:rsidRPr="00AE2028">
        <w:t xml:space="preserve"> maximalizálására. Így használhatjuk a háló tanításakor a pontosság maximalizáláshoz, miközben iteratívan keresi </w:t>
      </w:r>
      <w:r w:rsidR="0066620C" w:rsidRPr="00AE2028">
        <w:t>az algoritmus az optimális hiperparaméter beállítást.</w:t>
      </w:r>
      <w:r w:rsidR="00847240" w:rsidRPr="00AE2028">
        <w:t xml:space="preserve"> </w:t>
      </w:r>
      <w:r w:rsidR="0066620C" w:rsidRPr="00AE2028">
        <w:t>Ez is egy globális optimumot megtaláló metódus.</w:t>
      </w:r>
    </w:p>
    <w:p w14:paraId="15AAE680" w14:textId="41C4A45B" w:rsidR="0094412A" w:rsidRPr="00AE2028" w:rsidRDefault="0094412A" w:rsidP="00215762">
      <w:r w:rsidRPr="00AE2028">
        <w:t>Tanítás</w:t>
      </w:r>
      <w:r w:rsidR="00195FB7" w:rsidRPr="00AE2028">
        <w:t xml:space="preserve"> közben az ún. </w:t>
      </w:r>
      <w:r w:rsidRPr="00AE2028">
        <w:t>optimalizáló</w:t>
      </w:r>
      <w:r w:rsidR="00195FB7" w:rsidRPr="00AE2028">
        <w:t xml:space="preserve"> feladata, hogy minimalizálja a veszteséget a súlyok és eltolások frissítésével. </w:t>
      </w:r>
      <w:r w:rsidRPr="00AE2028">
        <w:t>Mint említettem többnyire negatív gradiens alapú algoritmusokat szokás használni. Ezek mind a</w:t>
      </w:r>
      <w:r w:rsidR="00195FB7" w:rsidRPr="00AE2028">
        <w:t xml:space="preserve"> </w:t>
      </w:r>
      <w:r w:rsidRPr="00AE2028">
        <w:t>költségfüggvény</w:t>
      </w:r>
      <w:r w:rsidR="00195FB7" w:rsidRPr="00AE2028">
        <w:t xml:space="preserve"> </w:t>
      </w:r>
      <w:r w:rsidR="00215762" w:rsidRPr="00AE2028">
        <w:t>háló paraméterei</w:t>
      </w:r>
      <w:r w:rsidR="00195FB7" w:rsidRPr="00AE2028">
        <w:t xml:space="preserve"> szerinti deriváltjait</w:t>
      </w:r>
      <w:r w:rsidRPr="00AE2028">
        <w:t xml:space="preserve"> számítják</w:t>
      </w:r>
      <w:r w:rsidR="00195FB7" w:rsidRPr="00AE2028">
        <w:t xml:space="preserve">, majd </w:t>
      </w:r>
      <w:r w:rsidRPr="00AE2028">
        <w:t xml:space="preserve">egy konstans vagy adaptívan változó </w:t>
      </w:r>
      <w:proofErr w:type="spellStart"/>
      <w:r w:rsidRPr="00AE2028">
        <w:t>lépéshosszal</w:t>
      </w:r>
      <w:proofErr w:type="spellEnd"/>
      <w:r w:rsidRPr="00AE2028">
        <w:t xml:space="preserve"> lépnek a </w:t>
      </w:r>
      <w:r w:rsidRPr="00F13732">
        <w:t>h</w:t>
      </w:r>
      <w:r w:rsidR="00DA24A6" w:rsidRPr="00F13732">
        <w:t>iba</w:t>
      </w:r>
      <w:r w:rsidR="007F7F6C" w:rsidRPr="00F13732">
        <w:t>felületen</w:t>
      </w:r>
      <w:r w:rsidRPr="00F13732">
        <w:t xml:space="preserve"> a kiszámolt </w:t>
      </w:r>
      <w:r w:rsidRPr="00AE2028">
        <w:t xml:space="preserve">gradiens irányába, a szerinte megfelelő irányban változtatva a háló paramétereit. </w:t>
      </w:r>
    </w:p>
    <w:p w14:paraId="630BCBAA" w14:textId="2C883E69" w:rsidR="00195FB7" w:rsidRPr="00AE2028" w:rsidRDefault="00195FB7" w:rsidP="001071CC">
      <w:r w:rsidRPr="00AE2028">
        <w:t>A</w:t>
      </w:r>
      <w:r w:rsidR="001071CC" w:rsidRPr="00AE2028">
        <w:t>z optimalizáló a</w:t>
      </w:r>
      <w:r w:rsidRPr="00AE2028">
        <w:t xml:space="preserve"> veszteség gradiens kiszámításához használja </w:t>
      </w:r>
      <w:r w:rsidR="001071CC" w:rsidRPr="00AE2028">
        <w:t xml:space="preserve">fel </w:t>
      </w:r>
      <w:r w:rsidRPr="00AE2028">
        <w:t xml:space="preserve">a hiba-visszaterjesztési algoritmust. </w:t>
      </w:r>
      <w:r w:rsidR="00084164">
        <w:t>Az elnevezés onnan ered, hogy a módszer</w:t>
      </w:r>
      <w:r w:rsidRPr="00AE2028">
        <w:t xml:space="preserve"> a kimenettől </w:t>
      </w:r>
      <w:r w:rsidRPr="00AE2028">
        <w:lastRenderedPageBreak/>
        <w:t xml:space="preserve">visszafelé rétegenként számolja ki a veszteség </w:t>
      </w:r>
      <w:r w:rsidR="00F46545" w:rsidRPr="00AE2028">
        <w:t>deriváltjait (az adott paraméterek szerint)</w:t>
      </w:r>
      <w:r w:rsidRPr="00AE2028">
        <w:t xml:space="preserve"> egészen a háló a bemenetéig. </w:t>
      </w:r>
      <w:r w:rsidR="0068046E" w:rsidRPr="00AE2028">
        <w:t>Így végül megkap</w:t>
      </w:r>
      <w:r w:rsidR="00162E58">
        <w:t>j</w:t>
      </w:r>
      <w:r w:rsidR="0068046E" w:rsidRPr="00AE2028">
        <w:t>a, hogy milyen mértékben függ a kimenet (a veszteség) a bemenettől</w:t>
      </w:r>
      <w:r w:rsidR="00162E58">
        <w:t xml:space="preserve"> vagy a paraméterektől</w:t>
      </w:r>
      <w:r w:rsidR="0068046E" w:rsidRPr="00AE2028">
        <w:t xml:space="preserve">. </w:t>
      </w:r>
      <w:r w:rsidR="00EB42DD" w:rsidRPr="00AE2028">
        <w:t xml:space="preserve">Egyszerűbben fogalmazva: </w:t>
      </w:r>
      <w:r w:rsidRPr="00AE2028">
        <w:t xml:space="preserve">Az </w:t>
      </w:r>
      <w:r w:rsidR="00EB42DD" w:rsidRPr="00AE2028">
        <w:t>optimalizáló</w:t>
      </w:r>
      <w:r w:rsidRPr="00AE2028">
        <w:t xml:space="preserve"> a kimeneti réteg aktivációján változtatni csak úgy tud, hogy vagy változtat a kimeneti réteg súlyain és az eltoláson, vagy az előző réteg aktivációján (lásd </w:t>
      </w:r>
      <w:r w:rsidR="00AF5ED8">
        <w:t>2</w:t>
      </w:r>
      <w:r w:rsidRPr="00AE2028">
        <w:t>.1 egyenlet). De az előző réteg aktivációján csak úgy tud változtatni, hogy változtatja az adott réteg súlyait és eltolását vagy az azt megelőző réteg aktivációját és így tovább. Egészen a</w:t>
      </w:r>
      <w:r w:rsidR="00EB42DD" w:rsidRPr="00AE2028">
        <w:t xml:space="preserve"> bemeneti </w:t>
      </w:r>
      <w:r w:rsidRPr="00AE2028">
        <w:t>rétegig láncszabállyal képezi a veszteség gradienseit.</w:t>
      </w:r>
    </w:p>
    <w:p w14:paraId="56911F2F" w14:textId="6FBC17F5" w:rsidR="00195FB7" w:rsidRPr="00AE2028" w:rsidRDefault="00195FB7" w:rsidP="00195FB7">
      <w:r w:rsidRPr="00AE2028">
        <w:t>A neurális hálózat</w:t>
      </w:r>
      <w:r w:rsidR="00725534" w:rsidRPr="00AE2028">
        <w:t>ok</w:t>
      </w:r>
      <w:r w:rsidRPr="00AE2028">
        <w:t xml:space="preserve"> tanítását szakaszokra osztják fel, melyek mérete a tanító adathalmaz függvényében </w:t>
      </w:r>
      <w:r w:rsidRPr="00F13732">
        <w:t xml:space="preserve">változik. </w:t>
      </w:r>
      <w:r w:rsidR="00CA4AA3" w:rsidRPr="00F13732">
        <w:t>Ugyanis, h</w:t>
      </w:r>
      <w:r w:rsidRPr="00F13732">
        <w:t xml:space="preserve">a a háló </w:t>
      </w:r>
      <w:r w:rsidR="00CA4AA3" w:rsidRPr="00F13732">
        <w:t>tanulható</w:t>
      </w:r>
      <w:r w:rsidRPr="00F13732">
        <w:t xml:space="preserve"> paramétereit minden egyes adat után írnánk felül, </w:t>
      </w:r>
      <w:r w:rsidR="00E66843" w:rsidRPr="00F13732">
        <w:t xml:space="preserve">akkor a </w:t>
      </w:r>
      <w:r w:rsidR="001C1220" w:rsidRPr="00F13732">
        <w:t>tanítás</w:t>
      </w:r>
      <w:r w:rsidR="00E66843" w:rsidRPr="00F13732">
        <w:t xml:space="preserve"> pontatlan lenne</w:t>
      </w:r>
      <w:r w:rsidRPr="00F13732">
        <w:t xml:space="preserve">. </w:t>
      </w:r>
      <w:r w:rsidR="00982379" w:rsidRPr="00F13732">
        <w:t>Ha viszont csa</w:t>
      </w:r>
      <w:r w:rsidR="00C7561B" w:rsidRPr="00F13732">
        <w:t>k</w:t>
      </w:r>
      <w:r w:rsidR="00982379" w:rsidRPr="00F13732">
        <w:t xml:space="preserve"> a teljes adatsor után frissítenénk</w:t>
      </w:r>
      <w:r w:rsidR="00C7561B" w:rsidRPr="00F13732">
        <w:t xml:space="preserve"> a paramétereket</w:t>
      </w:r>
      <w:r w:rsidR="00982379" w:rsidRPr="00F13732">
        <w:t xml:space="preserve">, akkor </w:t>
      </w:r>
      <w:r w:rsidR="00E60778" w:rsidRPr="00F13732">
        <w:t>a hálózat nagyon lassan konvergálna egy optimális állapotba</w:t>
      </w:r>
      <w:r w:rsidR="00982379" w:rsidRPr="00F13732">
        <w:t xml:space="preserve">. </w:t>
      </w:r>
      <w:r w:rsidRPr="00F13732">
        <w:t>Éppen ezért az adatokat csoportosítják, úgynevezett batch-</w:t>
      </w:r>
      <w:proofErr w:type="spellStart"/>
      <w:r w:rsidRPr="00F13732">
        <w:t>ekbe</w:t>
      </w:r>
      <w:proofErr w:type="spellEnd"/>
      <w:r w:rsidRPr="00F13732">
        <w:t xml:space="preserve"> (gyakran</w:t>
      </w:r>
      <w:r w:rsidR="00CA4AA3" w:rsidRPr="00F13732">
        <w:t xml:space="preserve"> </w:t>
      </w:r>
      <w:proofErr w:type="gramStart"/>
      <w:r w:rsidR="00CA4AA3" w:rsidRPr="00F13732">
        <w:rPr>
          <w:i/>
          <w:iCs/>
        </w:rPr>
        <w:t>mini-batch</w:t>
      </w:r>
      <w:r w:rsidR="00CA4AA3" w:rsidRPr="00F13732">
        <w:t>-</w:t>
      </w:r>
      <w:proofErr w:type="spellStart"/>
      <w:r w:rsidR="00CA4AA3" w:rsidRPr="00F13732">
        <w:t>nek</w:t>
      </w:r>
      <w:proofErr w:type="spellEnd"/>
      <w:proofErr w:type="gramEnd"/>
      <w:r w:rsidRPr="00F13732">
        <w:t xml:space="preserve"> </w:t>
      </w:r>
      <w:r w:rsidR="00CA4AA3" w:rsidRPr="00F13732">
        <w:t xml:space="preserve">is </w:t>
      </w:r>
      <w:r w:rsidRPr="00F13732">
        <w:t>nevezik) rendezik, és ezt az adatcsomagot adják be a hálónak</w:t>
      </w:r>
      <w:r w:rsidR="00F60F1B" w:rsidRPr="00F13732">
        <w:t xml:space="preserve">, így kisebb a </w:t>
      </w:r>
      <w:r w:rsidR="00CA35FA" w:rsidRPr="00F13732">
        <w:t xml:space="preserve">veszteség </w:t>
      </w:r>
      <w:r w:rsidR="004C36D9" w:rsidRPr="00F13732">
        <w:t>varianci</w:t>
      </w:r>
      <w:r w:rsidR="00CA35FA" w:rsidRPr="00F13732">
        <w:t>ája</w:t>
      </w:r>
      <w:r w:rsidR="00F60F1B" w:rsidRPr="00F13732">
        <w:t xml:space="preserve">, de </w:t>
      </w:r>
      <w:r w:rsidR="00D77594" w:rsidRPr="00F13732">
        <w:t>reális</w:t>
      </w:r>
      <w:r w:rsidR="00F60F1B" w:rsidRPr="00F13732">
        <w:t xml:space="preserve"> idő</w:t>
      </w:r>
      <w:r w:rsidR="00D77594" w:rsidRPr="00F13732">
        <w:t>n</w:t>
      </w:r>
      <w:r w:rsidR="00F60F1B" w:rsidRPr="00F13732">
        <w:t xml:space="preserve"> </w:t>
      </w:r>
      <w:r w:rsidR="00D77594" w:rsidRPr="00F13732">
        <w:t xml:space="preserve">belül </w:t>
      </w:r>
      <w:r w:rsidR="00F60F1B" w:rsidRPr="00F13732">
        <w:t>konvergálna a tanítás</w:t>
      </w:r>
      <w:r w:rsidRPr="00F13732">
        <w:t>. Először az egész adathalmazt felbontjuk azonos méretű</w:t>
      </w:r>
      <w:r w:rsidR="004F2EF2" w:rsidRPr="00F13732">
        <w:t xml:space="preserve"> (tipikusan 4 hatványai, ami a </w:t>
      </w:r>
      <w:r w:rsidR="004F2EF2" w:rsidRPr="00AE2028">
        <w:t>GPU-k felépítése miatt alakult így)</w:t>
      </w:r>
      <w:r w:rsidRPr="00AE2028">
        <w:t xml:space="preserve"> batchekre. Miután egy batch adatra kiszámolta a háló a kimeneteit és a veszteséget, frissíti a paramétereit. Egy teljes ciklust, amikor az összes batch végig ment a hálón - vagyis a háló találkozott már az összes tanításra szánt adattal - hívjuk egy </w:t>
      </w:r>
      <w:proofErr w:type="spellStart"/>
      <w:r w:rsidRPr="00AE2028">
        <w:t>epochnak</w:t>
      </w:r>
      <w:proofErr w:type="spellEnd"/>
      <w:r w:rsidRPr="00AE2028">
        <w:t xml:space="preserve">. Tehát, ha 10 </w:t>
      </w:r>
      <w:proofErr w:type="spellStart"/>
      <w:r w:rsidRPr="00AE2028">
        <w:t>epoch</w:t>
      </w:r>
      <w:proofErr w:type="spellEnd"/>
      <w:r w:rsidRPr="00AE2028">
        <w:t>-ot szeretnénk futtatni tanításkor, és a 100 képből álló adathalmazunkat felbontjuk 20 méretű batchekre, akkor minden adattal pontosan tízszer találkozott a neurális háló és összesen ötvenszer frissítette a paramétereit.</w:t>
      </w:r>
      <w:r w:rsidR="00215762" w:rsidRPr="00AE2028">
        <w:t xml:space="preserve"> </w:t>
      </w:r>
    </w:p>
    <w:p w14:paraId="3ED00C61" w14:textId="427D68EA" w:rsidR="00E009F5" w:rsidRDefault="009821A4" w:rsidP="007B4B51">
      <w:r w:rsidRPr="00AE2028">
        <w:t xml:space="preserve">Neurális hálózat nem csak </w:t>
      </w:r>
      <w:proofErr w:type="spellStart"/>
      <w:r w:rsidRPr="00AE2028">
        <w:t>perceptronokból</w:t>
      </w:r>
      <w:proofErr w:type="spellEnd"/>
      <w:r w:rsidRPr="00AE2028">
        <w:t xml:space="preserve"> épülhet fel, később látni fogjuk, hogy bármiből lehet neurális hálózatot építeni, mely eleget tesz azon kritériumoknak, hogy képes a bemenetből kiszámolni egy kimenetet (ez evidens) és képes legyen a hiba-visszaterjesztésre (tehát minden elemének differenciálhatónak kell lennie)</w:t>
      </w:r>
      <w:r w:rsidR="007B4B51" w:rsidRPr="00AE2028">
        <w:t xml:space="preserve">. Néhány ilyen fontos struktúra például a konvolúciós hálók (CNN – </w:t>
      </w:r>
      <w:proofErr w:type="spellStart"/>
      <w:r w:rsidR="007B4B51" w:rsidRPr="00AE2028">
        <w:t>Convolutional</w:t>
      </w:r>
      <w:proofErr w:type="spellEnd"/>
      <w:r w:rsidR="007B4B51" w:rsidRPr="00AE2028">
        <w:t xml:space="preserve"> </w:t>
      </w:r>
      <w:proofErr w:type="spellStart"/>
      <w:r w:rsidR="007B4B51" w:rsidRPr="00AE2028">
        <w:t>Neural</w:t>
      </w:r>
      <w:proofErr w:type="spellEnd"/>
      <w:r w:rsidR="007B4B51" w:rsidRPr="00AE2028">
        <w:t xml:space="preserve"> Network) és a visszacsatolt hálók (RNN – </w:t>
      </w:r>
      <w:proofErr w:type="spellStart"/>
      <w:r w:rsidR="007B4B51" w:rsidRPr="00AE2028">
        <w:t>Recurrent</w:t>
      </w:r>
      <w:proofErr w:type="spellEnd"/>
      <w:r w:rsidR="007B4B51" w:rsidRPr="00AE2028">
        <w:t xml:space="preserve"> </w:t>
      </w:r>
      <w:proofErr w:type="spellStart"/>
      <w:r w:rsidR="007B4B51" w:rsidRPr="00AE2028">
        <w:t>Neural</w:t>
      </w:r>
      <w:proofErr w:type="spellEnd"/>
      <w:r w:rsidR="007B4B51" w:rsidRPr="00AE2028">
        <w:t xml:space="preserve"> Network). </w:t>
      </w:r>
    </w:p>
    <w:p w14:paraId="41538F3B" w14:textId="4AD62079" w:rsidR="00215762" w:rsidRDefault="00215762" w:rsidP="007B4B51">
      <w:r w:rsidRPr="00AE2028">
        <w:t xml:space="preserve">A dolgozatom </w:t>
      </w:r>
      <w:r w:rsidR="0066620C" w:rsidRPr="00AE2028">
        <w:t xml:space="preserve">specifikus </w:t>
      </w:r>
      <w:r w:rsidRPr="00AE2028">
        <w:t xml:space="preserve">témája miatt ennél több </w:t>
      </w:r>
      <w:r w:rsidR="007B4B51" w:rsidRPr="00AE2028">
        <w:t>neurális hálózatokkal kapcsolatos témát</w:t>
      </w:r>
      <w:r w:rsidRPr="00AE2028">
        <w:t xml:space="preserve"> nem érdemes érinteni, mert nem lényeges foglalkozni</w:t>
      </w:r>
      <w:r w:rsidR="004D376A" w:rsidRPr="00AE2028">
        <w:t xml:space="preserve"> például</w:t>
      </w:r>
      <w:r w:rsidRPr="00AE2028">
        <w:t xml:space="preserve"> a </w:t>
      </w:r>
      <w:proofErr w:type="spellStart"/>
      <w:r w:rsidR="006A7563">
        <w:t>reziduális</w:t>
      </w:r>
      <w:proofErr w:type="spellEnd"/>
      <w:r w:rsidR="006A7563">
        <w:t xml:space="preserve"> hálókkal, a </w:t>
      </w:r>
      <w:proofErr w:type="spellStart"/>
      <w:r w:rsidR="00847240" w:rsidRPr="00AE2028">
        <w:t>regularizáció</w:t>
      </w:r>
      <w:r w:rsidR="004D376A" w:rsidRPr="00AE2028">
        <w:t>s</w:t>
      </w:r>
      <w:proofErr w:type="spellEnd"/>
      <w:r w:rsidR="004D376A" w:rsidRPr="00AE2028">
        <w:t xml:space="preserve"> eljárás</w:t>
      </w:r>
      <w:r w:rsidR="007B4B51" w:rsidRPr="00AE2028">
        <w:t>okkal</w:t>
      </w:r>
      <w:r w:rsidR="00847240" w:rsidRPr="00AE2028">
        <w:t xml:space="preserve">, </w:t>
      </w:r>
      <w:r w:rsidR="007B4B51" w:rsidRPr="00AE2028">
        <w:t xml:space="preserve">az </w:t>
      </w:r>
      <w:r w:rsidR="00847240" w:rsidRPr="00AE2028">
        <w:rPr>
          <w:i/>
          <w:iCs/>
        </w:rPr>
        <w:t>over-fitting</w:t>
      </w:r>
      <w:r w:rsidR="004D376A" w:rsidRPr="00AE2028">
        <w:t xml:space="preserve"> és </w:t>
      </w:r>
      <w:r w:rsidR="000B4F65">
        <w:t xml:space="preserve">további hasonló </w:t>
      </w:r>
      <w:r w:rsidR="004D376A" w:rsidRPr="00AE2028">
        <w:t>jelenségekkel</w:t>
      </w:r>
      <w:r w:rsidR="0066620C" w:rsidRPr="00AE2028">
        <w:t xml:space="preserve"> a megerősítéses tanulás esetében.</w:t>
      </w:r>
    </w:p>
    <w:p w14:paraId="61178AE5" w14:textId="47F2C6BF" w:rsidR="00D64D70" w:rsidRPr="000713CF" w:rsidRDefault="00E43391" w:rsidP="000713CF">
      <w:pPr>
        <w:pStyle w:val="Heading3"/>
      </w:pPr>
      <w:bookmarkStart w:id="104" w:name="_Toc90602994"/>
      <w:r>
        <w:lastRenderedPageBreak/>
        <w:t>Konvolúciós neurális hálózatok</w:t>
      </w:r>
      <w:bookmarkEnd w:id="104"/>
    </w:p>
    <w:p w14:paraId="1C01E265" w14:textId="144DFBD5" w:rsidR="00E319F9" w:rsidRDefault="00937B51" w:rsidP="00071D94">
      <w:r>
        <w:t xml:space="preserve">Egy háló bemenete többnyire nem csak egy skalár vagy egy független elemekből álló vektor, hanem </w:t>
      </w:r>
      <w:r w:rsidR="001F4D8E">
        <w:t xml:space="preserve">egy </w:t>
      </w:r>
      <w:r>
        <w:t>tenzor, mely</w:t>
      </w:r>
      <w:r w:rsidR="001F4D8E">
        <w:t>nek elemei nem függetlenek egymástól</w:t>
      </w:r>
      <w:r>
        <w:t xml:space="preserve"> </w:t>
      </w:r>
      <w:r w:rsidR="001F4D8E">
        <w:t>(</w:t>
      </w:r>
      <w:r>
        <w:t>például egy kép</w:t>
      </w:r>
      <w:r w:rsidR="001F4D8E">
        <w:t>)</w:t>
      </w:r>
      <w:r>
        <w:t xml:space="preserve">. Ekkor, ha egy egyszerű lineáris réteg </w:t>
      </w:r>
      <w:r w:rsidR="00B5541C">
        <w:t>lenne a bemeneti réteg, lemondanánk a t</w:t>
      </w:r>
      <w:r w:rsidR="00FD74A2">
        <w:t>érbeli információ</w:t>
      </w:r>
      <w:r w:rsidR="00B5541C">
        <w:t>król</w:t>
      </w:r>
      <w:r w:rsidR="00E319F9">
        <w:t xml:space="preserve">, </w:t>
      </w:r>
      <w:r w:rsidR="00B5541C">
        <w:t xml:space="preserve">mivel az egymás melletti pixeleket, amelyek egyébként összefüggenek, egymástól függetlenül dolgoznánk fel őket, </w:t>
      </w:r>
      <w:r w:rsidR="00E319F9">
        <w:t>az összes pixelt</w:t>
      </w:r>
      <w:r w:rsidR="00B5541C">
        <w:t xml:space="preserve"> ugyanúgy kezelné</w:t>
      </w:r>
      <w:r w:rsidR="000F4714">
        <w:t xml:space="preserve"> a háló</w:t>
      </w:r>
      <w:r w:rsidR="00B5541C">
        <w:t>.</w:t>
      </w:r>
      <w:r w:rsidR="00071D94">
        <w:t xml:space="preserve"> </w:t>
      </w:r>
      <w:r w:rsidR="00990B2F">
        <w:t>Erre megoldást nyújtanak a konvolúciós neurális hálózatok</w:t>
      </w:r>
      <w:r w:rsidR="00150FA3">
        <w:t xml:space="preserve"> (CNN)</w:t>
      </w:r>
      <w:r w:rsidR="00CD00B3">
        <w:t xml:space="preserve">, ahol </w:t>
      </w:r>
      <w:r w:rsidR="00071D94">
        <w:t xml:space="preserve">nem lesz minden neuron hatással mindegyikre, hanem csak bizonyos (lokális) neuronokra. </w:t>
      </w:r>
      <w:r w:rsidR="00DC7FC5">
        <w:t>A</w:t>
      </w:r>
      <w:r w:rsidR="00CD00B3">
        <w:t xml:space="preserve"> ritkább kapcsolat következménye a konvolúciós rétegek másik nagy előnye, hogy n</w:t>
      </w:r>
      <w:r w:rsidR="00FD74A2">
        <w:t>agyságrendekkel kevesebb</w:t>
      </w:r>
      <w:r w:rsidR="00CD00B3">
        <w:t xml:space="preserve"> paraméterre van szükség.</w:t>
      </w:r>
      <w:r w:rsidR="006B2F38">
        <w:t xml:space="preserve"> </w:t>
      </w:r>
      <w:r w:rsidR="00CD00B3">
        <w:t>P</w:t>
      </w:r>
      <w:r w:rsidR="00E319F9">
        <w:t xml:space="preserve">éldául egy színes </w:t>
      </w:r>
      <w:proofErr w:type="spellStart"/>
      <w:r w:rsidR="00CD00B3">
        <w:t>full</w:t>
      </w:r>
      <w:proofErr w:type="spellEnd"/>
      <w:r w:rsidR="00CD00B3">
        <w:t xml:space="preserve"> HD kép feldolgozása</w:t>
      </w:r>
      <w:r w:rsidR="00E319F9">
        <w:t xml:space="preserve"> esetén az első réteg </w:t>
      </w:r>
      <m:oMath>
        <m:r>
          <w:rPr>
            <w:rFonts w:ascii="Cambria Math" w:hAnsi="Cambria Math"/>
          </w:rPr>
          <m:t>1920×1080×3</m:t>
        </m:r>
      </m:oMath>
      <w:r w:rsidR="00E319F9">
        <w:t>, azaz</w:t>
      </w:r>
      <w:r w:rsidR="0095518B">
        <w:t xml:space="preserve"> kb.</w:t>
      </w:r>
      <w:r w:rsidR="00E319F9">
        <w:t xml:space="preserve"> 6 millió neuronból kell, hogy álljon.</w:t>
      </w:r>
      <w:r w:rsidR="00E14E24">
        <w:t xml:space="preserve"> Ha </w:t>
      </w:r>
      <w:r w:rsidR="0095518B">
        <w:t xml:space="preserve">a </w:t>
      </w:r>
      <w:r w:rsidR="00E14E24">
        <w:t>következő réteg csak 1000 neuronból is áll, már akkor</w:t>
      </w:r>
      <w:r w:rsidR="0095518B">
        <w:t xml:space="preserve"> </w:t>
      </w:r>
      <w:r w:rsidR="00E14E24">
        <w:t xml:space="preserve">6 milliárd súlyról beszélünk. </w:t>
      </w:r>
      <w:r w:rsidR="00577E47">
        <w:t>A sok</w:t>
      </w:r>
      <w:r w:rsidR="00E14E24">
        <w:t xml:space="preserve"> paraméter </w:t>
      </w:r>
      <w:r w:rsidR="00577E47">
        <w:t>hátránya a lassabb tanításon kívül a</w:t>
      </w:r>
      <w:r w:rsidR="00E14E24">
        <w:t xml:space="preserve"> nehezebb tárolás és </w:t>
      </w:r>
      <w:r w:rsidR="00577E47">
        <w:t xml:space="preserve">az </w:t>
      </w:r>
      <w:r w:rsidR="00E14E24">
        <w:t>over-fitting</w:t>
      </w:r>
      <w:r w:rsidR="00577E47">
        <w:t xml:space="preserve"> valószínűségének a növekedése</w:t>
      </w:r>
      <w:r w:rsidR="000F3991">
        <w:t xml:space="preserve">. </w:t>
      </w:r>
    </w:p>
    <w:p w14:paraId="59F2D417" w14:textId="43A52070" w:rsidR="000604A1" w:rsidRPr="00CE1C98" w:rsidRDefault="00335597" w:rsidP="00E14E24">
      <w:r w:rsidRPr="00757CCA">
        <w:rPr>
          <w:color w:val="000000" w:themeColor="text1"/>
        </w:rPr>
        <w:t>A réteg ú</w:t>
      </w:r>
      <w:r w:rsidR="00E14E24" w:rsidRPr="00757CCA">
        <w:rPr>
          <w:color w:val="000000" w:themeColor="text1"/>
        </w:rPr>
        <w:t xml:space="preserve">gy működik, mint egy </w:t>
      </w:r>
      <w:r w:rsidR="00B255CD" w:rsidRPr="00757CCA">
        <w:rPr>
          <w:color w:val="000000" w:themeColor="text1"/>
        </w:rPr>
        <w:t>konv</w:t>
      </w:r>
      <w:r w:rsidRPr="00757CCA">
        <w:rPr>
          <w:color w:val="000000" w:themeColor="text1"/>
        </w:rPr>
        <w:t>olúciós</w:t>
      </w:r>
      <w:r w:rsidR="00B255CD" w:rsidRPr="00757CCA">
        <w:rPr>
          <w:color w:val="000000" w:themeColor="text1"/>
        </w:rPr>
        <w:t xml:space="preserve"> szűrő</w:t>
      </w:r>
      <w:r w:rsidR="00E14E24" w:rsidRPr="00757CCA">
        <w:rPr>
          <w:color w:val="000000" w:themeColor="text1"/>
        </w:rPr>
        <w:t xml:space="preserve"> (igazából, mint egy </w:t>
      </w:r>
      <w:r w:rsidRPr="00757CCA">
        <w:rPr>
          <w:color w:val="000000" w:themeColor="text1"/>
        </w:rPr>
        <w:t>kereszt</w:t>
      </w:r>
      <w:r w:rsidR="00E14E24" w:rsidRPr="00757CCA">
        <w:rPr>
          <w:color w:val="000000" w:themeColor="text1"/>
        </w:rPr>
        <w:t>korrelációs szűrő</w:t>
      </w:r>
      <w:r w:rsidR="00E14E24" w:rsidRPr="00CE1C98">
        <w:t>)</w:t>
      </w:r>
      <w:r w:rsidR="0035591E" w:rsidRPr="00CE1C98">
        <w:t>,</w:t>
      </w:r>
      <w:r w:rsidR="00216959" w:rsidRPr="00CE1C98">
        <w:t xml:space="preserve"> </w:t>
      </w:r>
      <w:r w:rsidR="00B154ED" w:rsidRPr="00CE1C98">
        <w:t xml:space="preserve">vagyis egy </w:t>
      </w:r>
      <w:r w:rsidR="00510764" w:rsidRPr="00CE1C98">
        <w:t xml:space="preserve">(többnyire) </w:t>
      </w:r>
      <w:r w:rsidR="00B154ED" w:rsidRPr="00CE1C98">
        <w:t xml:space="preserve">négyzetes ablakkal, </w:t>
      </w:r>
      <w:r w:rsidR="001931A3" w:rsidRPr="00CE1C98">
        <w:t>a</w:t>
      </w:r>
      <w:r w:rsidR="00B154ED" w:rsidRPr="00CE1C98">
        <w:t xml:space="preserve">vagy kernellel végrehajtunk egy konvolúciót a kép egy azonos méretű </w:t>
      </w:r>
      <w:r w:rsidR="000604A1" w:rsidRPr="00CE1C98">
        <w:t>tartományán</w:t>
      </w:r>
      <w:r w:rsidR="00E54967" w:rsidRPr="00CE1C98">
        <w:t xml:space="preserve"> (2.2 egyenlet)</w:t>
      </w:r>
      <w:r w:rsidR="00B154ED" w:rsidRPr="00CE1C98">
        <w:t>. A számítás eredménye egy skalár, melyet az új képen azon a koordinátán helyezünk el, mely a szűrőablak közepe (</w:t>
      </w:r>
      <w:r w:rsidR="00F76496" w:rsidRPr="00CE1C98">
        <w:t xml:space="preserve">általában </w:t>
      </w:r>
      <w:r w:rsidR="00B154ED" w:rsidRPr="00CE1C98">
        <w:t xml:space="preserve">páratlan </w:t>
      </w:r>
      <w:r w:rsidR="004F24D1" w:rsidRPr="00CE1C98">
        <w:t>elemű a kernel az egyértelmű számolás miatt</w:t>
      </w:r>
      <w:r w:rsidR="00B154ED" w:rsidRPr="00CE1C98">
        <w:t>).</w:t>
      </w:r>
      <w:r w:rsidR="00F76496" w:rsidRPr="00CE1C98">
        <w:t xml:space="preserve"> A kernelt végig léptetve a képen</w:t>
      </w:r>
      <w:r w:rsidR="00B154ED" w:rsidRPr="00CE1C98">
        <w:t xml:space="preserve"> </w:t>
      </w:r>
      <w:r w:rsidR="00F76496" w:rsidRPr="00CE1C98">
        <w:t xml:space="preserve">megkapjuk az </w:t>
      </w:r>
      <m:oMath>
        <m:sSup>
          <m:sSupPr>
            <m:ctrlPr>
              <w:rPr>
                <w:rFonts w:ascii="Cambria Math" w:hAnsi="Cambria Math"/>
                <w:i/>
              </w:rPr>
            </m:ctrlPr>
          </m:sSupPr>
          <m:e>
            <m:r>
              <w:rPr>
                <w:rFonts w:ascii="Cambria Math" w:hAnsi="Cambria Math"/>
              </w:rPr>
              <m:t>I</m:t>
            </m:r>
          </m:e>
          <m:sup>
            <m:r>
              <w:rPr>
                <w:rFonts w:ascii="Cambria Math" w:hAnsi="Cambria Math"/>
              </w:rPr>
              <m:t>*</m:t>
            </m:r>
          </m:sup>
        </m:sSup>
      </m:oMath>
      <w:r w:rsidR="00F76496" w:rsidRPr="00CE1C98">
        <w:t xml:space="preserve"> szűrt képet.</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CE1C98" w:rsidRPr="00CE1C98" w14:paraId="52B61788" w14:textId="77777777" w:rsidTr="00A75CD3">
        <w:trPr>
          <w:trHeight w:val="289"/>
        </w:trPr>
        <w:tc>
          <w:tcPr>
            <w:tcW w:w="1111" w:type="dxa"/>
            <w:vAlign w:val="center"/>
          </w:tcPr>
          <w:p w14:paraId="344CDA51" w14:textId="77777777" w:rsidR="00E54967" w:rsidRPr="00CE1C98" w:rsidRDefault="00E54967" w:rsidP="00A75CD3">
            <w:pPr>
              <w:ind w:firstLine="0"/>
              <w:jc w:val="center"/>
              <w:rPr>
                <w:noProof/>
              </w:rPr>
            </w:pPr>
          </w:p>
        </w:tc>
        <w:tc>
          <w:tcPr>
            <w:tcW w:w="6246" w:type="dxa"/>
            <w:vAlign w:val="center"/>
          </w:tcPr>
          <w:p w14:paraId="0360150B" w14:textId="06C11DCE" w:rsidR="00E54967" w:rsidRPr="00CE1C98" w:rsidRDefault="00223210" w:rsidP="00A75CD3">
            <w:pPr>
              <w:jc w:val="center"/>
            </w:pPr>
            <m:oMathPara>
              <m:oMath>
                <m:sSup>
                  <m:sSupPr>
                    <m:ctrlPr>
                      <w:rPr>
                        <w:rFonts w:ascii="Cambria Math" w:hAnsi="Cambria Math"/>
                        <w:i/>
                      </w:rPr>
                    </m:ctrlPr>
                  </m:sSupPr>
                  <m:e>
                    <m:r>
                      <w:rPr>
                        <w:rFonts w:ascii="Cambria Math" w:hAnsi="Cambria Math"/>
                      </w:rPr>
                      <m:t>I</m:t>
                    </m:r>
                  </m:e>
                  <m:sup>
                    <m:r>
                      <w:rPr>
                        <w:rFonts w:ascii="Cambria Math" w:hAnsi="Cambria Math"/>
                      </w:rPr>
                      <m:t>*</m:t>
                    </m:r>
                  </m:sup>
                </m:sSup>
                <m:d>
                  <m:dPr>
                    <m:begChr m:val="["/>
                    <m:endChr m:val="]"/>
                    <m:ctrlPr>
                      <w:rPr>
                        <w:rFonts w:ascii="Cambria Math" w:hAnsi="Cambria Math"/>
                        <w:i/>
                      </w:rPr>
                    </m:ctrlPr>
                  </m:dPr>
                  <m:e>
                    <m:r>
                      <w:rPr>
                        <w:rFonts w:ascii="Cambria Math" w:hAnsi="Cambria Math"/>
                      </w:rPr>
                      <m:t>x,y</m:t>
                    </m:r>
                  </m:e>
                </m:d>
                <m:r>
                  <w:rPr>
                    <w:rFonts w:ascii="Cambria Math" w:hAnsi="Cambria Math"/>
                  </w:rPr>
                  <m:t>=</m:t>
                </m:r>
                <m:d>
                  <m:dPr>
                    <m:ctrlPr>
                      <w:rPr>
                        <w:rFonts w:ascii="Cambria Math" w:hAnsi="Cambria Math"/>
                        <w:i/>
                      </w:rPr>
                    </m:ctrlPr>
                  </m:dPr>
                  <m:e>
                    <m:r>
                      <w:rPr>
                        <w:rFonts w:ascii="Cambria Math" w:hAnsi="Cambria Math"/>
                      </w:rPr>
                      <m:t>k*I</m:t>
                    </m:r>
                  </m:e>
                </m:d>
                <m:r>
                  <w:rPr>
                    <w:rFonts w:ascii="Cambria Math" w:hAnsi="Cambria Math"/>
                  </w:rPr>
                  <m:t>=</m:t>
                </m:r>
                <m:nary>
                  <m:naryPr>
                    <m:chr m:val="∑"/>
                    <m:limLoc m:val="undOvr"/>
                    <m:ctrlPr>
                      <w:rPr>
                        <w:rFonts w:ascii="Cambria Math" w:hAnsi="Cambria Math"/>
                        <w:i/>
                      </w:rPr>
                    </m:ctrlPr>
                  </m:naryPr>
                  <m:sub>
                    <m:r>
                      <w:rPr>
                        <w:rFonts w:ascii="Cambria Math" w:hAnsi="Cambria Math"/>
                      </w:rPr>
                      <m:t>u=-N</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v=-N</m:t>
                        </m:r>
                      </m:sub>
                      <m:sup>
                        <m:r>
                          <w:rPr>
                            <w:rFonts w:ascii="Cambria Math" w:hAnsi="Cambria Math"/>
                          </w:rPr>
                          <m:t>N</m:t>
                        </m:r>
                      </m:sup>
                      <m:e>
                        <m:r>
                          <w:rPr>
                            <w:rFonts w:ascii="Cambria Math" w:hAnsi="Cambria Math"/>
                          </w:rPr>
                          <m:t>k</m:t>
                        </m:r>
                        <m:d>
                          <m:dPr>
                            <m:begChr m:val="["/>
                            <m:endChr m:val="]"/>
                            <m:ctrlPr>
                              <w:rPr>
                                <w:rFonts w:ascii="Cambria Math" w:hAnsi="Cambria Math"/>
                                <w:i/>
                              </w:rPr>
                            </m:ctrlPr>
                          </m:dPr>
                          <m:e>
                            <m:r>
                              <w:rPr>
                                <w:rFonts w:ascii="Cambria Math" w:hAnsi="Cambria Math"/>
                              </w:rPr>
                              <m:t>u,v</m:t>
                            </m:r>
                          </m:e>
                        </m:d>
                        <m:r>
                          <w:rPr>
                            <w:rFonts w:ascii="Cambria Math" w:hAnsi="Cambria Math"/>
                          </w:rPr>
                          <m:t>∙I</m:t>
                        </m:r>
                        <m:d>
                          <m:dPr>
                            <m:begChr m:val="["/>
                            <m:endChr m:val="]"/>
                            <m:ctrlPr>
                              <w:rPr>
                                <w:rFonts w:ascii="Cambria Math" w:hAnsi="Cambria Math"/>
                                <w:i/>
                              </w:rPr>
                            </m:ctrlPr>
                          </m:dPr>
                          <m:e>
                            <m:r>
                              <w:rPr>
                                <w:rFonts w:ascii="Cambria Math" w:hAnsi="Cambria Math"/>
                              </w:rPr>
                              <m:t>x-u,y-v</m:t>
                            </m:r>
                          </m:e>
                        </m:d>
                      </m:e>
                    </m:nary>
                  </m:e>
                </m:nary>
              </m:oMath>
            </m:oMathPara>
          </w:p>
        </w:tc>
        <w:tc>
          <w:tcPr>
            <w:tcW w:w="1443" w:type="dxa"/>
            <w:vAlign w:val="center"/>
          </w:tcPr>
          <w:p w14:paraId="181402A4" w14:textId="5372BE90" w:rsidR="00E54967" w:rsidRPr="00CE1C98" w:rsidRDefault="00E54967" w:rsidP="00A75CD3">
            <w:pPr>
              <w:ind w:firstLine="0"/>
              <w:jc w:val="center"/>
            </w:pPr>
            <w:r w:rsidRPr="00CE1C98">
              <w:t>(2.2)</w:t>
            </w:r>
          </w:p>
        </w:tc>
      </w:tr>
    </w:tbl>
    <w:p w14:paraId="752BD36A" w14:textId="77777777" w:rsidR="000604A1" w:rsidRPr="00CE1C98" w:rsidRDefault="000604A1" w:rsidP="00E54967">
      <w:pPr>
        <w:ind w:firstLine="0"/>
      </w:pPr>
    </w:p>
    <w:p w14:paraId="04B08994" w14:textId="1A29B083" w:rsidR="00CB1A0E" w:rsidRDefault="000604A1" w:rsidP="00E14E24">
      <w:r w:rsidRPr="00CE1C98">
        <w:t>A réteg</w:t>
      </w:r>
      <w:r w:rsidR="0035591E" w:rsidRPr="00CE1C98">
        <w:t xml:space="preserve"> e</w:t>
      </w:r>
      <w:r w:rsidR="00216959" w:rsidRPr="00CE1C98">
        <w:t>gy jellemző detektort valósít, minden egyes jellemzőt egy adott szűrővel képes detektálni. Ezeket a szűrőket tanulja meg a háló, melyek az egyes jellemzőknél a</w:t>
      </w:r>
      <w:r w:rsidR="003F38C3" w:rsidRPr="00CE1C98">
        <w:t xml:space="preserve"> hozzá tartozó</w:t>
      </w:r>
      <w:r w:rsidR="00216959" w:rsidRPr="00CE1C98">
        <w:t xml:space="preserve"> szűrés után </w:t>
      </w:r>
      <w:r w:rsidR="00216959">
        <w:t>maximális lesz</w:t>
      </w:r>
      <w:r w:rsidR="003F38C3">
        <w:t xml:space="preserve"> az aktiváció</w:t>
      </w:r>
      <w:r w:rsidR="00E14E24">
        <w:t xml:space="preserve">. Például </w:t>
      </w:r>
      <w:r w:rsidR="003F38C3">
        <w:t xml:space="preserve">egy arcfelismerő háló tanítása során kialakul </w:t>
      </w:r>
      <w:r w:rsidR="00E14E24">
        <w:t>egy olyan szűrő</w:t>
      </w:r>
      <w:r w:rsidR="00625965">
        <w:t xml:space="preserve">, ami </w:t>
      </w:r>
      <w:r w:rsidR="000F4714">
        <w:t>ott</w:t>
      </w:r>
      <w:r w:rsidR="00625965">
        <w:t xml:space="preserve"> ad maximum aktivációt, </w:t>
      </w:r>
      <w:r w:rsidR="000F4714">
        <w:t>ahol</w:t>
      </w:r>
      <w:r w:rsidR="00625965">
        <w:t xml:space="preserve"> talál egy szemet.</w:t>
      </w:r>
      <w:r w:rsidR="00E14E24">
        <w:t xml:space="preserve"> Korábban már </w:t>
      </w:r>
      <w:r w:rsidR="00216959">
        <w:t>említtetettem</w:t>
      </w:r>
      <w:r w:rsidR="00E14E24">
        <w:t>, hogy az első réteg a kép pixelei közti alacsony szintű összefüggéseit tanulja meg</w:t>
      </w:r>
      <w:r w:rsidR="003F38C3">
        <w:t xml:space="preserve">, például </w:t>
      </w:r>
      <w:r w:rsidR="00E14E24">
        <w:t>élek, sarkok</w:t>
      </w:r>
      <w:r w:rsidR="00194F15">
        <w:t>, görbeszakaszok</w:t>
      </w:r>
      <w:r w:rsidR="00E14E24">
        <w:t xml:space="preserve">. A második réteg ennek az aktivációs térképét kapja bemenetként, itt tehát ezek a képjellemzők közti összefüggéseit tanulja meg. Így tovább haladva egyre komplexebb jellemzőket </w:t>
      </w:r>
      <w:r w:rsidR="000F4714">
        <w:t>lesz képes</w:t>
      </w:r>
      <w:r w:rsidR="00E14E24">
        <w:t xml:space="preserve"> figyelembe</w:t>
      </w:r>
      <w:r w:rsidR="000F4714">
        <w:t xml:space="preserve"> venni</w:t>
      </w:r>
      <w:r w:rsidR="00EE0633">
        <w:t xml:space="preserve"> (lásd </w:t>
      </w:r>
      <w:r w:rsidR="00EE0633" w:rsidRPr="007179A5">
        <w:rPr>
          <w:b/>
          <w:bCs/>
        </w:rPr>
        <w:fldChar w:fldCharType="begin"/>
      </w:r>
      <w:r w:rsidR="00EE0633" w:rsidRPr="007179A5">
        <w:rPr>
          <w:b/>
          <w:bCs/>
        </w:rPr>
        <w:instrText xml:space="preserve"> REF _Ref88512848 \h </w:instrText>
      </w:r>
      <w:r w:rsidR="00EE0633">
        <w:rPr>
          <w:b/>
          <w:bCs/>
        </w:rPr>
        <w:instrText xml:space="preserve"> \* MERGEFORMAT </w:instrText>
      </w:r>
      <w:r w:rsidR="00EE0633" w:rsidRPr="007179A5">
        <w:rPr>
          <w:b/>
          <w:bCs/>
        </w:rPr>
      </w:r>
      <w:r w:rsidR="00EE0633" w:rsidRPr="007179A5">
        <w:rPr>
          <w:b/>
          <w:bCs/>
        </w:rPr>
        <w:fldChar w:fldCharType="separate"/>
      </w:r>
      <w:r w:rsidR="00F002AE" w:rsidRPr="00F002AE">
        <w:rPr>
          <w:b/>
          <w:bCs/>
          <w:noProof/>
        </w:rPr>
        <w:t>2</w:t>
      </w:r>
      <w:r w:rsidR="00F002AE" w:rsidRPr="00F002AE">
        <w:rPr>
          <w:b/>
          <w:bCs/>
        </w:rPr>
        <w:t>.</w:t>
      </w:r>
      <w:r w:rsidR="00F002AE" w:rsidRPr="00F002AE">
        <w:rPr>
          <w:b/>
          <w:bCs/>
          <w:noProof/>
        </w:rPr>
        <w:t>4</w:t>
      </w:r>
      <w:r w:rsidR="00F002AE" w:rsidRPr="00F002AE">
        <w:rPr>
          <w:b/>
          <w:bCs/>
        </w:rPr>
        <w:t>. ábra</w:t>
      </w:r>
      <w:r w:rsidR="00EE0633" w:rsidRPr="007179A5">
        <w:rPr>
          <w:b/>
          <w:bCs/>
        </w:rPr>
        <w:fldChar w:fldCharType="end"/>
      </w:r>
      <w:r w:rsidR="00EE0633">
        <w:t>)</w:t>
      </w:r>
      <w:r w:rsidR="00625965">
        <w:t xml:space="preserve">. Az előbbi példát nézve </w:t>
      </w:r>
      <w:r w:rsidR="00194F15">
        <w:t xml:space="preserve">egy későbbi rétegben a szűrők </w:t>
      </w:r>
      <w:r w:rsidR="00194F15">
        <w:lastRenderedPageBreak/>
        <w:t xml:space="preserve">már </w:t>
      </w:r>
      <w:r w:rsidR="00625965">
        <w:t>a szem</w:t>
      </w:r>
      <w:r w:rsidR="00194F15">
        <w:t xml:space="preserve">párakat, </w:t>
      </w:r>
      <w:r w:rsidR="00625965">
        <w:t>szájakat</w:t>
      </w:r>
      <w:r w:rsidR="00194F15">
        <w:t>, füleket képesek detektálni</w:t>
      </w:r>
      <w:r w:rsidR="00625965">
        <w:t>. A</w:t>
      </w:r>
      <w:r w:rsidR="00194F15">
        <w:t>z</w:t>
      </w:r>
      <w:r w:rsidR="00625965">
        <w:t xml:space="preserve"> </w:t>
      </w:r>
      <w:r w:rsidR="00194F15">
        <w:t xml:space="preserve">azt </w:t>
      </w:r>
      <w:r w:rsidR="00625965">
        <w:t>következő réteg meg ezek alapján megtalálja az arcot, mert megtanulta, hogy általában ezek milyen elrendezésben szoktak lenni egymáshoz képest</w:t>
      </w:r>
      <w:r w:rsidR="00E14E24">
        <w:t xml:space="preserve">. </w:t>
      </w:r>
      <w:r w:rsidR="009D1E22">
        <w:t>A fenti</w:t>
      </w:r>
      <w:r w:rsidR="00EE0633">
        <w:t xml:space="preserve"> számolós</w:t>
      </w:r>
      <w:r w:rsidR="009D1E22">
        <w:t xml:space="preserve"> példára visszatérve így, ha kell 1000 szűrő, amelyek például </w:t>
      </w:r>
      <m:oMath>
        <m:r>
          <w:rPr>
            <w:rFonts w:ascii="Cambria Math" w:hAnsi="Cambria Math"/>
          </w:rPr>
          <m:t>7×7</m:t>
        </m:r>
      </m:oMath>
      <w:r w:rsidR="009D1E22">
        <w:t xml:space="preserve">-esek, akkor csak </w:t>
      </w:r>
      <m:oMath>
        <m:r>
          <w:rPr>
            <w:rFonts w:ascii="Cambria Math" w:hAnsi="Cambria Math"/>
          </w:rPr>
          <m:t>1000×3×7×7</m:t>
        </m:r>
      </m:oMath>
      <w:r w:rsidR="00B12F08">
        <w:t xml:space="preserve">, tehát csak </w:t>
      </w:r>
      <w:r w:rsidR="009D1E22">
        <w:t>140 ezer súly</w:t>
      </w:r>
      <w:r w:rsidR="00B12F08">
        <w:t xml:space="preserve"> van</w:t>
      </w:r>
      <w:r w:rsidR="00C82A60">
        <w:t xml:space="preserve"> a több, mint 6 milliárd helyett</w:t>
      </w:r>
      <w:r w:rsidR="00B12F08">
        <w:t>.</w:t>
      </w:r>
    </w:p>
    <w:p w14:paraId="4394E7E7" w14:textId="77777777" w:rsidR="00CB1A0E" w:rsidRDefault="00CB1A0E" w:rsidP="00CB1A0E">
      <w:pPr>
        <w:pStyle w:val="Kp"/>
      </w:pPr>
      <w:r>
        <w:rPr>
          <w:noProof/>
        </w:rPr>
        <w:drawing>
          <wp:inline distT="0" distB="0" distL="0" distR="0" wp14:anchorId="650B6E17" wp14:editId="0256481C">
            <wp:extent cx="5401310" cy="2158365"/>
            <wp:effectExtent l="0" t="0" r="889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310" cy="2158365"/>
                    </a:xfrm>
                    <a:prstGeom prst="rect">
                      <a:avLst/>
                    </a:prstGeom>
                    <a:noFill/>
                    <a:ln>
                      <a:noFill/>
                    </a:ln>
                  </pic:spPr>
                </pic:pic>
              </a:graphicData>
            </a:graphic>
          </wp:inline>
        </w:drawing>
      </w:r>
    </w:p>
    <w:bookmarkStart w:id="105" w:name="_Ref88512848"/>
    <w:bookmarkStart w:id="106" w:name="_Ref88512818"/>
    <w:p w14:paraId="5F58720F" w14:textId="5ABABE4E" w:rsidR="00E14E24" w:rsidRDefault="00CE066D" w:rsidP="00CB1A0E">
      <w:pPr>
        <w:pStyle w:val="Caption"/>
      </w:pPr>
      <w:r>
        <w:fldChar w:fldCharType="begin"/>
      </w:r>
      <w:r>
        <w:instrText xml:space="preserve"> STYLEREF 1 \s </w:instrText>
      </w:r>
      <w:r>
        <w:fldChar w:fldCharType="separate"/>
      </w:r>
      <w:r w:rsidR="00F002AE">
        <w:rPr>
          <w:noProof/>
        </w:rPr>
        <w:t>2</w:t>
      </w:r>
      <w:r>
        <w:fldChar w:fldCharType="end"/>
      </w:r>
      <w:r>
        <w:t>.</w:t>
      </w:r>
      <w:fldSimple w:instr=" SEQ ábra \* ARABIC \s 1 ">
        <w:r w:rsidR="00F002AE">
          <w:rPr>
            <w:noProof/>
          </w:rPr>
          <w:t>4</w:t>
        </w:r>
      </w:fldSimple>
      <w:r w:rsidR="00CB1A0E">
        <w:t>. ábra</w:t>
      </w:r>
      <w:bookmarkEnd w:id="105"/>
      <w:r w:rsidR="00CB1A0E">
        <w:t xml:space="preserve"> </w:t>
      </w:r>
      <w:bookmarkEnd w:id="106"/>
      <w:r w:rsidR="00DC46CB">
        <w:t>Jellemzőkre rátanult szűrők</w:t>
      </w:r>
    </w:p>
    <w:p w14:paraId="4624BA31" w14:textId="6A00EE95" w:rsidR="006F685A" w:rsidRDefault="004A3A00" w:rsidP="004B6E96">
      <w:r>
        <w:t>Az egyik legfontosabb hiperparamétere a konvolúciós rétegnek a mélysége, mely a szűrők számát jelenti (</w:t>
      </w:r>
      <m:oMath>
        <m:r>
          <w:rPr>
            <w:rFonts w:ascii="Cambria Math" w:hAnsi="Cambria Math"/>
          </w:rPr>
          <m:t>N</m:t>
        </m:r>
      </m:oMath>
      <w:r>
        <w:t>).</w:t>
      </w:r>
      <w:r w:rsidR="00B255CD">
        <w:t xml:space="preserve"> </w:t>
      </w:r>
      <w:r>
        <w:t xml:space="preserve">Így a </w:t>
      </w:r>
      <w:r w:rsidR="00B255CD">
        <w:t>bemenet</w:t>
      </w:r>
      <w:r>
        <w:t>i</w:t>
      </w:r>
      <w:r w:rsidR="00B255CD">
        <w:t xml:space="preserve"> </w:t>
      </w:r>
      <m:oMath>
        <m:r>
          <w:rPr>
            <w:rFonts w:ascii="Cambria Math" w:hAnsi="Cambria Math"/>
          </w:rPr>
          <m:t>C</m:t>
        </m:r>
      </m:oMath>
      <w:r w:rsidR="00B255CD">
        <w:t xml:space="preserve"> </w:t>
      </w:r>
      <w:r>
        <w:t xml:space="preserve">csatornás tenzor </w:t>
      </w:r>
      <m:oMath>
        <m:r>
          <w:rPr>
            <w:rFonts w:ascii="Cambria Math" w:hAnsi="Cambria Math"/>
          </w:rPr>
          <m:t>N</m:t>
        </m:r>
      </m:oMath>
      <w:r w:rsidR="00B255CD">
        <w:t xml:space="preserve"> </w:t>
      </w:r>
      <w:r>
        <w:t xml:space="preserve">csatornás </w:t>
      </w:r>
      <w:r w:rsidR="00B255CD">
        <w:t>lesz</w:t>
      </w:r>
      <w:r w:rsidR="00EE0633">
        <w:t xml:space="preserve"> a szűrés után</w:t>
      </w:r>
      <w:r>
        <w:t>.</w:t>
      </w:r>
      <w:r w:rsidR="00B255CD">
        <w:t xml:space="preserve"> </w:t>
      </w:r>
      <w:r w:rsidR="0051503A">
        <w:t>Fontos hiperparaméterek még a</w:t>
      </w:r>
      <w:r w:rsidR="00B255CD">
        <w:t xml:space="preserve"> szűrő kernel</w:t>
      </w:r>
      <w:r w:rsidR="0051503A">
        <w:t>ek</w:t>
      </w:r>
      <w:r w:rsidR="00B255CD">
        <w:t xml:space="preserve"> mérete</w:t>
      </w:r>
      <w:r w:rsidR="0051503A">
        <w:t>i</w:t>
      </w:r>
      <w:r w:rsidR="00B255CD">
        <w:t xml:space="preserve">, </w:t>
      </w:r>
      <w:r w:rsidR="0051503A">
        <w:t>a keretezés vastagsága (</w:t>
      </w:r>
      <w:proofErr w:type="spellStart"/>
      <w:r w:rsidR="00B255CD" w:rsidRPr="0051503A">
        <w:rPr>
          <w:i/>
          <w:iCs/>
        </w:rPr>
        <w:t>padding</w:t>
      </w:r>
      <w:proofErr w:type="spellEnd"/>
      <w:r w:rsidR="0051503A">
        <w:t>)</w:t>
      </w:r>
      <w:r w:rsidR="00B255CD">
        <w:t xml:space="preserve">, </w:t>
      </w:r>
      <w:r w:rsidR="0051503A">
        <w:t>a kernel léptetésének mértéke (</w:t>
      </w:r>
      <w:proofErr w:type="spellStart"/>
      <w:r w:rsidR="00B255CD" w:rsidRPr="0051503A">
        <w:rPr>
          <w:i/>
          <w:iCs/>
        </w:rPr>
        <w:t>stride</w:t>
      </w:r>
      <w:proofErr w:type="spellEnd"/>
      <w:r w:rsidR="0051503A">
        <w:t>)</w:t>
      </w:r>
      <w:r w:rsidR="00B255CD">
        <w:t xml:space="preserve"> és</w:t>
      </w:r>
      <w:r w:rsidR="0051503A">
        <w:t xml:space="preserve"> a </w:t>
      </w:r>
      <w:r w:rsidR="00B255CD">
        <w:t>dilatáció.</w:t>
      </w:r>
      <w:r w:rsidR="0054426B">
        <w:t xml:space="preserve"> Ezekkel beállíthatjuk, hogy hogyan változz</w:t>
      </w:r>
      <w:r w:rsidR="00DF008B">
        <w:t>anak</w:t>
      </w:r>
      <w:r w:rsidR="0054426B">
        <w:t xml:space="preserve"> a kép</w:t>
      </w:r>
      <w:r w:rsidR="00DF008B">
        <w:t xml:space="preserve"> (tenzor)</w:t>
      </w:r>
      <w:r w:rsidR="0054426B">
        <w:t xml:space="preserve"> térbeli dimenziói</w:t>
      </w:r>
      <w:r w:rsidR="0051503A">
        <w:t xml:space="preserve">, </w:t>
      </w:r>
      <w:r w:rsidR="00DF008B">
        <w:t xml:space="preserve">vagyis </w:t>
      </w:r>
      <w:r w:rsidR="0051503A">
        <w:t>a szélessége és magassága</w:t>
      </w:r>
      <w:r w:rsidR="0054426B">
        <w:t>.</w:t>
      </w:r>
      <w:r w:rsidR="004B6E96">
        <w:t xml:space="preserve"> </w:t>
      </w:r>
      <w:r w:rsidR="00DF008B">
        <w:t>Tipikusan</w:t>
      </w:r>
      <w:r w:rsidR="001904B5">
        <w:t xml:space="preserve"> </w:t>
      </w:r>
      <w:r w:rsidR="00DF008B">
        <w:t>úgy állítják be ezeket, hogy ne változz</w:t>
      </w:r>
      <w:r w:rsidR="001904B5">
        <w:t xml:space="preserve">anak a térbeli dimenziók, de elterjedt módszer még a leskálázó </w:t>
      </w:r>
      <w:r w:rsidR="00AD435C">
        <w:t>(</w:t>
      </w:r>
      <w:proofErr w:type="spellStart"/>
      <w:r w:rsidR="00AD435C" w:rsidRPr="00AD435C">
        <w:rPr>
          <w:i/>
          <w:iCs/>
        </w:rPr>
        <w:t>strided</w:t>
      </w:r>
      <w:proofErr w:type="spellEnd"/>
      <w:r w:rsidR="00AD435C">
        <w:t xml:space="preserve">) </w:t>
      </w:r>
      <w:r w:rsidR="001904B5">
        <w:t>konvolúció</w:t>
      </w:r>
      <w:r w:rsidR="00AD435C">
        <w:t xml:space="preserve"> is. </w:t>
      </w:r>
      <w:r w:rsidR="00EE0633">
        <w:t>Ezenkívül</w:t>
      </w:r>
      <w:r w:rsidR="006F685A">
        <w:t xml:space="preserve"> a</w:t>
      </w:r>
      <w:r w:rsidR="00A24F43">
        <w:t xml:space="preserve"> csatorna szám is </w:t>
      </w:r>
      <w:r w:rsidR="006F685A">
        <w:t>változtatható</w:t>
      </w:r>
      <w:r w:rsidR="00A24F43">
        <w:t xml:space="preserve"> egy </w:t>
      </w:r>
      <m:oMath>
        <m:r>
          <w:rPr>
            <w:rFonts w:ascii="Cambria Math" w:hAnsi="Cambria Math"/>
          </w:rPr>
          <m:t>1×1</m:t>
        </m:r>
      </m:oMath>
      <w:r w:rsidR="006F685A">
        <w:t xml:space="preserve">-es </w:t>
      </w:r>
      <w:r w:rsidR="00A24F43">
        <w:t>konv</w:t>
      </w:r>
      <w:r w:rsidR="006F685A">
        <w:t>olúció</w:t>
      </w:r>
      <w:r w:rsidR="00A24F43">
        <w:t xml:space="preserve"> esetén</w:t>
      </w:r>
      <w:r w:rsidR="006F685A">
        <w:t>. Ilyet valósítanak meg a tömörítő</w:t>
      </w:r>
      <w:r w:rsidR="00503B2A">
        <w:t xml:space="preserve"> (</w:t>
      </w:r>
      <w:proofErr w:type="spellStart"/>
      <w:r w:rsidR="00503B2A" w:rsidRPr="006F685A">
        <w:rPr>
          <w:i/>
          <w:iCs/>
        </w:rPr>
        <w:t>bottleneck</w:t>
      </w:r>
      <w:proofErr w:type="spellEnd"/>
      <w:r w:rsidR="00503B2A">
        <w:t>)</w:t>
      </w:r>
      <w:r w:rsidR="006F685A">
        <w:t xml:space="preserve"> rétege</w:t>
      </w:r>
      <w:r w:rsidR="00EE0633">
        <w:t>k</w:t>
      </w:r>
      <w:r w:rsidR="006F685A">
        <w:t>, melyek egyszerűen csak lecsökkentik a csatornaszámot, majd a számításigényesebb műveletek elvégzése után visszatérnek az eredeti csatornaszámhoz</w:t>
      </w:r>
      <w:r w:rsidR="00EE0633">
        <w:t>, a térbeli méreteket meghagyva</w:t>
      </w:r>
      <w:r w:rsidR="00A24F43">
        <w:t xml:space="preserve">. </w:t>
      </w:r>
    </w:p>
    <w:p w14:paraId="7553D99B" w14:textId="2C92A13D" w:rsidR="00B47548" w:rsidRPr="00CE1C98" w:rsidRDefault="00DF67AF" w:rsidP="000B0ED1">
      <w:r w:rsidRPr="00CE1C98">
        <w:t xml:space="preserve">Fontos megemlíteni még, hogy a konvolúció lineáris művelet, így továbbra is szükség van </w:t>
      </w:r>
      <w:r w:rsidR="000574A1" w:rsidRPr="00CE1C98">
        <w:t>a szűrés után nem-lineáris aktivációra.</w:t>
      </w:r>
      <w:r w:rsidR="006226E9" w:rsidRPr="00CE1C98">
        <w:t xml:space="preserve"> Tipikusan </w:t>
      </w:r>
      <w:proofErr w:type="spellStart"/>
      <w:r w:rsidR="006226E9" w:rsidRPr="00CE1C98">
        <w:t>ReLU</w:t>
      </w:r>
      <w:proofErr w:type="spellEnd"/>
      <w:r w:rsidR="006226E9" w:rsidRPr="00CE1C98">
        <w:t>-t (</w:t>
      </w:r>
      <w:proofErr w:type="spellStart"/>
      <w:r w:rsidR="006226E9" w:rsidRPr="00CE1C98">
        <w:rPr>
          <w:i/>
          <w:iCs/>
        </w:rPr>
        <w:t>Rectified</w:t>
      </w:r>
      <w:proofErr w:type="spellEnd"/>
      <w:r w:rsidR="006226E9" w:rsidRPr="00CE1C98">
        <w:rPr>
          <w:i/>
          <w:iCs/>
        </w:rPr>
        <w:t xml:space="preserve"> </w:t>
      </w:r>
      <w:proofErr w:type="spellStart"/>
      <w:r w:rsidR="006226E9" w:rsidRPr="00CE1C98">
        <w:rPr>
          <w:i/>
          <w:iCs/>
        </w:rPr>
        <w:t>Linear</w:t>
      </w:r>
      <w:proofErr w:type="spellEnd"/>
      <w:r w:rsidR="006226E9" w:rsidRPr="00CE1C98">
        <w:rPr>
          <w:i/>
          <w:iCs/>
        </w:rPr>
        <w:t xml:space="preserve"> Unit</w:t>
      </w:r>
      <w:r w:rsidR="006226E9" w:rsidRPr="00CE1C98">
        <w:t>), vagy annak különböző vari</w:t>
      </w:r>
      <w:r w:rsidR="00104C90" w:rsidRPr="00CE1C98">
        <w:t>ánsait szokták alkalmazni. Ez a függvény egészen egyszerűen a kimenet minden negatív elemét nullába állítja, míg a pozitív értékeket változatlanul hagyja:</w:t>
      </w:r>
      <w:r w:rsidR="000574A1" w:rsidRPr="00CE1C98">
        <w:t xml:space="preserve"> </w:t>
      </w:r>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0,x</m:t>
                </m:r>
              </m:e>
            </m:d>
          </m:e>
        </m:func>
      </m:oMath>
      <w:r w:rsidR="000B0ED1" w:rsidRPr="00CE1C98">
        <w:t>.</w:t>
      </w:r>
    </w:p>
    <w:p w14:paraId="60F66486" w14:textId="77777777" w:rsidR="005641C6" w:rsidRDefault="005641C6" w:rsidP="005641C6">
      <w:pPr>
        <w:pStyle w:val="Kp"/>
      </w:pPr>
      <w:r w:rsidRPr="005641C6">
        <w:rPr>
          <w:noProof/>
        </w:rPr>
        <w:lastRenderedPageBreak/>
        <w:drawing>
          <wp:inline distT="0" distB="0" distL="0" distR="0" wp14:anchorId="7AEE1BC3" wp14:editId="6E1F6D67">
            <wp:extent cx="3295854" cy="2885704"/>
            <wp:effectExtent l="0" t="0" r="0" b="0"/>
            <wp:docPr id="27" name="Ábr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302794" cy="2891781"/>
                    </a:xfrm>
                    <a:prstGeom prst="rect">
                      <a:avLst/>
                    </a:prstGeom>
                  </pic:spPr>
                </pic:pic>
              </a:graphicData>
            </a:graphic>
          </wp:inline>
        </w:drawing>
      </w:r>
    </w:p>
    <w:p w14:paraId="2954A6D3" w14:textId="7B691B0D" w:rsidR="005641C6" w:rsidRDefault="00FA109A" w:rsidP="005641C6">
      <w:pPr>
        <w:pStyle w:val="Caption"/>
      </w:pPr>
      <w:fldSimple w:instr=" STYLEREF 1 \s ">
        <w:r w:rsidR="00F002AE">
          <w:rPr>
            <w:noProof/>
          </w:rPr>
          <w:t>2</w:t>
        </w:r>
      </w:fldSimple>
      <w:r w:rsidR="00CE066D">
        <w:t>.</w:t>
      </w:r>
      <w:fldSimple w:instr=" SEQ ábra \* ARABIC \s 1 ">
        <w:r w:rsidR="00F002AE">
          <w:rPr>
            <w:noProof/>
          </w:rPr>
          <w:t>5</w:t>
        </w:r>
      </w:fldSimple>
      <w:r w:rsidR="005641C6">
        <w:t xml:space="preserve">. ábra </w:t>
      </w:r>
      <w:r w:rsidR="006226E9" w:rsidRPr="00CE1C98">
        <w:t>K</w:t>
      </w:r>
      <w:r w:rsidR="005641C6" w:rsidRPr="00CE1C98">
        <w:t>onvolúció</w:t>
      </w:r>
      <w:r w:rsidR="006226E9" w:rsidRPr="00CE1C98">
        <w:t>, 1-es léptetéssel és nullákkal való keretezéssel</w:t>
      </w:r>
    </w:p>
    <w:p w14:paraId="4D6A22D7" w14:textId="76A03E45" w:rsidR="0054426B" w:rsidRDefault="00407F68" w:rsidP="004B6E96">
      <w:r>
        <w:t xml:space="preserve">A leskálázásra alkalmazott népszerű eljárás még a </w:t>
      </w:r>
      <w:proofErr w:type="spellStart"/>
      <w:r w:rsidRPr="00407F68">
        <w:rPr>
          <w:i/>
          <w:iCs/>
        </w:rPr>
        <w:t>p</w:t>
      </w:r>
      <w:r w:rsidR="0054426B" w:rsidRPr="00407F68">
        <w:rPr>
          <w:i/>
          <w:iCs/>
        </w:rPr>
        <w:t>ooling</w:t>
      </w:r>
      <w:proofErr w:type="spellEnd"/>
      <w:r w:rsidR="003F1E25">
        <w:t xml:space="preserve">, </w:t>
      </w:r>
      <w:r w:rsidR="005B17DB">
        <w:t xml:space="preserve">de </w:t>
      </w:r>
      <w:r w:rsidR="003F1E25">
        <w:t>ez</w:t>
      </w:r>
      <w:r w:rsidR="005B17DB">
        <w:t xml:space="preserve"> nem tanulható skálázás</w:t>
      </w:r>
      <w:r w:rsidR="004B6E96">
        <w:t xml:space="preserve">. </w:t>
      </w:r>
      <w:r w:rsidR="003F1E25">
        <w:t xml:space="preserve">Rendkívül egyszerű a működése: ez is </w:t>
      </w:r>
      <w:r w:rsidR="00EE0633">
        <w:t xml:space="preserve">egy </w:t>
      </w:r>
      <w:r w:rsidR="003F1E25">
        <w:t xml:space="preserve">ablakot léptet végig a </w:t>
      </w:r>
      <w:proofErr w:type="spellStart"/>
      <w:r w:rsidR="003F1E25">
        <w:t>tenzoron</w:t>
      </w:r>
      <w:proofErr w:type="spellEnd"/>
      <w:r w:rsidR="003F1E25">
        <w:t xml:space="preserve"> és az ablakban található elemeket helyettesíti egy darab számmal egy adott függvény szerint, így csökkentve a térbeli méreteket. Ez a függvény tipikusan az elemek maximuma vagy az átlaga. </w:t>
      </w:r>
      <w:proofErr w:type="spellStart"/>
      <w:r w:rsidR="00625965">
        <w:t>Pooling</w:t>
      </w:r>
      <w:proofErr w:type="spellEnd"/>
      <w:r w:rsidR="003F1E25">
        <w:t xml:space="preserve"> esetén</w:t>
      </w:r>
      <w:r w:rsidR="00071D94">
        <w:t xml:space="preserve"> </w:t>
      </w:r>
      <w:r w:rsidR="00625965">
        <w:t xml:space="preserve">a paraméter szám csökkentése a </w:t>
      </w:r>
      <w:r w:rsidR="00071D94">
        <w:t xml:space="preserve">legfontosabb </w:t>
      </w:r>
      <w:r w:rsidR="00625965">
        <w:t>cél, a lényeg, hogy elhagyunk felesleges információ</w:t>
      </w:r>
      <w:r w:rsidR="00501C6A">
        <w:t>kat</w:t>
      </w:r>
      <w:r w:rsidR="00625965">
        <w:t xml:space="preserve">. Például, </w:t>
      </w:r>
      <w:r w:rsidR="00501C6A">
        <w:t>osztályozás esetén</w:t>
      </w:r>
      <w:r w:rsidR="00625965">
        <w:t xml:space="preserve">, </w:t>
      </w:r>
      <w:r w:rsidR="00501C6A">
        <w:t>elveszíthetjük az információt arról,</w:t>
      </w:r>
      <w:r w:rsidR="00625965">
        <w:t xml:space="preserve"> </w:t>
      </w:r>
      <w:r w:rsidR="00501C6A">
        <w:t xml:space="preserve">hogy </w:t>
      </w:r>
      <w:r w:rsidR="00625965">
        <w:t xml:space="preserve">pontosan hol detektáltunk egy adott jellemzőt a képen. Nem </w:t>
      </w:r>
      <w:r w:rsidR="00501C6A">
        <w:t xml:space="preserve">kell tudnunk, hogy pontosan hol található </w:t>
      </w:r>
      <w:r w:rsidR="00625965">
        <w:t>egy kocsi kereke</w:t>
      </w:r>
      <w:r w:rsidR="00501C6A">
        <w:t xml:space="preserve"> a képen</w:t>
      </w:r>
      <w:r w:rsidR="00625965">
        <w:t>, elég</w:t>
      </w:r>
      <w:r w:rsidR="00743A72">
        <w:t>,</w:t>
      </w:r>
      <w:r w:rsidR="00625965">
        <w:t xml:space="preserve"> ha tudjuk, hogy egy autó van a képen</w:t>
      </w:r>
      <w:r w:rsidR="00501C6A">
        <w:t>.</w:t>
      </w:r>
      <w:r w:rsidR="002124E0">
        <w:t xml:space="preserve"> </w:t>
      </w:r>
      <w:r w:rsidR="00501C6A">
        <w:t>Ezáltal</w:t>
      </w:r>
      <w:r w:rsidR="002124E0">
        <w:t xml:space="preserve"> </w:t>
      </w:r>
      <w:r w:rsidR="00501C6A">
        <w:t>hely</w:t>
      </w:r>
      <w:r w:rsidR="00F81590">
        <w:t>zet</w:t>
      </w:r>
      <w:r w:rsidR="002124E0">
        <w:t xml:space="preserve">-invariáns, azaz </w:t>
      </w:r>
      <w:r w:rsidR="005B39DB">
        <w:t>robusztusabb</w:t>
      </w:r>
      <w:r w:rsidR="002124E0">
        <w:t xml:space="preserve"> lett a háló</w:t>
      </w:r>
      <w:r w:rsidR="00625965">
        <w:t>.</w:t>
      </w:r>
      <w:r w:rsidR="00071D94">
        <w:t xml:space="preserve"> Ezen</w:t>
      </w:r>
      <w:r w:rsidR="00501C6A">
        <w:t>kívül</w:t>
      </w:r>
      <w:r w:rsidR="00071D94">
        <w:t xml:space="preserve"> így a háló toleránsabb lesz a zajokra és a nagy varianciákra.</w:t>
      </w:r>
    </w:p>
    <w:p w14:paraId="38B30C9F" w14:textId="5039538A" w:rsidR="000A0762" w:rsidRPr="00AE2028" w:rsidRDefault="00E43391" w:rsidP="000713CF">
      <w:pPr>
        <w:pStyle w:val="Heading3"/>
      </w:pPr>
      <w:bookmarkStart w:id="107" w:name="_Toc90602995"/>
      <w:r>
        <w:t>Visszacsatolt neurális hálózatok</w:t>
      </w:r>
      <w:bookmarkEnd w:id="107"/>
    </w:p>
    <w:p w14:paraId="05ABDB65" w14:textId="77777777" w:rsidR="00701C0D" w:rsidRDefault="0081458B" w:rsidP="00246EBB">
      <w:r w:rsidRPr="00AE2028">
        <w:t xml:space="preserve">A képek hatékony feldolgozása után a következő kérdés lehet az, hogy miként tudunk feldolgozni </w:t>
      </w:r>
      <w:proofErr w:type="spellStart"/>
      <w:r w:rsidRPr="00AE2028">
        <w:t>képsorozatokat</w:t>
      </w:r>
      <w:proofErr w:type="spellEnd"/>
      <w:r w:rsidR="00C32331">
        <w:t>.</w:t>
      </w:r>
      <w:r w:rsidRPr="00AE2028">
        <w:t xml:space="preserve"> A</w:t>
      </w:r>
      <w:r w:rsidR="00344F34" w:rsidRPr="00AE2028">
        <w:t xml:space="preserve">z </w:t>
      </w:r>
      <w:r w:rsidRPr="00AE2028">
        <w:t>előre csatolt</w:t>
      </w:r>
      <w:r w:rsidR="00344F34" w:rsidRPr="00AE2028">
        <w:t xml:space="preserve"> hálóknak nincs</w:t>
      </w:r>
      <w:r w:rsidRPr="00AE2028">
        <w:t xml:space="preserve">en </w:t>
      </w:r>
      <w:r w:rsidR="00344F34" w:rsidRPr="00AE2028">
        <w:t xml:space="preserve">memóriaeleme, </w:t>
      </w:r>
      <w:r w:rsidR="00C32331">
        <w:t xml:space="preserve">ezért </w:t>
      </w:r>
      <w:r w:rsidR="00344F34" w:rsidRPr="00AE2028">
        <w:t>el</w:t>
      </w:r>
      <w:r w:rsidR="00C32331">
        <w:t>vesznek</w:t>
      </w:r>
      <w:r w:rsidR="00344F34" w:rsidRPr="00AE2028">
        <w:t xml:space="preserve"> </w:t>
      </w:r>
      <w:r w:rsidRPr="00AE2028">
        <w:t xml:space="preserve">a </w:t>
      </w:r>
      <w:r w:rsidR="00344F34" w:rsidRPr="00AE2028">
        <w:t>képek közti változás</w:t>
      </w:r>
      <w:r w:rsidRPr="00AE2028">
        <w:t>o</w:t>
      </w:r>
      <w:r w:rsidR="00C32331">
        <w:t>k</w:t>
      </w:r>
      <w:r w:rsidR="00344F34" w:rsidRPr="00AE2028">
        <w:t>, vagyis az időbeli</w:t>
      </w:r>
      <w:r w:rsidRPr="00AE2028">
        <w:t xml:space="preserve"> információk</w:t>
      </w:r>
      <w:r w:rsidR="00344F34" w:rsidRPr="00AE2028">
        <w:t>.</w:t>
      </w:r>
      <w:r w:rsidRPr="00AE2028">
        <w:t xml:space="preserve"> </w:t>
      </w:r>
      <w:r w:rsidR="00863719">
        <w:t>Szükség lenne tehát</w:t>
      </w:r>
      <w:r w:rsidRPr="00AE2028">
        <w:t xml:space="preserve"> egy olyan háló struktúr</w:t>
      </w:r>
      <w:r w:rsidR="00863719">
        <w:t>ár</w:t>
      </w:r>
      <w:r w:rsidRPr="00AE2028">
        <w:t>a, amely képes modellezni az időt, tehát legyen belső állapota (memóriája). Az ilyen típusú feladatokra találták ki a visszacsatolt neurális hálózatot (RNN), mely képes hatékonyan feldolgozni a bemenet</w:t>
      </w:r>
      <w:r w:rsidR="0085082D">
        <w:t>ére</w:t>
      </w:r>
      <w:r w:rsidRPr="00AE2028">
        <w:t xml:space="preserve"> érkező szekvenciát, </w:t>
      </w:r>
      <w:r w:rsidR="0085082D">
        <w:t>melyből</w:t>
      </w:r>
      <w:r w:rsidR="00A76F5C" w:rsidRPr="00AE2028">
        <w:t xml:space="preserve"> általában szintén valamiféle szekvenciát állít elő (</w:t>
      </w:r>
      <w:proofErr w:type="spellStart"/>
      <w:r w:rsidR="00A76F5C" w:rsidRPr="00233D49">
        <w:rPr>
          <w:i/>
          <w:iCs/>
        </w:rPr>
        <w:t>sequence-to-sequence</w:t>
      </w:r>
      <w:proofErr w:type="spellEnd"/>
      <w:r w:rsidR="00A76F5C" w:rsidRPr="00AE2028">
        <w:t xml:space="preserve"> modellek). </w:t>
      </w:r>
    </w:p>
    <w:p w14:paraId="62928F53" w14:textId="77777777" w:rsidR="00C55159" w:rsidRDefault="00C55159" w:rsidP="00246EBB"/>
    <w:p w14:paraId="5E114090" w14:textId="77777777" w:rsidR="008B79A7" w:rsidRDefault="008B79A7" w:rsidP="008B79A7">
      <w:pPr>
        <w:pStyle w:val="Kp"/>
      </w:pPr>
      <w:r w:rsidRPr="008B79A7">
        <w:rPr>
          <w:noProof/>
        </w:rPr>
        <w:lastRenderedPageBreak/>
        <w:drawing>
          <wp:inline distT="0" distB="0" distL="0" distR="0" wp14:anchorId="6595F6F8" wp14:editId="4F1CF0E7">
            <wp:extent cx="1657350" cy="1942865"/>
            <wp:effectExtent l="0" t="0" r="0" b="635"/>
            <wp:docPr id="30" name="Ábr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1678314" cy="1967440"/>
                    </a:xfrm>
                    <a:prstGeom prst="rect">
                      <a:avLst/>
                    </a:prstGeom>
                  </pic:spPr>
                </pic:pic>
              </a:graphicData>
            </a:graphic>
          </wp:inline>
        </w:drawing>
      </w:r>
    </w:p>
    <w:p w14:paraId="7FF455E3" w14:textId="190E8F0E" w:rsidR="00C55159" w:rsidRDefault="00FA109A" w:rsidP="008B79A7">
      <w:pPr>
        <w:pStyle w:val="Caption"/>
      </w:pPr>
      <w:fldSimple w:instr=" STYLEREF 1 \s ">
        <w:r w:rsidR="00F002AE">
          <w:rPr>
            <w:noProof/>
          </w:rPr>
          <w:t>2</w:t>
        </w:r>
      </w:fldSimple>
      <w:r w:rsidR="00CE066D">
        <w:t>.</w:t>
      </w:r>
      <w:fldSimple w:instr=" SEQ ábra \* ARABIC \s 1 ">
        <w:r w:rsidR="00F002AE">
          <w:rPr>
            <w:noProof/>
          </w:rPr>
          <w:t>6</w:t>
        </w:r>
      </w:fldSimple>
      <w:r w:rsidR="008B79A7">
        <w:t xml:space="preserve">. </w:t>
      </w:r>
      <w:r w:rsidR="008B79A7" w:rsidRPr="00CE1C98">
        <w:t>ábra Standard visszacsatolt NN modell</w:t>
      </w:r>
    </w:p>
    <w:p w14:paraId="09815C1D" w14:textId="22DF7586" w:rsidR="0081458B" w:rsidRPr="00D73B17" w:rsidRDefault="005E7F9E" w:rsidP="00246EBB">
      <w:r w:rsidRPr="005E45F8">
        <w:t xml:space="preserve">Tanításkor </w:t>
      </w:r>
      <w:r w:rsidR="00683C45" w:rsidRPr="005E45F8">
        <w:t>az ún. BPTT (</w:t>
      </w:r>
      <w:r w:rsidR="000E34F7" w:rsidRPr="005E45F8">
        <w:t>B</w:t>
      </w:r>
      <w:r w:rsidR="00683C45" w:rsidRPr="005E45F8">
        <w:t xml:space="preserve">ackpropagation </w:t>
      </w:r>
      <w:proofErr w:type="spellStart"/>
      <w:r w:rsidR="000E34F7" w:rsidRPr="005E45F8">
        <w:t>T</w:t>
      </w:r>
      <w:r w:rsidR="00683C45" w:rsidRPr="005E45F8">
        <w:t>hrough</w:t>
      </w:r>
      <w:proofErr w:type="spellEnd"/>
      <w:r w:rsidR="00683C45" w:rsidRPr="005E45F8">
        <w:t xml:space="preserve"> </w:t>
      </w:r>
      <w:r w:rsidR="000E34F7" w:rsidRPr="005E45F8">
        <w:t>T</w:t>
      </w:r>
      <w:r w:rsidR="00683C45" w:rsidRPr="005E45F8">
        <w:t>ime)</w:t>
      </w:r>
      <w:r w:rsidRPr="005E45F8">
        <w:t xml:space="preserve"> algoritmust kell alkalmazni</w:t>
      </w:r>
      <w:r w:rsidR="00683C45" w:rsidRPr="005E45F8">
        <w:t>, am</w:t>
      </w:r>
      <w:r w:rsidRPr="005E45F8">
        <w:t>ely</w:t>
      </w:r>
      <w:r w:rsidR="00683C45" w:rsidRPr="005E45F8">
        <w:t xml:space="preserve"> a hiba-visszaterjesztés visszacsatolt hálókra vett adaptációja. A BPTT során „kiterítjük” időben a</w:t>
      </w:r>
      <w:r w:rsidR="00A60716" w:rsidRPr="005E45F8">
        <w:t xml:space="preserve"> hálót</w:t>
      </w:r>
      <w:r w:rsidR="005C5A97" w:rsidRPr="005E45F8">
        <w:t xml:space="preserve">, így keletkezik </w:t>
      </w:r>
      <m:oMath>
        <m:r>
          <w:rPr>
            <w:rFonts w:ascii="Cambria Math" w:hAnsi="Cambria Math"/>
          </w:rPr>
          <m:t>k</m:t>
        </m:r>
      </m:oMath>
      <w:r w:rsidR="005C5A97" w:rsidRPr="005E45F8">
        <w:t xml:space="preserve"> darab példány</w:t>
      </w:r>
      <w:r w:rsidR="00A60716" w:rsidRPr="005E45F8">
        <w:t xml:space="preserve">. </w:t>
      </w:r>
      <w:r w:rsidR="005C5A97" w:rsidRPr="005E45F8">
        <w:t xml:space="preserve">Ezek egymás másolatai, minden egyes példány ugyanazokkal a </w:t>
      </w:r>
      <w:r w:rsidR="00A15601" w:rsidRPr="005E45F8">
        <w:t xml:space="preserve">tanulható </w:t>
      </w:r>
      <w:r w:rsidR="005C5A97" w:rsidRPr="005E45F8">
        <w:t>parméterekkel</w:t>
      </w:r>
      <w:r w:rsidR="00A15601" w:rsidRPr="005E45F8">
        <w:t xml:space="preserve"> </w:t>
      </w:r>
      <w:r w:rsidR="005C5A97" w:rsidRPr="005E45F8">
        <w:t>rendelkeznek</w:t>
      </w:r>
      <w:r w:rsidR="00A60716" w:rsidRPr="005E45F8">
        <w:t>.</w:t>
      </w:r>
      <w:r w:rsidR="00683C45" w:rsidRPr="005E45F8">
        <w:t xml:space="preserve"> </w:t>
      </w:r>
      <w:r w:rsidR="005166A6" w:rsidRPr="005E45F8">
        <w:t>M</w:t>
      </w:r>
      <w:r w:rsidR="000908DA" w:rsidRPr="005E45F8">
        <w:t>inden példány</w:t>
      </w:r>
      <w:r w:rsidR="005166A6" w:rsidRPr="005E45F8">
        <w:t xml:space="preserve"> esetében</w:t>
      </w:r>
      <w:r w:rsidR="000908DA" w:rsidRPr="005E45F8">
        <w:t xml:space="preserve"> számított hibá</w:t>
      </w:r>
      <w:r w:rsidR="005166A6" w:rsidRPr="005E45F8">
        <w:t>ka</w:t>
      </w:r>
      <w:r w:rsidR="000908DA" w:rsidRPr="005E45F8">
        <w:t>t</w:t>
      </w:r>
      <w:r w:rsidR="00E04BBE" w:rsidRPr="005E45F8">
        <w:t xml:space="preserve"> ezen a kiterített hálózaton keresztül terjesztjük vissza</w:t>
      </w:r>
      <w:r w:rsidR="005166A6" w:rsidRPr="005E45F8">
        <w:t xml:space="preserve"> </w:t>
      </w:r>
      <w:r w:rsidR="00C12802" w:rsidRPr="005E45F8">
        <w:t xml:space="preserve">egészen </w:t>
      </w:r>
      <w:r w:rsidR="005166A6" w:rsidRPr="005E45F8">
        <w:t>a legelső bemenetig</w:t>
      </w:r>
      <w:r w:rsidR="000908DA" w:rsidRPr="005E45F8">
        <w:t>, a réteg vesztesége ezeknek az összege</w:t>
      </w:r>
      <w:r w:rsidR="00E04BBE" w:rsidRPr="005E45F8">
        <w:t xml:space="preserve">. </w:t>
      </w:r>
      <w:r w:rsidR="00701C0D" w:rsidRPr="005E45F8">
        <w:t>A n</w:t>
      </w:r>
      <w:r w:rsidR="00246EBB" w:rsidRPr="005E45F8">
        <w:t>em fix hosszú</w:t>
      </w:r>
      <w:r w:rsidR="00FE16F0" w:rsidRPr="005E45F8">
        <w:t>ságú</w:t>
      </w:r>
      <w:r w:rsidR="00246EBB" w:rsidRPr="005E45F8">
        <w:t xml:space="preserve"> bemeneteknél előjön az a probléma, hogy</w:t>
      </w:r>
      <w:r w:rsidR="00D9288E" w:rsidRPr="005E45F8">
        <w:t xml:space="preserve"> </w:t>
      </w:r>
      <w:r w:rsidR="00246EBB" w:rsidRPr="005E45F8">
        <w:t xml:space="preserve">ahogy </w:t>
      </w:r>
      <w:r w:rsidR="00D9288E" w:rsidRPr="005E45F8">
        <w:t>nő a bementi szekvencia hossza,</w:t>
      </w:r>
      <w:r w:rsidR="00246EBB" w:rsidRPr="005E45F8">
        <w:t xml:space="preserve"> </w:t>
      </w:r>
      <w:r w:rsidR="00D9288E" w:rsidRPr="005E45F8">
        <w:t xml:space="preserve">úgy egyre nagyobb </w:t>
      </w:r>
      <w:r w:rsidR="00246EBB" w:rsidRPr="005E45F8">
        <w:t xml:space="preserve">lesz </w:t>
      </w:r>
      <w:r w:rsidR="00D9288E" w:rsidRPr="005E45F8">
        <w:t>a réteg, am</w:t>
      </w:r>
      <w:r w:rsidR="00246EBB" w:rsidRPr="005E45F8">
        <w:t>elyen</w:t>
      </w:r>
      <w:r w:rsidR="00D9288E" w:rsidRPr="005E45F8">
        <w:t xml:space="preserve"> számolni kell a </w:t>
      </w:r>
      <w:r w:rsidR="00C12802" w:rsidRPr="005E45F8">
        <w:t>BPTT-t</w:t>
      </w:r>
      <w:r w:rsidR="00246EBB" w:rsidRPr="005E45F8">
        <w:t>.</w:t>
      </w:r>
      <w:r w:rsidR="00683C45" w:rsidRPr="005E45F8">
        <w:t xml:space="preserve"> </w:t>
      </w:r>
      <w:r w:rsidR="00246EBB" w:rsidRPr="005E45F8">
        <w:t>A</w:t>
      </w:r>
      <w:r w:rsidR="00D9288E" w:rsidRPr="005E45F8">
        <w:t xml:space="preserve"> </w:t>
      </w:r>
      <w:r w:rsidR="00246EBB" w:rsidRPr="005E45F8">
        <w:t>számításigény csökkentésének érdekében a hiba-visszaterjesztés</w:t>
      </w:r>
      <w:r w:rsidR="00D9288E" w:rsidRPr="005E45F8">
        <w:t xml:space="preserve"> fix N hosszú</w:t>
      </w:r>
      <w:r w:rsidR="00246EBB" w:rsidRPr="005E45F8">
        <w:t xml:space="preserve"> lépésig megy </w:t>
      </w:r>
      <w:r w:rsidR="00246EBB" w:rsidRPr="00683C45">
        <w:t>vissza</w:t>
      </w:r>
      <w:r w:rsidR="00D9288E" w:rsidRPr="00683C45">
        <w:t>,</w:t>
      </w:r>
      <w:r w:rsidR="00246EBB" w:rsidRPr="00683C45">
        <w:t xml:space="preserve"> azaz</w:t>
      </w:r>
      <w:r w:rsidR="00D9288E" w:rsidRPr="00683C45">
        <w:t xml:space="preserve"> </w:t>
      </w:r>
      <w:r w:rsidR="00D9288E" w:rsidRPr="00AE2028">
        <w:t xml:space="preserve">nem szükséges, hogy </w:t>
      </w:r>
      <w:r w:rsidR="00246EBB" w:rsidRPr="00AE2028">
        <w:t xml:space="preserve">a </w:t>
      </w:r>
      <w:r w:rsidR="00D9288E" w:rsidRPr="00AE2028">
        <w:t xml:space="preserve">végtelenségig </w:t>
      </w:r>
      <w:r w:rsidR="00246EBB" w:rsidRPr="00AE2028">
        <w:t>„vissza</w:t>
      </w:r>
      <w:r w:rsidR="00D9288E" w:rsidRPr="00AE2028">
        <w:t>emlékezzen</w:t>
      </w:r>
      <w:r w:rsidR="00246EBB" w:rsidRPr="00AE2028">
        <w:t>”</w:t>
      </w:r>
      <w:r w:rsidR="00D9288E" w:rsidRPr="00AE2028">
        <w:t xml:space="preserve"> a háló. M</w:t>
      </w:r>
      <w:r w:rsidR="00246EBB" w:rsidRPr="00AE2028">
        <w:t xml:space="preserve">ajd látni fogjuk, hogy a mi </w:t>
      </w:r>
      <w:r w:rsidR="00D9288E" w:rsidRPr="00AE2028">
        <w:t xml:space="preserve">esetünkben nem </w:t>
      </w:r>
      <w:r w:rsidR="00246EBB" w:rsidRPr="00AE2028">
        <w:t>kell figyelni a változó hosszúságú bemenetekre</w:t>
      </w:r>
      <w:r w:rsidR="00D9288E" w:rsidRPr="00AE2028">
        <w:t xml:space="preserve">, mindig ugyanannyi képet (megfigyelést) </w:t>
      </w:r>
      <w:r w:rsidR="00246EBB" w:rsidRPr="00AE2028">
        <w:t>dolgozunk fel</w:t>
      </w:r>
      <w:r w:rsidR="00246EBB" w:rsidRPr="00D73B17">
        <w:t xml:space="preserve">. </w:t>
      </w:r>
      <w:r w:rsidR="00E62E4D" w:rsidRPr="00D73B17">
        <w:t>A visszacsatolt neurális hálózatok g</w:t>
      </w:r>
      <w:r w:rsidR="00A76F5C" w:rsidRPr="00D73B17">
        <w:t>yakori felhasználási terület</w:t>
      </w:r>
      <w:r w:rsidR="00E62E4D" w:rsidRPr="00D73B17">
        <w:t>e</w:t>
      </w:r>
      <w:r w:rsidR="00A76F5C" w:rsidRPr="00D73B17">
        <w:t xml:space="preserve"> a videóanalízis és a nyelvi fordítók.</w:t>
      </w:r>
    </w:p>
    <w:p w14:paraId="15164AA9" w14:textId="659D3AC5" w:rsidR="0081458B" w:rsidRPr="00D73B17" w:rsidRDefault="00A76F5C" w:rsidP="00C52363">
      <w:r w:rsidRPr="00D73B17">
        <w:t>Többféle visszacsatolt neurális hálózat struktúra is napvilágot látott, két elterjedt típusa az LSTM (</w:t>
      </w:r>
      <w:r w:rsidR="00D747EB" w:rsidRPr="00D73B17">
        <w:rPr>
          <w:i/>
          <w:iCs/>
        </w:rPr>
        <w:t xml:space="preserve">Long </w:t>
      </w:r>
      <w:proofErr w:type="spellStart"/>
      <w:r w:rsidR="00D747EB" w:rsidRPr="00D73B17">
        <w:rPr>
          <w:i/>
          <w:iCs/>
        </w:rPr>
        <w:t>Short</w:t>
      </w:r>
      <w:proofErr w:type="spellEnd"/>
      <w:r w:rsidR="00D747EB" w:rsidRPr="00D73B17">
        <w:rPr>
          <w:i/>
          <w:iCs/>
        </w:rPr>
        <w:t xml:space="preserve">-Term </w:t>
      </w:r>
      <w:proofErr w:type="spellStart"/>
      <w:r w:rsidR="00D747EB" w:rsidRPr="00D73B17">
        <w:rPr>
          <w:i/>
          <w:iCs/>
        </w:rPr>
        <w:t>Memory</w:t>
      </w:r>
      <w:proofErr w:type="spellEnd"/>
      <w:r w:rsidRPr="00D73B17">
        <w:t>)</w:t>
      </w:r>
      <w:r w:rsidR="00D747EB" w:rsidRPr="00D73B17">
        <w:t xml:space="preserve"> és a GRU (</w:t>
      </w:r>
      <w:proofErr w:type="spellStart"/>
      <w:r w:rsidR="00D747EB" w:rsidRPr="00D73B17">
        <w:rPr>
          <w:i/>
          <w:iCs/>
        </w:rPr>
        <w:t>Gated</w:t>
      </w:r>
      <w:proofErr w:type="spellEnd"/>
      <w:r w:rsidR="00D747EB" w:rsidRPr="00D73B17">
        <w:rPr>
          <w:i/>
          <w:iCs/>
        </w:rPr>
        <w:t xml:space="preserve"> </w:t>
      </w:r>
      <w:proofErr w:type="spellStart"/>
      <w:r w:rsidR="00D747EB" w:rsidRPr="00D73B17">
        <w:rPr>
          <w:i/>
          <w:iCs/>
        </w:rPr>
        <w:t>Recurrent</w:t>
      </w:r>
      <w:proofErr w:type="spellEnd"/>
      <w:r w:rsidR="00D747EB" w:rsidRPr="00D73B17">
        <w:rPr>
          <w:i/>
          <w:iCs/>
        </w:rPr>
        <w:t xml:space="preserve"> Unit</w:t>
      </w:r>
      <w:r w:rsidR="00D747EB" w:rsidRPr="00D73B17">
        <w:t xml:space="preserve">). Mindkettő komplexebb architektúrájú, mint a </w:t>
      </w:r>
      <w:r w:rsidR="00A55F03" w:rsidRPr="00D73B17">
        <w:t>standard</w:t>
      </w:r>
      <w:r w:rsidR="00D747EB" w:rsidRPr="00D73B17">
        <w:t xml:space="preserve"> RNN réteg, </w:t>
      </w:r>
      <w:r w:rsidR="00C52363" w:rsidRPr="00D73B17">
        <w:t xml:space="preserve">melynél csak a </w:t>
      </w:r>
      <w:r w:rsidR="007F20E0" w:rsidRPr="00D73B17">
        <w:t xml:space="preserve">rejtett állapotot </w:t>
      </w:r>
      <w:r w:rsidR="00C52363" w:rsidRPr="00D73B17">
        <w:t>csatoljuk vissza. Í</w:t>
      </w:r>
      <w:r w:rsidR="00D747EB" w:rsidRPr="00D73B17">
        <w:t>gy képesek arra, hogy sok idő-lépésen is át memorizálhassák az állapotokat</w:t>
      </w:r>
      <w:r w:rsidR="008B79A7" w:rsidRPr="00D73B17">
        <w:t xml:space="preserve">, ezzel </w:t>
      </w:r>
      <w:r w:rsidR="0056410C" w:rsidRPr="00D73B17">
        <w:t xml:space="preserve">mindkettő </w:t>
      </w:r>
      <w:r w:rsidR="00370CEB" w:rsidRPr="00D73B17">
        <w:t xml:space="preserve">módszer </w:t>
      </w:r>
      <w:r w:rsidR="0056410C" w:rsidRPr="00D73B17">
        <w:t>megoldj</w:t>
      </w:r>
      <w:r w:rsidR="00370CEB" w:rsidRPr="00D73B17">
        <w:t>a</w:t>
      </w:r>
      <w:r w:rsidR="0056410C" w:rsidRPr="00D73B17">
        <w:t xml:space="preserve"> a hosszútávú függőségek okozta problémákat, szemben az </w:t>
      </w:r>
      <w:r w:rsidR="004F3ACE" w:rsidRPr="00D73B17">
        <w:t xml:space="preserve">egyszerű </w:t>
      </w:r>
      <w:r w:rsidR="0056410C" w:rsidRPr="00D73B17">
        <w:t>RNN rétegekkel.</w:t>
      </w:r>
    </w:p>
    <w:p w14:paraId="7FC73AC6" w14:textId="77777777" w:rsidR="009A755E" w:rsidRDefault="0056410C" w:rsidP="0081458B">
      <w:r w:rsidRPr="00D73B17">
        <w:t xml:space="preserve">Továbbá az egyik legfontosabb tulajdonságuk, hogy </w:t>
      </w:r>
      <w:r w:rsidRPr="00AE2028">
        <w:t>kiküszöbölik az eltűnő gradiens és a felrobbanó gradiens (</w:t>
      </w:r>
      <w:proofErr w:type="spellStart"/>
      <w:r w:rsidRPr="00233D49">
        <w:rPr>
          <w:i/>
          <w:iCs/>
        </w:rPr>
        <w:t>vanishing</w:t>
      </w:r>
      <w:proofErr w:type="spellEnd"/>
      <w:r w:rsidRPr="00AE2028">
        <w:t xml:space="preserve"> </w:t>
      </w:r>
      <w:r w:rsidR="00233D49">
        <w:t>és</w:t>
      </w:r>
      <w:r w:rsidRPr="00AE2028">
        <w:t xml:space="preserve"> </w:t>
      </w:r>
      <w:proofErr w:type="spellStart"/>
      <w:r w:rsidRPr="00233D49">
        <w:rPr>
          <w:i/>
          <w:iCs/>
        </w:rPr>
        <w:t>exploding</w:t>
      </w:r>
      <w:proofErr w:type="spellEnd"/>
      <w:r w:rsidRPr="00233D49">
        <w:rPr>
          <w:i/>
          <w:iCs/>
        </w:rPr>
        <w:t xml:space="preserve"> </w:t>
      </w:r>
      <w:proofErr w:type="spellStart"/>
      <w:r w:rsidRPr="00233D49">
        <w:rPr>
          <w:i/>
          <w:iCs/>
        </w:rPr>
        <w:t>gradient</w:t>
      </w:r>
      <w:proofErr w:type="spellEnd"/>
      <w:r w:rsidRPr="00233D49">
        <w:rPr>
          <w:i/>
          <w:iCs/>
        </w:rPr>
        <w:t xml:space="preserve"> </w:t>
      </w:r>
      <w:proofErr w:type="spellStart"/>
      <w:r w:rsidRPr="00233D49">
        <w:rPr>
          <w:i/>
          <w:iCs/>
        </w:rPr>
        <w:t>problem</w:t>
      </w:r>
      <w:proofErr w:type="spellEnd"/>
      <w:r w:rsidRPr="00AE2028">
        <w:t>) jelenségét, míg ezek komoly gondot jelentenek az alap RNN rétegnél. A</w:t>
      </w:r>
      <w:r w:rsidR="00D9288E" w:rsidRPr="00AE2028">
        <w:t>z</w:t>
      </w:r>
      <w:r w:rsidRPr="00AE2028">
        <w:t xml:space="preserve"> </w:t>
      </w:r>
      <w:r w:rsidR="004411AD" w:rsidRPr="00AE2028">
        <w:t>előbbi</w:t>
      </w:r>
      <w:r w:rsidRPr="00AE2028">
        <w:t xml:space="preserve"> jelenség lényege, hogy a neurális hálózat tanítása közben a hiba-visszaterjesztésnél </w:t>
      </w:r>
      <w:r w:rsidR="004411AD" w:rsidRPr="00AE2028">
        <w:t xml:space="preserve">a gradiensek a bemeneti réteg felé haladva fokozatosan eltűnnek. Ez akkor fordulhat elő, ha a gradiens kisebb lesz </w:t>
      </w:r>
      <w:r w:rsidR="004411AD" w:rsidRPr="00AE2028">
        <w:lastRenderedPageBreak/>
        <w:t xml:space="preserve">egynél és </w:t>
      </w:r>
      <w:r w:rsidR="004542AD" w:rsidRPr="00AE2028">
        <w:t xml:space="preserve">a láncszabály következtében </w:t>
      </w:r>
      <w:r w:rsidR="004411AD" w:rsidRPr="00AE2028">
        <w:t xml:space="preserve">az egymást követő hatványozások, vagy szintén kis értékekkel való szorzások miatt lényegében egy idő után már zérusok </w:t>
      </w:r>
      <w:r w:rsidR="004542AD" w:rsidRPr="00AE2028">
        <w:t xml:space="preserve">lesznek </w:t>
      </w:r>
      <w:r w:rsidR="004411AD" w:rsidRPr="00AE2028">
        <w:t>a deriváltak. Emiatt a bemenet</w:t>
      </w:r>
      <w:r w:rsidR="00194B4E">
        <w:t>hez közel</w:t>
      </w:r>
      <w:r w:rsidR="004411AD" w:rsidRPr="00AE2028">
        <w:t>i réteg</w:t>
      </w:r>
      <w:r w:rsidR="00194B4E">
        <w:t>ek</w:t>
      </w:r>
      <w:r w:rsidR="004411AD" w:rsidRPr="00AE2028">
        <w:t xml:space="preserve"> </w:t>
      </w:r>
      <w:r w:rsidR="00194B4E">
        <w:t>paraméterei</w:t>
      </w:r>
      <w:r w:rsidR="004411AD" w:rsidRPr="00AE2028">
        <w:t xml:space="preserve"> nem lesznek frissítve és lényegében megszűnik a tanulás folyamata, mivel beragad ebbe az állapotba a háló (ha a háló első fele nem tanul, akkor lényegében a háló sem tanul). </w:t>
      </w:r>
    </w:p>
    <w:p w14:paraId="5DE8234B" w14:textId="7E9DECFE" w:rsidR="0056410C" w:rsidRPr="00AE2028" w:rsidRDefault="00D9288E" w:rsidP="0081458B">
      <w:r w:rsidRPr="00AE2028">
        <w:t>A felrobban</w:t>
      </w:r>
      <w:r w:rsidR="004542AD" w:rsidRPr="00AE2028">
        <w:t>ó</w:t>
      </w:r>
      <w:r w:rsidRPr="00AE2028">
        <w:t xml:space="preserve"> gradiens ennek az ellentétje, akkor fordul elő, ha a gradiens sokkal nagyobb lett egynél és emiatt a hiba-visszaterjesztésnél elszállnak a súlyok, instabil lesz a hálózat</w:t>
      </w:r>
      <w:r w:rsidR="00A816BD">
        <w:t>, nem lesz képes konvergálni egy optimális állapot felé</w:t>
      </w:r>
      <w:r w:rsidRPr="00AE2028">
        <w:t>. Előre</w:t>
      </w:r>
      <w:r w:rsidR="009A755E">
        <w:t>-</w:t>
      </w:r>
      <w:r w:rsidRPr="00AE2028">
        <w:t xml:space="preserve">csatolt hálóknál egyik legismertebb megoldás ezekre a </w:t>
      </w:r>
      <w:proofErr w:type="spellStart"/>
      <w:r w:rsidRPr="00AE2028">
        <w:t>reziduális</w:t>
      </w:r>
      <w:proofErr w:type="spellEnd"/>
      <w:r w:rsidRPr="00AE2028">
        <w:t xml:space="preserve"> hálók (lásd </w:t>
      </w:r>
      <w:proofErr w:type="spellStart"/>
      <w:r w:rsidRPr="00B037D9">
        <w:rPr>
          <w:i/>
          <w:iCs/>
        </w:rPr>
        <w:t>ResNet</w:t>
      </w:r>
      <w:proofErr w:type="spellEnd"/>
      <w:r w:rsidRPr="00AE2028">
        <w:t>), visszacsatolt hálóknál pedig az LSTM és a GRU cellák. A továbbiakban az előbbit fogom részletezni, egyébként csak minimális eltérés van a két cella működése között.</w:t>
      </w:r>
    </w:p>
    <w:p w14:paraId="1837464A" w14:textId="1A9CE282" w:rsidR="00EA7D0C" w:rsidRPr="00AE2028" w:rsidRDefault="00EA7D0C" w:rsidP="009F39FE">
      <w:r w:rsidRPr="00AE2028">
        <w:t>Az LSTM</w:t>
      </w:r>
      <w:r w:rsidR="00246EBB" w:rsidRPr="00AE2028">
        <w:t xml:space="preserve"> cella</w:t>
      </w:r>
      <w:r w:rsidRPr="00AE2028">
        <w:t xml:space="preserve"> </w:t>
      </w:r>
      <w:r w:rsidR="006D4C75" w:rsidRPr="00AE2028">
        <w:t xml:space="preserve">tulajdonképpen </w:t>
      </w:r>
      <w:r w:rsidRPr="00AE2028">
        <w:t xml:space="preserve">négy </w:t>
      </w:r>
      <w:r w:rsidR="00246EBB" w:rsidRPr="00AE2028">
        <w:t xml:space="preserve">(az RNN csak három) </w:t>
      </w:r>
      <w:r w:rsidR="006D4C75" w:rsidRPr="00AE2028">
        <w:t xml:space="preserve">lineáris </w:t>
      </w:r>
      <w:r w:rsidRPr="00AE2028">
        <w:t>neurális háló „réteg</w:t>
      </w:r>
      <w:r w:rsidR="00246EBB" w:rsidRPr="00AE2028">
        <w:t>ből</w:t>
      </w:r>
      <w:r w:rsidRPr="00AE2028">
        <w:t xml:space="preserve">” </w:t>
      </w:r>
      <w:r w:rsidR="00A74B06" w:rsidRPr="00AE2028">
        <w:t>(más néven kapuk</w:t>
      </w:r>
      <w:r w:rsidR="00246EBB" w:rsidRPr="00AE2028">
        <w:t>ból</w:t>
      </w:r>
      <w:r w:rsidR="00A74B06" w:rsidRPr="00AE2028">
        <w:t xml:space="preserve">) </w:t>
      </w:r>
      <w:r w:rsidR="00246EBB" w:rsidRPr="00AE2028">
        <w:t>áll</w:t>
      </w:r>
      <w:r w:rsidRPr="00AE2028">
        <w:t>: egy felejtő</w:t>
      </w:r>
      <w:r w:rsidR="004542AD" w:rsidRPr="00AE2028">
        <w:t xml:space="preserve">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004542AD" w:rsidRPr="00AE2028">
        <w:t>)</w:t>
      </w:r>
      <w:r w:rsidRPr="00AE2028">
        <w:t xml:space="preserve">, egy </w:t>
      </w:r>
      <w:r w:rsidR="004542AD" w:rsidRPr="00AE2028">
        <w:t>bemeneti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4542AD" w:rsidRPr="00AE2028">
        <w:t>)</w:t>
      </w:r>
      <w:r w:rsidRPr="00AE2028">
        <w:t xml:space="preserve">, egy </w:t>
      </w:r>
      <w:r w:rsidR="004542AD" w:rsidRPr="00AE2028">
        <w:t>kimeneti (</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sidR="004542AD" w:rsidRPr="00AE2028">
        <w:t>)</w:t>
      </w:r>
      <w:r w:rsidRPr="00AE2028">
        <w:t xml:space="preserve"> kapu és egy update</w:t>
      </w:r>
      <w:r w:rsidR="004542AD" w:rsidRPr="00AE2028">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oMath>
      <w:r w:rsidR="004542AD" w:rsidRPr="00AE2028">
        <w:t>)</w:t>
      </w:r>
      <w:r w:rsidRPr="00AE2028">
        <w:t xml:space="preserve"> réteg</w:t>
      </w:r>
      <w:r w:rsidR="004542AD" w:rsidRPr="00AE2028">
        <w:t>ből</w:t>
      </w:r>
      <w:r w:rsidRPr="00AE2028">
        <w:t xml:space="preserve">. Adott </w:t>
      </w:r>
      <m:oMath>
        <m:r>
          <w:rPr>
            <w:rFonts w:ascii="Cambria Math" w:hAnsi="Cambria Math"/>
          </w:rPr>
          <m:t>t</m:t>
        </m:r>
      </m:oMath>
      <w:r w:rsidRPr="00AE2028">
        <w:t xml:space="preserve"> idő-lépésben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E2028">
        <w:t xml:space="preserve"> a bemenet,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Pr="00AE2028">
        <w:t xml:space="preserve"> a kimenet és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Pr="00AE2028">
        <w:t xml:space="preserve"> a cella állapota. A</w:t>
      </w:r>
      <w:r w:rsidR="00FE5A3B" w:rsidRPr="00AE2028">
        <w:t xml:space="preserve">z alábbi első négy </w:t>
      </w:r>
      <w:r w:rsidRPr="00AE2028">
        <w:t>egyenlet</w:t>
      </w:r>
      <w:r w:rsidR="00FE5A3B" w:rsidRPr="00AE2028">
        <w:t>ben látható a kapuk leírása</w:t>
      </w:r>
      <w:r w:rsidR="00C31870" w:rsidRPr="00AE2028">
        <w:t xml:space="preserve"> </w:t>
      </w:r>
      <w:r w:rsidRPr="00AE2028">
        <w:t>(</w:t>
      </w:r>
      <w:r w:rsidR="003230FE">
        <w:t>2</w:t>
      </w:r>
      <w:r w:rsidR="00300486" w:rsidRPr="00AE2028">
        <w:t>.</w:t>
      </w:r>
      <w:r w:rsidR="00BA13AB">
        <w:t>3</w:t>
      </w:r>
      <w:r w:rsidR="00FE5A3B" w:rsidRPr="00AE2028">
        <w:t>-</w:t>
      </w:r>
      <w:r w:rsidR="00BA13AB">
        <w:t>6</w:t>
      </w:r>
      <w:r w:rsidRPr="00AE2028">
        <w:t xml:space="preserve"> egyenlet)</w:t>
      </w:r>
      <w:r w:rsidR="00C31870" w:rsidRPr="00AE2028">
        <w:t>, m</w:t>
      </w:r>
      <w:r w:rsidR="00FE5A3B" w:rsidRPr="00AE2028">
        <w:t xml:space="preserve">ind a négy </w:t>
      </w:r>
      <w:r w:rsidRPr="00AE2028">
        <w:t>a cella előző időpontbeli kimenetétől és az aktuális bemenettől</w:t>
      </w:r>
      <w:r w:rsidR="00FE5A3B" w:rsidRPr="00AE2028">
        <w:t xml:space="preserve"> függ</w:t>
      </w:r>
      <w:r w:rsidRPr="00AE2028">
        <w:t xml:space="preserve">. </w:t>
      </w:r>
      <w:r w:rsidR="00FE5A3B" w:rsidRPr="00AE2028">
        <w:t xml:space="preserve">A </w:t>
      </w:r>
      <w:r w:rsidR="0058627E" w:rsidRPr="00AE2028">
        <w:rPr>
          <w:b/>
          <w:bCs/>
        </w:rPr>
        <w:fldChar w:fldCharType="begin"/>
      </w:r>
      <w:r w:rsidR="0058627E" w:rsidRPr="00AE2028">
        <w:rPr>
          <w:b/>
          <w:bCs/>
        </w:rPr>
        <w:instrText xml:space="preserve"> REF _Ref72136820 \h  \* MERGEFORMAT </w:instrText>
      </w:r>
      <w:r w:rsidR="0058627E" w:rsidRPr="00AE2028">
        <w:rPr>
          <w:b/>
          <w:bCs/>
        </w:rPr>
      </w:r>
      <w:r w:rsidR="0058627E" w:rsidRPr="00AE2028">
        <w:rPr>
          <w:b/>
          <w:bCs/>
        </w:rPr>
        <w:fldChar w:fldCharType="separate"/>
      </w:r>
      <w:r w:rsidR="00F002AE" w:rsidRPr="00F002AE">
        <w:rPr>
          <w:b/>
          <w:bCs/>
          <w:noProof/>
        </w:rPr>
        <w:t>2</w:t>
      </w:r>
      <w:r w:rsidR="00F002AE" w:rsidRPr="00F002AE">
        <w:rPr>
          <w:b/>
          <w:bCs/>
        </w:rPr>
        <w:t>.</w:t>
      </w:r>
      <w:r w:rsidR="00F002AE" w:rsidRPr="00F002AE">
        <w:rPr>
          <w:b/>
          <w:bCs/>
          <w:noProof/>
        </w:rPr>
        <w:t>7</w:t>
      </w:r>
      <w:r w:rsidR="00F002AE" w:rsidRPr="00F002AE">
        <w:rPr>
          <w:b/>
          <w:bCs/>
        </w:rPr>
        <w:t>. ábr</w:t>
      </w:r>
      <w:r w:rsidR="00DF316D">
        <w:rPr>
          <w:b/>
          <w:bCs/>
        </w:rPr>
        <w:t>án</w:t>
      </w:r>
      <w:r w:rsidR="0058627E" w:rsidRPr="00AE2028">
        <w:rPr>
          <w:b/>
          <w:bCs/>
        </w:rPr>
        <w:fldChar w:fldCharType="end"/>
      </w:r>
      <w:r w:rsidR="00FE5A3B" w:rsidRPr="00AE2028">
        <w:t xml:space="preserve"> </w:t>
      </w:r>
      <m:oMath>
        <m:r>
          <w:rPr>
            <w:rFonts w:ascii="Cambria Math" w:hAnsi="Cambria Math"/>
          </w:rPr>
          <m:t>W</m:t>
        </m:r>
      </m:oMath>
      <w:r w:rsidR="00FE5A3B" w:rsidRPr="00AE2028">
        <w:t>-vel jelölt blokk</w:t>
      </w:r>
      <w:r w:rsidR="00404C3E" w:rsidRPr="00AE2028">
        <w:t xml:space="preserve"> jelzi a két vektor </w:t>
      </w:r>
      <w:proofErr w:type="spellStart"/>
      <w:r w:rsidR="00404C3E" w:rsidRPr="00AE2028">
        <w:t>konkatenációját</w:t>
      </w:r>
      <w:proofErr w:type="spellEnd"/>
      <w:r w:rsidR="00404C3E" w:rsidRPr="00AE2028">
        <w:t xml:space="preserve"> és az adott súlymátrixokkal és </w:t>
      </w:r>
      <w:proofErr w:type="spellStart"/>
      <w:r w:rsidR="00404C3E" w:rsidRPr="00AE2028">
        <w:rPr>
          <w:i/>
          <w:iCs/>
        </w:rPr>
        <w:t>bias</w:t>
      </w:r>
      <w:proofErr w:type="spellEnd"/>
      <w:r w:rsidR="00404C3E" w:rsidRPr="00AE2028">
        <w:t xml:space="preserve"> értékkel való </w:t>
      </w:r>
      <w:proofErr w:type="spellStart"/>
      <w:r w:rsidR="00404C3E" w:rsidRPr="00AE2028">
        <w:t>affin</w:t>
      </w:r>
      <w:proofErr w:type="spellEnd"/>
      <w:r w:rsidR="00404C3E" w:rsidRPr="00AE2028">
        <w:t xml:space="preserve"> transzformációt.</w:t>
      </w:r>
      <w:r w:rsidR="00FE5A3B" w:rsidRPr="00AE2028">
        <w:t xml:space="preserve"> </w:t>
      </w:r>
      <w:r w:rsidRPr="00AE2028">
        <w:t xml:space="preserve">Az </w:t>
      </w:r>
      <w:r w:rsidR="00C31870" w:rsidRPr="00AE2028">
        <w:t xml:space="preserve">első három kapu esetében </w:t>
      </w:r>
      <w:r w:rsidR="00C31870" w:rsidRPr="00AE2028">
        <w:rPr>
          <w:rStyle w:val="Irodalomjegyzkforrs"/>
        </w:rPr>
        <w:t>sigmoid</w:t>
      </w:r>
      <w:r w:rsidR="00C31870" w:rsidRPr="00AE2028">
        <w:t xml:space="preserve"> </w:t>
      </w:r>
      <w:r w:rsidR="00C42385" w:rsidRPr="00AE2028">
        <w:t>(</w:t>
      </w:r>
      <w:r w:rsidR="003230FE">
        <w:t>2</w:t>
      </w:r>
      <w:r w:rsidR="00300486" w:rsidRPr="00AE2028">
        <w:t>.</w:t>
      </w:r>
      <w:r w:rsidR="00BA13AB">
        <w:t>9</w:t>
      </w:r>
      <w:r w:rsidR="00C42385" w:rsidRPr="00AE2028">
        <w:t xml:space="preserve"> egyenlet) </w:t>
      </w:r>
      <w:r w:rsidR="00C31870" w:rsidRPr="00AE2028">
        <w:t xml:space="preserve">aktivációs függvényt, míg az </w:t>
      </w:r>
      <w:r w:rsidRPr="00AE2028">
        <w:t xml:space="preserve">update </w:t>
      </w:r>
      <w:r w:rsidR="00C31870" w:rsidRPr="00AE2028">
        <w:t>kapunál</w:t>
      </w:r>
      <w:r w:rsidRPr="00AE2028">
        <w:t xml:space="preserve"> </w:t>
      </w:r>
      <w:r w:rsidRPr="00AE2028">
        <w:rPr>
          <w:rStyle w:val="Irodalomjegyzkforrs"/>
        </w:rPr>
        <w:t>tanh</w:t>
      </w:r>
      <w:r w:rsidRPr="00AE2028">
        <w:t xml:space="preserve"> </w:t>
      </w:r>
      <w:r w:rsidR="00C31870" w:rsidRPr="00AE2028">
        <w:t>nemlinearitást</w:t>
      </w:r>
      <w:r w:rsidRPr="00AE2028">
        <w:t xml:space="preserve"> használunk</w:t>
      </w:r>
      <w:r w:rsidR="00C31870" w:rsidRPr="00AE2028">
        <w:t>.</w:t>
      </w:r>
      <w:r w:rsidRPr="00AE2028">
        <w:t xml:space="preserve"> A cella aktuális állapotát két komponensből kapjuk meg: a felejtő kapuval beállítjuk, hogy mennyit tartson meg, </w:t>
      </w:r>
      <w:r w:rsidR="00C31870" w:rsidRPr="00AE2028">
        <w:t>vagy más szóval</w:t>
      </w:r>
      <w:r w:rsidRPr="00AE2028">
        <w:t xml:space="preserve"> mennyit </w:t>
      </w:r>
      <w:r w:rsidR="00C31870" w:rsidRPr="00AE2028">
        <w:t>„</w:t>
      </w:r>
      <w:r w:rsidRPr="00AE2028">
        <w:t>felejtsen el</w:t>
      </w:r>
      <w:r w:rsidR="00C31870" w:rsidRPr="00AE2028">
        <w:t>”</w:t>
      </w:r>
      <w:r w:rsidRPr="00AE2028">
        <w:t xml:space="preserve"> az előző időpontbeli értékéből, </w:t>
      </w:r>
      <w:r w:rsidR="00C31870" w:rsidRPr="00AE2028">
        <w:t>míg</w:t>
      </w:r>
      <w:r w:rsidRPr="00AE2028">
        <w:t xml:space="preserve"> a </w:t>
      </w:r>
      <w:r w:rsidR="00C31870" w:rsidRPr="00AE2028">
        <w:t xml:space="preserve">bemeneti </w:t>
      </w:r>
      <w:r w:rsidRPr="00AE2028">
        <w:t xml:space="preserve">kapuval beállítjuk, hogy </w:t>
      </w:r>
      <w:r w:rsidR="00C42385" w:rsidRPr="00AE2028">
        <w:t>mennyit</w:t>
      </w:r>
      <w:r w:rsidRPr="00AE2028">
        <w:t xml:space="preserve"> </w:t>
      </w:r>
      <w:r w:rsidR="00C42385" w:rsidRPr="00AE2028">
        <w:t>frissítsünk</w:t>
      </w:r>
      <w:r w:rsidRPr="00AE2028">
        <w:t xml:space="preserve"> a belső állapot</w:t>
      </w:r>
      <w:r w:rsidR="00C42385" w:rsidRPr="00AE2028">
        <w:t>on</w:t>
      </w:r>
      <w:r w:rsidR="00C31870" w:rsidRPr="00AE2028">
        <w:t xml:space="preserve"> (</w:t>
      </w:r>
      <w:r w:rsidR="003230FE">
        <w:t>2</w:t>
      </w:r>
      <w:r w:rsidR="00300486" w:rsidRPr="00AE2028">
        <w:t>.</w:t>
      </w:r>
      <w:r w:rsidR="00BA13AB">
        <w:t>7</w:t>
      </w:r>
      <w:r w:rsidR="00C31870" w:rsidRPr="00AE2028">
        <w:t xml:space="preserve"> egyenlet)</w:t>
      </w:r>
      <w:r w:rsidRPr="00AE2028">
        <w:t>. Végezetül a</w:t>
      </w:r>
      <w:r w:rsidR="00C42385" w:rsidRPr="00AE2028">
        <w:t>z így kapott</w:t>
      </w:r>
      <w:r w:rsidRPr="00AE2028">
        <w:t xml:space="preserve"> cella aktuális állapotából </w:t>
      </w:r>
      <w:r w:rsidR="00C42385" w:rsidRPr="00AE2028">
        <w:t>számítjuk ki</w:t>
      </w:r>
      <w:r w:rsidRPr="00AE2028">
        <w:t xml:space="preserve"> az aktuális kimenetet. </w:t>
      </w:r>
      <w:r w:rsidR="00C42385" w:rsidRPr="00AE2028">
        <w:t>A kimeneti</w:t>
      </w:r>
      <w:r w:rsidRPr="00AE2028">
        <w:t xml:space="preserve"> kapu állítja be, hogy milyen mértékben teszi ezt.</w:t>
      </w:r>
      <w:r w:rsidR="00C42385" w:rsidRPr="00AE2028">
        <w:t xml:space="preserve"> </w:t>
      </w:r>
    </w:p>
    <w:tbl>
      <w:tblPr>
        <w:tblStyle w:val="TableGrid"/>
        <w:tblpPr w:leftFromText="141" w:rightFromText="141" w:vertAnchor="text" w:horzAnchor="page" w:tblpX="2008" w:tblpY="345"/>
        <w:tblW w:w="89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662"/>
        <w:gridCol w:w="1473"/>
      </w:tblGrid>
      <w:tr w:rsidR="00AE2028" w:rsidRPr="00AE2028" w14:paraId="09BCC6E7" w14:textId="77777777" w:rsidTr="00720227">
        <w:trPr>
          <w:trHeight w:val="695"/>
        </w:trPr>
        <w:tc>
          <w:tcPr>
            <w:tcW w:w="846" w:type="dxa"/>
            <w:vAlign w:val="center"/>
          </w:tcPr>
          <w:p w14:paraId="189A2D1E" w14:textId="77777777" w:rsidR="00062C4C" w:rsidRPr="00AE2028" w:rsidRDefault="00062C4C" w:rsidP="003919E7">
            <w:pPr>
              <w:ind w:firstLine="0"/>
              <w:jc w:val="center"/>
              <w:rPr>
                <w:noProof/>
              </w:rPr>
            </w:pPr>
          </w:p>
        </w:tc>
        <w:tc>
          <w:tcPr>
            <w:tcW w:w="6662" w:type="dxa"/>
            <w:vAlign w:val="center"/>
          </w:tcPr>
          <w:p w14:paraId="6DC18A8D" w14:textId="2655E734" w:rsidR="00062C4C" w:rsidRPr="00AE2028" w:rsidRDefault="00223210" w:rsidP="009F39FE">
            <w:pPr>
              <w:jc w:val="center"/>
              <w:rPr>
                <w:noProof/>
              </w:rP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tc>
        <w:tc>
          <w:tcPr>
            <w:tcW w:w="1473" w:type="dxa"/>
            <w:vAlign w:val="center"/>
          </w:tcPr>
          <w:p w14:paraId="34ED2BF9" w14:textId="63E80CF9" w:rsidR="00062C4C" w:rsidRPr="00AE2028" w:rsidRDefault="009F39FE" w:rsidP="003919E7">
            <w:pPr>
              <w:ind w:firstLine="0"/>
              <w:jc w:val="center"/>
              <w:rPr>
                <w:noProof/>
              </w:rPr>
            </w:pPr>
            <w:r w:rsidRPr="00AE2028">
              <w:t>(</w:t>
            </w:r>
            <w:r w:rsidR="003230FE">
              <w:t>2</w:t>
            </w:r>
            <w:r w:rsidR="00300486" w:rsidRPr="00AE2028">
              <w:t>.</w:t>
            </w:r>
            <w:r w:rsidR="00246A48">
              <w:t>3</w:t>
            </w:r>
            <w:r w:rsidRPr="00AE2028">
              <w:t>)</w:t>
            </w:r>
          </w:p>
        </w:tc>
      </w:tr>
      <w:tr w:rsidR="00AE2028" w:rsidRPr="00AE2028" w14:paraId="6A562FC7" w14:textId="77777777" w:rsidTr="00720227">
        <w:trPr>
          <w:trHeight w:val="695"/>
        </w:trPr>
        <w:tc>
          <w:tcPr>
            <w:tcW w:w="846" w:type="dxa"/>
            <w:vAlign w:val="center"/>
          </w:tcPr>
          <w:p w14:paraId="097E9FF4" w14:textId="77777777" w:rsidR="009F39FE" w:rsidRPr="00AE2028" w:rsidRDefault="009F39FE" w:rsidP="00A74B06">
            <w:pPr>
              <w:ind w:firstLine="0"/>
              <w:jc w:val="center"/>
              <w:rPr>
                <w:noProof/>
              </w:rPr>
            </w:pPr>
          </w:p>
        </w:tc>
        <w:tc>
          <w:tcPr>
            <w:tcW w:w="6662" w:type="dxa"/>
            <w:vAlign w:val="center"/>
          </w:tcPr>
          <w:p w14:paraId="59CB15F3" w14:textId="7829EE57" w:rsidR="009F39FE" w:rsidRPr="00AE2028" w:rsidRDefault="00223210" w:rsidP="009F39FE">
            <w:pPr>
              <w:jc w:val="center"/>
              <w:rPr>
                <w:noProof/>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tc>
        <w:tc>
          <w:tcPr>
            <w:tcW w:w="1473" w:type="dxa"/>
            <w:vAlign w:val="center"/>
          </w:tcPr>
          <w:p w14:paraId="5F1601F6" w14:textId="25D9F4EE" w:rsidR="009F39FE" w:rsidRPr="00AE2028" w:rsidRDefault="009F39FE" w:rsidP="00A74B06">
            <w:pPr>
              <w:ind w:firstLine="0"/>
              <w:jc w:val="center"/>
              <w:rPr>
                <w:noProof/>
              </w:rPr>
            </w:pPr>
            <w:r w:rsidRPr="00AE2028">
              <w:t>(</w:t>
            </w:r>
            <w:r w:rsidR="003230FE">
              <w:t>2</w:t>
            </w:r>
            <w:r w:rsidR="00300486" w:rsidRPr="00AE2028">
              <w:t>.</w:t>
            </w:r>
            <w:r w:rsidR="00246A48">
              <w:t>4</w:t>
            </w:r>
            <w:r w:rsidRPr="00AE2028">
              <w:t>)</w:t>
            </w:r>
          </w:p>
        </w:tc>
      </w:tr>
      <w:tr w:rsidR="00AE2028" w:rsidRPr="00AE2028" w14:paraId="399D3220" w14:textId="77777777" w:rsidTr="00720227">
        <w:trPr>
          <w:trHeight w:val="695"/>
        </w:trPr>
        <w:tc>
          <w:tcPr>
            <w:tcW w:w="846" w:type="dxa"/>
            <w:vAlign w:val="center"/>
          </w:tcPr>
          <w:p w14:paraId="15F1556A" w14:textId="77777777" w:rsidR="009F39FE" w:rsidRPr="00AE2028" w:rsidRDefault="009F39FE" w:rsidP="00A74B06">
            <w:pPr>
              <w:ind w:firstLine="0"/>
              <w:jc w:val="center"/>
              <w:rPr>
                <w:noProof/>
              </w:rPr>
            </w:pPr>
          </w:p>
        </w:tc>
        <w:tc>
          <w:tcPr>
            <w:tcW w:w="6662" w:type="dxa"/>
            <w:vAlign w:val="center"/>
          </w:tcPr>
          <w:p w14:paraId="666674A9" w14:textId="06820A32" w:rsidR="009F39FE" w:rsidRPr="00AE2028" w:rsidRDefault="00223210" w:rsidP="009F39FE">
            <w:pPr>
              <w:jc w:val="center"/>
              <w:rPr>
                <w:noProof/>
              </w:rPr>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c>
        <w:tc>
          <w:tcPr>
            <w:tcW w:w="1473" w:type="dxa"/>
            <w:vAlign w:val="center"/>
          </w:tcPr>
          <w:p w14:paraId="0396573B" w14:textId="57340197" w:rsidR="009F39FE" w:rsidRPr="00AE2028" w:rsidRDefault="009F39FE" w:rsidP="00A74B06">
            <w:pPr>
              <w:ind w:firstLine="0"/>
              <w:jc w:val="center"/>
              <w:rPr>
                <w:noProof/>
              </w:rPr>
            </w:pPr>
            <w:r w:rsidRPr="00AE2028">
              <w:t>(</w:t>
            </w:r>
            <w:r w:rsidR="003230FE">
              <w:t>2</w:t>
            </w:r>
            <w:r w:rsidRPr="00AE2028">
              <w:t>.</w:t>
            </w:r>
            <w:r w:rsidR="00246A48">
              <w:t>5</w:t>
            </w:r>
            <w:r w:rsidRPr="00AE2028">
              <w:t>)</w:t>
            </w:r>
          </w:p>
        </w:tc>
      </w:tr>
      <w:tr w:rsidR="00AE2028" w:rsidRPr="00AE2028" w14:paraId="7B5919EE" w14:textId="77777777" w:rsidTr="00720227">
        <w:trPr>
          <w:trHeight w:val="695"/>
        </w:trPr>
        <w:tc>
          <w:tcPr>
            <w:tcW w:w="846" w:type="dxa"/>
            <w:vAlign w:val="center"/>
          </w:tcPr>
          <w:p w14:paraId="19711051" w14:textId="77777777" w:rsidR="009F39FE" w:rsidRPr="00AE2028" w:rsidRDefault="009F39FE" w:rsidP="00A74B06">
            <w:pPr>
              <w:ind w:firstLine="0"/>
              <w:jc w:val="center"/>
              <w:rPr>
                <w:noProof/>
              </w:rPr>
            </w:pPr>
          </w:p>
        </w:tc>
        <w:tc>
          <w:tcPr>
            <w:tcW w:w="6662" w:type="dxa"/>
            <w:vAlign w:val="center"/>
          </w:tcPr>
          <w:p w14:paraId="218BA7CE" w14:textId="0F6D7C39" w:rsidR="009F39FE" w:rsidRPr="00AE2028" w:rsidRDefault="00223210" w:rsidP="009F39FE">
            <w:pPr>
              <w:jc w:val="center"/>
              <w:rPr>
                <w:noProof/>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tc>
        <w:tc>
          <w:tcPr>
            <w:tcW w:w="1473" w:type="dxa"/>
            <w:vAlign w:val="center"/>
          </w:tcPr>
          <w:p w14:paraId="05B13C0B" w14:textId="59451BFA" w:rsidR="009F39FE" w:rsidRPr="00AE2028" w:rsidRDefault="009F39FE" w:rsidP="00A74B06">
            <w:pPr>
              <w:ind w:firstLine="0"/>
              <w:jc w:val="center"/>
              <w:rPr>
                <w:noProof/>
              </w:rPr>
            </w:pPr>
            <w:r w:rsidRPr="00AE2028">
              <w:t>(</w:t>
            </w:r>
            <w:r w:rsidR="003230FE">
              <w:t>2</w:t>
            </w:r>
            <w:r w:rsidR="00300486" w:rsidRPr="00AE2028">
              <w:t>.</w:t>
            </w:r>
            <w:r w:rsidR="00246A48">
              <w:t>6</w:t>
            </w:r>
            <w:r w:rsidRPr="00AE2028">
              <w:t>)</w:t>
            </w:r>
          </w:p>
        </w:tc>
      </w:tr>
      <w:tr w:rsidR="00AE2028" w:rsidRPr="00AE2028" w14:paraId="2BFC2A5C" w14:textId="77777777" w:rsidTr="00720227">
        <w:trPr>
          <w:trHeight w:val="695"/>
        </w:trPr>
        <w:tc>
          <w:tcPr>
            <w:tcW w:w="846" w:type="dxa"/>
            <w:vAlign w:val="center"/>
          </w:tcPr>
          <w:p w14:paraId="6A22E14F" w14:textId="77777777" w:rsidR="009F39FE" w:rsidRPr="00AE2028" w:rsidRDefault="009F39FE" w:rsidP="00A74B06">
            <w:pPr>
              <w:ind w:firstLine="0"/>
              <w:jc w:val="center"/>
              <w:rPr>
                <w:noProof/>
              </w:rPr>
            </w:pPr>
          </w:p>
        </w:tc>
        <w:tc>
          <w:tcPr>
            <w:tcW w:w="6662" w:type="dxa"/>
            <w:vAlign w:val="center"/>
          </w:tcPr>
          <w:p w14:paraId="572A7C86" w14:textId="29517854" w:rsidR="009F39FE" w:rsidRPr="00AE2028" w:rsidRDefault="00223210" w:rsidP="009F39FE">
            <w:pPr>
              <w:jc w:val="center"/>
              <w:rPr>
                <w:noProof/>
              </w:rPr>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oMath>
            </m:oMathPara>
          </w:p>
        </w:tc>
        <w:tc>
          <w:tcPr>
            <w:tcW w:w="1473" w:type="dxa"/>
            <w:vAlign w:val="center"/>
          </w:tcPr>
          <w:p w14:paraId="13F7FEF1" w14:textId="38F6AB92" w:rsidR="009F39FE" w:rsidRPr="00AE2028" w:rsidRDefault="009F39FE" w:rsidP="00A74B06">
            <w:pPr>
              <w:ind w:firstLine="0"/>
              <w:jc w:val="center"/>
              <w:rPr>
                <w:noProof/>
              </w:rPr>
            </w:pPr>
            <w:r w:rsidRPr="00AE2028">
              <w:t>(</w:t>
            </w:r>
            <w:r w:rsidR="003230FE">
              <w:t>2</w:t>
            </w:r>
            <w:r w:rsidR="00300486" w:rsidRPr="00AE2028">
              <w:t>.</w:t>
            </w:r>
            <w:r w:rsidR="00246A48">
              <w:t>7</w:t>
            </w:r>
            <w:r w:rsidRPr="00AE2028">
              <w:t>)</w:t>
            </w:r>
          </w:p>
        </w:tc>
      </w:tr>
      <w:tr w:rsidR="00AE2028" w:rsidRPr="00AE2028" w14:paraId="164D92DF" w14:textId="77777777" w:rsidTr="00720227">
        <w:trPr>
          <w:trHeight w:val="695"/>
        </w:trPr>
        <w:tc>
          <w:tcPr>
            <w:tcW w:w="846" w:type="dxa"/>
            <w:vAlign w:val="center"/>
          </w:tcPr>
          <w:p w14:paraId="44FA8025" w14:textId="77777777" w:rsidR="009F39FE" w:rsidRPr="00AE2028" w:rsidRDefault="009F39FE" w:rsidP="00A74B06">
            <w:pPr>
              <w:ind w:firstLine="0"/>
              <w:jc w:val="center"/>
              <w:rPr>
                <w:noProof/>
              </w:rPr>
            </w:pPr>
          </w:p>
        </w:tc>
        <w:tc>
          <w:tcPr>
            <w:tcW w:w="6662" w:type="dxa"/>
            <w:vAlign w:val="center"/>
          </w:tcPr>
          <w:p w14:paraId="5912DCBD" w14:textId="432DB382" w:rsidR="009F39FE" w:rsidRPr="00AE2028" w:rsidRDefault="00223210" w:rsidP="009F39FE">
            <w:pPr>
              <w:jc w:val="center"/>
              <w:rPr>
                <w:noProof/>
              </w:rPr>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func>
                  <m:funcPr>
                    <m:ctrlPr>
                      <w:rPr>
                        <w:rFonts w:ascii="Cambria Math" w:hAnsi="Cambria Math"/>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e>
                </m:func>
                <m:r>
                  <w:rPr>
                    <w:rFonts w:ascii="Cambria Math" w:hAnsi="Cambria Math"/>
                  </w:rPr>
                  <m:t>)</m:t>
                </m:r>
              </m:oMath>
            </m:oMathPara>
          </w:p>
        </w:tc>
        <w:tc>
          <w:tcPr>
            <w:tcW w:w="1473" w:type="dxa"/>
            <w:vAlign w:val="center"/>
          </w:tcPr>
          <w:p w14:paraId="43AB1B92" w14:textId="06F1F9D5" w:rsidR="009F39FE" w:rsidRPr="00AE2028" w:rsidRDefault="009F39FE" w:rsidP="00A74B06">
            <w:pPr>
              <w:ind w:firstLine="0"/>
              <w:jc w:val="center"/>
              <w:rPr>
                <w:noProof/>
              </w:rPr>
            </w:pPr>
            <w:r w:rsidRPr="00AE2028">
              <w:t>(</w:t>
            </w:r>
            <w:r w:rsidR="003230FE">
              <w:t>2</w:t>
            </w:r>
            <w:r w:rsidR="00300486" w:rsidRPr="00AE2028">
              <w:t>.</w:t>
            </w:r>
            <w:r w:rsidR="00246A48">
              <w:t>8</w:t>
            </w:r>
            <w:r w:rsidRPr="00AE2028">
              <w:t>)</w:t>
            </w:r>
          </w:p>
        </w:tc>
      </w:tr>
      <w:tr w:rsidR="00AE2028" w:rsidRPr="00AE2028" w14:paraId="230542DF" w14:textId="77777777" w:rsidTr="00720227">
        <w:trPr>
          <w:trHeight w:val="695"/>
        </w:trPr>
        <w:tc>
          <w:tcPr>
            <w:tcW w:w="846" w:type="dxa"/>
            <w:vAlign w:val="center"/>
          </w:tcPr>
          <w:p w14:paraId="1463CAEE" w14:textId="77777777" w:rsidR="009F39FE" w:rsidRPr="00AE2028" w:rsidRDefault="009F39FE" w:rsidP="00A74B06">
            <w:pPr>
              <w:ind w:firstLine="0"/>
              <w:jc w:val="center"/>
              <w:rPr>
                <w:noProof/>
              </w:rPr>
            </w:pPr>
          </w:p>
        </w:tc>
        <w:tc>
          <w:tcPr>
            <w:tcW w:w="6662" w:type="dxa"/>
            <w:vAlign w:val="center"/>
          </w:tcPr>
          <w:p w14:paraId="536CD2BE" w14:textId="7309BB40" w:rsidR="009F39FE" w:rsidRPr="00AE2028" w:rsidRDefault="009F39FE" w:rsidP="009F39FE">
            <w:pPr>
              <w:jc w:val="center"/>
            </w:pPr>
            <m:oMathPara>
              <m:oMath>
                <m:r>
                  <w:rPr>
                    <w:rFonts w:ascii="Cambria Math" w:hAnsi="Cambria Math"/>
                  </w:rPr>
                  <m:t xml:space="preserve">σ(x)=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1473" w:type="dxa"/>
            <w:vAlign w:val="center"/>
          </w:tcPr>
          <w:p w14:paraId="10DDAB67" w14:textId="7849DA01" w:rsidR="009F39FE" w:rsidRPr="00AE2028" w:rsidRDefault="009F39FE" w:rsidP="00A74B06">
            <w:pPr>
              <w:ind w:firstLine="0"/>
              <w:jc w:val="center"/>
            </w:pPr>
            <w:r w:rsidRPr="00AE2028">
              <w:t>(</w:t>
            </w:r>
            <w:r w:rsidR="003230FE">
              <w:t>2</w:t>
            </w:r>
            <w:r w:rsidR="00300486" w:rsidRPr="00AE2028">
              <w:t>.</w:t>
            </w:r>
            <w:r w:rsidR="00246A48">
              <w:t>9</w:t>
            </w:r>
            <w:r w:rsidRPr="00AE2028">
              <w:t>)</w:t>
            </w:r>
          </w:p>
        </w:tc>
      </w:tr>
    </w:tbl>
    <w:p w14:paraId="127BAC6C" w14:textId="77777777" w:rsidR="009F39FE" w:rsidRPr="00AE2028" w:rsidRDefault="009F39FE" w:rsidP="009F39FE">
      <w:pPr>
        <w:pStyle w:val="Kp"/>
        <w:jc w:val="both"/>
      </w:pPr>
    </w:p>
    <w:p w14:paraId="24F5EF72" w14:textId="1DCE6815" w:rsidR="003A1A48" w:rsidRPr="00AE2028" w:rsidRDefault="003A1A48" w:rsidP="003A1A48">
      <w:pPr>
        <w:pStyle w:val="Kp"/>
      </w:pPr>
      <w:r w:rsidRPr="00AE2028">
        <w:rPr>
          <w:noProof/>
        </w:rPr>
        <w:drawing>
          <wp:inline distT="0" distB="0" distL="0" distR="0" wp14:anchorId="7AA07F40" wp14:editId="1092EDD7">
            <wp:extent cx="5400040" cy="1229995"/>
            <wp:effectExtent l="0" t="0" r="0" b="0"/>
            <wp:docPr id="23" name="Ábr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400040" cy="1229995"/>
                    </a:xfrm>
                    <a:prstGeom prst="rect">
                      <a:avLst/>
                    </a:prstGeom>
                  </pic:spPr>
                </pic:pic>
              </a:graphicData>
            </a:graphic>
          </wp:inline>
        </w:drawing>
      </w:r>
    </w:p>
    <w:bookmarkStart w:id="108" w:name="_Ref72136820"/>
    <w:p w14:paraId="0D38D498" w14:textId="5FFAE37A" w:rsidR="003A1A48" w:rsidRPr="00AE2028" w:rsidRDefault="00CE066D" w:rsidP="003A1A48">
      <w:pPr>
        <w:pStyle w:val="Caption"/>
      </w:pPr>
      <w:r>
        <w:fldChar w:fldCharType="begin"/>
      </w:r>
      <w:r>
        <w:instrText xml:space="preserve"> STYLEREF 1 \s </w:instrText>
      </w:r>
      <w:r>
        <w:fldChar w:fldCharType="separate"/>
      </w:r>
      <w:r w:rsidR="00F002AE">
        <w:rPr>
          <w:noProof/>
        </w:rPr>
        <w:t>2</w:t>
      </w:r>
      <w:r>
        <w:fldChar w:fldCharType="end"/>
      </w:r>
      <w:r>
        <w:t>.</w:t>
      </w:r>
      <w:fldSimple w:instr=" SEQ ábra \* ARABIC \s 1 ">
        <w:r w:rsidR="00F002AE">
          <w:rPr>
            <w:noProof/>
          </w:rPr>
          <w:t>7</w:t>
        </w:r>
      </w:fldSimple>
      <w:r w:rsidR="003A1A48" w:rsidRPr="00AE2028">
        <w:t xml:space="preserve">. </w:t>
      </w:r>
      <w:r w:rsidR="003A1A48" w:rsidRPr="005E6264">
        <w:t>ábra</w:t>
      </w:r>
      <w:bookmarkEnd w:id="108"/>
      <w:r w:rsidR="003A1A48" w:rsidRPr="005E6264">
        <w:t xml:space="preserve"> LSTM cell</w:t>
      </w:r>
      <w:r w:rsidR="00D747EB" w:rsidRPr="005E6264">
        <w:t>a</w:t>
      </w:r>
      <w:r w:rsidR="008B79A7" w:rsidRPr="005E6264">
        <w:t xml:space="preserve"> </w:t>
      </w:r>
      <w:r w:rsidR="00683C45" w:rsidRPr="005E6264">
        <w:t xml:space="preserve">időben </w:t>
      </w:r>
      <w:r w:rsidR="008B79A7" w:rsidRPr="005E6264">
        <w:t>kibontott modellje</w:t>
      </w:r>
    </w:p>
    <w:p w14:paraId="7641E3D8" w14:textId="4F9E5746" w:rsidR="00C42385" w:rsidRPr="00AE2028" w:rsidRDefault="00C42385" w:rsidP="00C42385">
      <w:r w:rsidRPr="00AE2028">
        <w:t xml:space="preserve">Mint említettem, az LSTM képes kezelni az eltűnő gradienseket, ehhez az kell, hogy a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Pr="00AE2028">
        <w:t xml:space="preserve">  és a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Pr="005E6264">
        <w:t xml:space="preserve"> közötti derivált 1 körül legyen, mert ekkor a derivált sokadik (összes idő-lépésnyi) hatványa </w:t>
      </w:r>
      <w:r w:rsidR="00CD7DEE" w:rsidRPr="005E6264">
        <w:t>s</w:t>
      </w:r>
      <w:r w:rsidRPr="005E6264">
        <w:t xml:space="preserve">em </w:t>
      </w:r>
      <w:r w:rsidR="001F1B42" w:rsidRPr="005E6264">
        <w:t>válik zérussá és nem növekszik minden határon túl</w:t>
      </w:r>
      <w:r w:rsidRPr="005E6264">
        <w:t xml:space="preserve">. Látható, hogy a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Pr="005E6264">
        <w:t xml:space="preserve">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Pr="005E6264">
        <w:t xml:space="preserve"> szerinti deriváltja csak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5E6264">
        <w:t xml:space="preserve">-től függ, így ez akár lehet egy is (0 és 1 </w:t>
      </w:r>
      <w:r w:rsidRPr="00AE2028">
        <w:t xml:space="preserve">közötti értéket vehet fel a </w:t>
      </w:r>
      <w:r w:rsidRPr="00AE2028">
        <w:rPr>
          <w:i/>
          <w:iCs/>
        </w:rPr>
        <w:t>sigmoid</w:t>
      </w:r>
      <w:r w:rsidRPr="00AE2028">
        <w:t xml:space="preserve"> miatt).</w:t>
      </w:r>
    </w:p>
    <w:p w14:paraId="665B6A02" w14:textId="635D1EC8" w:rsidR="002841F9" w:rsidRPr="00AE2028" w:rsidRDefault="00C4172F" w:rsidP="00294D93">
      <w:pPr>
        <w:pStyle w:val="Heading2"/>
      </w:pPr>
      <w:bookmarkStart w:id="109" w:name="_Toc90602996"/>
      <w:r>
        <w:t>Megerősítés</w:t>
      </w:r>
      <w:r w:rsidR="004E2EAB">
        <w:t>es</w:t>
      </w:r>
      <w:r>
        <w:t xml:space="preserve"> tanulás</w:t>
      </w:r>
      <w:bookmarkEnd w:id="109"/>
    </w:p>
    <w:p w14:paraId="4950FD0B" w14:textId="788D7697" w:rsidR="009C3E92" w:rsidRPr="00AE2028" w:rsidRDefault="00203D0F" w:rsidP="009D0CF5">
      <w:r w:rsidRPr="00AE2028">
        <w:t>A</w:t>
      </w:r>
      <w:r w:rsidR="00230E47" w:rsidRPr="00AE2028">
        <w:t xml:space="preserve"> megerősítés tanulás során egy </w:t>
      </w:r>
      <w:r w:rsidRPr="00AE2028">
        <w:t xml:space="preserve">úgynevezett </w:t>
      </w:r>
      <w:r w:rsidR="00230E47" w:rsidRPr="00AE2028">
        <w:t xml:space="preserve">ágens </w:t>
      </w:r>
      <w:r w:rsidR="00141731">
        <w:t>interakcióba lép</w:t>
      </w:r>
      <w:r w:rsidR="00230E47" w:rsidRPr="00AE2028">
        <w:t xml:space="preserve"> egy környezettel</w:t>
      </w:r>
      <w:r w:rsidRPr="00AE2028">
        <w:t xml:space="preserve">: </w:t>
      </w:r>
      <w:r w:rsidR="00230E47" w:rsidRPr="00AE2028">
        <w:t>különböző akciókat hajt végre</w:t>
      </w:r>
      <w:r w:rsidRPr="00AE2028">
        <w:t xml:space="preserve"> környezetben</w:t>
      </w:r>
      <w:r w:rsidR="00230E47" w:rsidRPr="00AE2028">
        <w:t>, a környezet adott időpontbeli állapotától függően és ezért valame</w:t>
      </w:r>
      <w:r w:rsidR="00E8584E" w:rsidRPr="00AE2028">
        <w:t>kkora</w:t>
      </w:r>
      <w:r w:rsidR="00230E47" w:rsidRPr="00AE2028">
        <w:t xml:space="preserve"> jutalmat kap. </w:t>
      </w:r>
      <w:r w:rsidR="00E8584E" w:rsidRPr="00AE2028">
        <w:t xml:space="preserve">Minél </w:t>
      </w:r>
      <w:r w:rsidR="00644C7A" w:rsidRPr="00AE2028">
        <w:t>közelebb került</w:t>
      </w:r>
      <w:r w:rsidR="00E8584E" w:rsidRPr="00AE2028">
        <w:t xml:space="preserve"> </w:t>
      </w:r>
      <w:r w:rsidRPr="00AE2028">
        <w:t xml:space="preserve">az ágens </w:t>
      </w:r>
      <w:r w:rsidR="00644C7A" w:rsidRPr="00AE2028">
        <w:t>a célfeladat elvégzéséhez</w:t>
      </w:r>
      <w:r w:rsidR="00F00F30" w:rsidRPr="00AE2028">
        <w:t>,</w:t>
      </w:r>
      <w:r w:rsidR="00E8584E" w:rsidRPr="00AE2028">
        <w:t xml:space="preserve"> </w:t>
      </w:r>
      <w:r w:rsidR="001B5A90">
        <w:t>a jutalom jellemzően annál nagyobb</w:t>
      </w:r>
      <w:r w:rsidR="00E8584E" w:rsidRPr="00AE2028">
        <w:t>. Minden</w:t>
      </w:r>
      <w:r w:rsidRPr="00AE2028">
        <w:t xml:space="preserve"> egyes</w:t>
      </w:r>
      <w:r w:rsidR="00E8584E" w:rsidRPr="00AE2028">
        <w:t xml:space="preserve"> akció után a környezet egy új állapotba kerül</w:t>
      </w:r>
      <w:r w:rsidRPr="00AE2028">
        <w:t>, majd jutalmazzuk/büntetjük az akciót</w:t>
      </w:r>
      <w:r w:rsidR="00E8584E" w:rsidRPr="00AE2028">
        <w:t xml:space="preserve">. </w:t>
      </w:r>
      <w:r w:rsidR="00BE1775" w:rsidRPr="00AE2028">
        <w:t>Tanításkor e</w:t>
      </w:r>
      <w:r w:rsidR="00E8584E" w:rsidRPr="00AE2028">
        <w:t xml:space="preserve">gy epizódnak </w:t>
      </w:r>
      <w:r w:rsidR="00BE1775" w:rsidRPr="00AE2028">
        <w:t>nevezzük</w:t>
      </w:r>
      <w:r w:rsidR="00E8584E" w:rsidRPr="00AE2028">
        <w:t xml:space="preserve"> </w:t>
      </w:r>
      <w:r w:rsidR="00BE1775" w:rsidRPr="00AE2028">
        <w:t xml:space="preserve">azt a </w:t>
      </w:r>
      <w:r w:rsidR="00E8584E" w:rsidRPr="00AE2028">
        <w:t>ciklust, melynek a végén a környezet visszaáll a kezd</w:t>
      </w:r>
      <w:r w:rsidR="00BE1775" w:rsidRPr="00AE2028">
        <w:t>eti</w:t>
      </w:r>
      <w:r w:rsidR="00E27602" w:rsidRPr="00AE2028">
        <w:t xml:space="preserve"> </w:t>
      </w:r>
      <w:r w:rsidR="00E8584E" w:rsidRPr="00AE2028">
        <w:t>állapot</w:t>
      </w:r>
      <w:r w:rsidR="00E27602" w:rsidRPr="00AE2028">
        <w:t>á</w:t>
      </w:r>
      <w:r w:rsidR="00E8584E" w:rsidRPr="00AE2028">
        <w:t>ra és kezdődik elölről a folyamat</w:t>
      </w:r>
      <w:r w:rsidR="00BE1775" w:rsidRPr="00AE2028">
        <w:t>.</w:t>
      </w:r>
      <w:r w:rsidR="00E8584E" w:rsidRPr="00AE2028">
        <w:t xml:space="preserve"> </w:t>
      </w:r>
      <w:r w:rsidR="00BE1775" w:rsidRPr="00AE2028">
        <w:t>Hasonló</w:t>
      </w:r>
      <w:r w:rsidR="00E8584E" w:rsidRPr="00AE2028">
        <w:t xml:space="preserve"> </w:t>
      </w:r>
      <w:r w:rsidR="00BE1775" w:rsidRPr="00AE2028">
        <w:t xml:space="preserve">ehhez </w:t>
      </w:r>
      <w:r w:rsidR="00E27602" w:rsidRPr="00AE2028">
        <w:t xml:space="preserve">a </w:t>
      </w:r>
      <w:r w:rsidR="00E8584E" w:rsidRPr="00AE2028">
        <w:t xml:space="preserve">felügyelt tanulásnál </w:t>
      </w:r>
      <w:r w:rsidR="00A47155" w:rsidRPr="00AE2028">
        <w:t>használt</w:t>
      </w:r>
      <w:r w:rsidR="00E8584E" w:rsidRPr="00AE2028">
        <w:t xml:space="preserve"> </w:t>
      </w:r>
      <w:proofErr w:type="spellStart"/>
      <w:r w:rsidR="00E8584E" w:rsidRPr="00AE2028">
        <w:t>epoch</w:t>
      </w:r>
      <w:proofErr w:type="spellEnd"/>
      <w:r w:rsidR="00E8584E" w:rsidRPr="00AE2028">
        <w:t xml:space="preserve"> </w:t>
      </w:r>
      <w:r w:rsidR="00BE1775" w:rsidRPr="00AE2028">
        <w:t>fogalma</w:t>
      </w:r>
      <w:r w:rsidR="00E8584E" w:rsidRPr="00AE2028">
        <w:t>.</w:t>
      </w:r>
    </w:p>
    <w:p w14:paraId="6571CF42" w14:textId="77777777" w:rsidR="00770191" w:rsidRPr="00AE2028" w:rsidRDefault="00770191" w:rsidP="00770191">
      <w:pPr>
        <w:pStyle w:val="Kp"/>
      </w:pPr>
      <w:r w:rsidRPr="00AE2028">
        <w:rPr>
          <w:noProof/>
        </w:rPr>
        <w:lastRenderedPageBreak/>
        <w:drawing>
          <wp:inline distT="0" distB="0" distL="0" distR="0" wp14:anchorId="1DA26977" wp14:editId="5AB19DFA">
            <wp:extent cx="2976113" cy="2056925"/>
            <wp:effectExtent l="0" t="0" r="0" b="635"/>
            <wp:docPr id="3" name="Ábr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3086642" cy="2133316"/>
                    </a:xfrm>
                    <a:prstGeom prst="rect">
                      <a:avLst/>
                    </a:prstGeom>
                  </pic:spPr>
                </pic:pic>
              </a:graphicData>
            </a:graphic>
          </wp:inline>
        </w:drawing>
      </w:r>
    </w:p>
    <w:bookmarkStart w:id="110" w:name="_Ref72136909"/>
    <w:p w14:paraId="4C267EEF" w14:textId="158B5BC2" w:rsidR="00770191" w:rsidRPr="00AE2028" w:rsidRDefault="00CE066D" w:rsidP="00770191">
      <w:pPr>
        <w:pStyle w:val="Caption"/>
      </w:pPr>
      <w:r>
        <w:fldChar w:fldCharType="begin"/>
      </w:r>
      <w:r>
        <w:instrText xml:space="preserve"> STYLEREF 1 \s </w:instrText>
      </w:r>
      <w:r>
        <w:fldChar w:fldCharType="separate"/>
      </w:r>
      <w:r w:rsidR="00F002AE">
        <w:rPr>
          <w:noProof/>
        </w:rPr>
        <w:t>2</w:t>
      </w:r>
      <w:r>
        <w:fldChar w:fldCharType="end"/>
      </w:r>
      <w:r>
        <w:t>.</w:t>
      </w:r>
      <w:fldSimple w:instr=" SEQ ábra \* ARABIC \s 1 ">
        <w:r w:rsidR="00F002AE">
          <w:rPr>
            <w:noProof/>
          </w:rPr>
          <w:t>8</w:t>
        </w:r>
      </w:fldSimple>
      <w:r w:rsidR="00770191" w:rsidRPr="00AE2028">
        <w:t>. ábra</w:t>
      </w:r>
      <w:bookmarkEnd w:id="110"/>
      <w:r w:rsidR="00770191" w:rsidRPr="00AE2028">
        <w:t xml:space="preserve"> MDP</w:t>
      </w:r>
    </w:p>
    <w:p w14:paraId="0372A241" w14:textId="3A387055" w:rsidR="00B71990" w:rsidRPr="00AE2028" w:rsidRDefault="00B71990" w:rsidP="009D0CF5">
      <w:r w:rsidRPr="00AE2028">
        <w:t>Az ágens legfőbb tulajdonsága a stratégia (policy)</w:t>
      </w:r>
      <w:r w:rsidR="004C0A6C" w:rsidRPr="00AE2028">
        <w:t>, mely egy olyan függvény, ami minden állapothoz hozzárendel egy akciót. A sztochasztikus stratégiát, mely az állapotokhoz egy valószínűségi eloszlást rendel π-vel jelölünk</w:t>
      </w:r>
      <w:r w:rsidR="000A5B0D" w:rsidRPr="00AE2028">
        <w:t>, míg a determinisztikus stratégiát μ-vel szokás</w:t>
      </w:r>
      <w:r w:rsidR="004C0A6C" w:rsidRPr="00AE2028">
        <w:t xml:space="preserve">. A megerősítéses tanulás célja, hogy megtaláljuk az optimális stratégiát, vagyis azt a stratégiát, ami maximalizálja a teljes jutalom várható értékét. </w:t>
      </w:r>
    </w:p>
    <w:p w14:paraId="42A68B20" w14:textId="7C264DB7" w:rsidR="00BE1775" w:rsidRPr="00AE2028" w:rsidRDefault="004C0A6C" w:rsidP="00BE1775">
      <w:r w:rsidRPr="00AE2028">
        <w:t xml:space="preserve">A </w:t>
      </w:r>
      <w:r w:rsidR="000A5B0D" w:rsidRPr="00AE2028">
        <w:t>π</w:t>
      </w:r>
      <w:r w:rsidRPr="00AE2028">
        <w:t xml:space="preserve"> </w:t>
      </w:r>
      <w:r w:rsidR="00A27E3C" w:rsidRPr="00AE2028">
        <w:t xml:space="preserve">sztochasztikus </w:t>
      </w:r>
      <w:r w:rsidRPr="00AE2028">
        <w:t xml:space="preserve">stratégia szerinti érték </w:t>
      </w:r>
      <w:r w:rsidR="000A5B0D" w:rsidRPr="00AE2028">
        <w:t xml:space="preserve">(állapot-érték) </w:t>
      </w:r>
      <w:r w:rsidRPr="00AE2028">
        <w:t xml:space="preserve">függvény </w:t>
      </w:r>
      <w:r w:rsidR="001B7887" w:rsidRPr="00AE2028">
        <w:t xml:space="preserve">véve az </w:t>
      </w:r>
      <w:r w:rsidR="001B7887" w:rsidRPr="00AE2028">
        <w:rPr>
          <w:i/>
          <w:iCs/>
        </w:rPr>
        <w:t>s</w:t>
      </w:r>
      <w:r w:rsidR="001B7887" w:rsidRPr="00AE2028">
        <w:t xml:space="preserve"> helyen </w:t>
      </w:r>
      <w:r w:rsidR="000A5B0D" w:rsidRPr="00AE2028">
        <w:t>megmutatja</w:t>
      </w:r>
      <w:r w:rsidRPr="00AE2028">
        <w:t xml:space="preserve">, hogyha ezt a stratégiát követjük, mennyi az </w:t>
      </w:r>
      <w:r w:rsidRPr="00AE2028">
        <w:rPr>
          <w:i/>
          <w:iCs/>
        </w:rPr>
        <w:t>s</w:t>
      </w:r>
      <w:r w:rsidRPr="00AE2028">
        <w:t xml:space="preserve"> állapot értéke, azaz mennyi a </w:t>
      </w:r>
      <w:r w:rsidR="000A5B0D" w:rsidRPr="00AE2028">
        <w:t>jövőbeli</w:t>
      </w:r>
      <w:r w:rsidRPr="00AE2028">
        <w:t xml:space="preserve"> diszkontált jutalom várható értéke</w:t>
      </w:r>
      <w:r w:rsidR="000A5B0D" w:rsidRPr="00AE2028">
        <w:t xml:space="preserve"> (</w:t>
      </w:r>
      <w:r w:rsidR="003230FE">
        <w:t>2</w:t>
      </w:r>
      <w:r w:rsidR="000A5B0D" w:rsidRPr="00AE2028">
        <w:t>.</w:t>
      </w:r>
      <w:r w:rsidR="00300486" w:rsidRPr="00AE2028">
        <w:t>1</w:t>
      </w:r>
      <w:r w:rsidR="00BA13AB">
        <w:t>1</w:t>
      </w:r>
      <w:r w:rsidR="000A5B0D" w:rsidRPr="00AE2028">
        <w:t xml:space="preserve"> egyenlet)</w:t>
      </w:r>
      <w:r w:rsidRPr="00AE2028">
        <w:t xml:space="preserve">. </w:t>
      </w:r>
      <w:r w:rsidR="00A27E3C" w:rsidRPr="00AE2028">
        <w:t xml:space="preserve">A </w:t>
      </w:r>
      <w:r w:rsidR="000A5B0D" w:rsidRPr="00AE2028">
        <w:t xml:space="preserve">jövőbeli </w:t>
      </w:r>
      <w:r w:rsidR="00D50698" w:rsidRPr="00AE2028">
        <w:t>diszkontált jutalom</w:t>
      </w:r>
      <w:r w:rsidR="00A27E3C" w:rsidRPr="00AE2028">
        <w:t xml:space="preserve"> </w:t>
      </w:r>
      <w:r w:rsidR="000A5B0D" w:rsidRPr="00AE2028">
        <w:t>(</w:t>
      </w:r>
      <w:r w:rsidR="003230FE">
        <w:t>2</w:t>
      </w:r>
      <w:r w:rsidR="000A5B0D" w:rsidRPr="00AE2028">
        <w:t>.</w:t>
      </w:r>
      <w:r w:rsidR="00BA13AB">
        <w:t>10</w:t>
      </w:r>
      <w:r w:rsidR="000A5B0D" w:rsidRPr="00AE2028">
        <w:t xml:space="preserve"> egyenlet)</w:t>
      </w:r>
      <w:r w:rsidR="00A27E3C" w:rsidRPr="00AE2028">
        <w:t xml:space="preserve"> a </w:t>
      </w:r>
      <w:r w:rsidR="00B617BB" w:rsidRPr="00AE2028">
        <w:t>jövőbeli</w:t>
      </w:r>
      <w:r w:rsidR="00A27E3C" w:rsidRPr="00AE2028">
        <w:t xml:space="preserve"> jutalmak összege, exponenciálisan súlyozva a diszkont rátával</w:t>
      </w:r>
      <w:r w:rsidR="00B617BB" w:rsidRPr="00AE2028">
        <w:t xml:space="preserve"> </w:t>
      </w:r>
      <w:r w:rsidR="00A27E3C" w:rsidRPr="00AE2028">
        <w:t>(</w:t>
      </w:r>
      <m:oMath>
        <m:r>
          <w:rPr>
            <w:rFonts w:ascii="Cambria Math" w:hAnsi="Cambria Math"/>
          </w:rPr>
          <m:t>0&lt;γ≤1</m:t>
        </m:r>
      </m:oMath>
      <w:r w:rsidR="00A27E3C" w:rsidRPr="00AE2028">
        <w:t>). A</w:t>
      </w:r>
      <w:r w:rsidR="00B617BB" w:rsidRPr="00AE2028">
        <w:t>z</w:t>
      </w:r>
      <w:r w:rsidR="00A27E3C" w:rsidRPr="00AE2028">
        <w:t xml:space="preserve"> </w:t>
      </w:r>
      <w:r w:rsidR="00B617BB" w:rsidRPr="00AE2028">
        <w:t>állapot-érték függvényhez</w:t>
      </w:r>
      <w:r w:rsidR="00A27E3C" w:rsidRPr="00AE2028">
        <w:t xml:space="preserve"> hasonlóan definiálhatunk </w:t>
      </w:r>
      <w:r w:rsidR="00B617BB" w:rsidRPr="00AE2028">
        <w:t>akció-érték</w:t>
      </w:r>
      <w:r w:rsidR="00A27E3C" w:rsidRPr="00AE2028">
        <w:t xml:space="preserve"> függvényt, mely egy állapot-akció párhoz rendeli a </w:t>
      </w:r>
      <w:r w:rsidR="00B617BB" w:rsidRPr="00AE2028">
        <w:t xml:space="preserve">jövőbeli </w:t>
      </w:r>
      <w:r w:rsidR="00A27E3C" w:rsidRPr="00AE2028">
        <w:t xml:space="preserve">diszkontált jutalom várható értékét, adott </w:t>
      </w:r>
      <w:r w:rsidR="00B617BB" w:rsidRPr="00AE2028">
        <w:t xml:space="preserve">π </w:t>
      </w:r>
      <w:r w:rsidR="00A27E3C" w:rsidRPr="00AE2028">
        <w:t>stratégia mellett</w:t>
      </w:r>
      <w:r w:rsidR="00B617BB" w:rsidRPr="00AE2028">
        <w:t>:</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47943878" w14:textId="77777777" w:rsidTr="00DF3AD2">
        <w:trPr>
          <w:trHeight w:val="289"/>
        </w:trPr>
        <w:tc>
          <w:tcPr>
            <w:tcW w:w="1111" w:type="dxa"/>
            <w:vAlign w:val="center"/>
          </w:tcPr>
          <w:p w14:paraId="0A34181B" w14:textId="77777777" w:rsidR="00BE1775" w:rsidRPr="00AE2028" w:rsidRDefault="00BE1775" w:rsidP="00DF3AD2">
            <w:pPr>
              <w:ind w:firstLine="0"/>
              <w:jc w:val="center"/>
              <w:rPr>
                <w:noProof/>
              </w:rPr>
            </w:pPr>
          </w:p>
        </w:tc>
        <w:tc>
          <w:tcPr>
            <w:tcW w:w="6246" w:type="dxa"/>
            <w:vAlign w:val="center"/>
          </w:tcPr>
          <w:p w14:paraId="0B8D703F" w14:textId="77777777" w:rsidR="00BE1775" w:rsidRPr="00AE2028" w:rsidRDefault="00223210" w:rsidP="00DF3AD2">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nary>
                  <m:naryPr>
                    <m:chr m:val="∑"/>
                    <m:limLoc m:val="subSup"/>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k+t+1</m:t>
                        </m:r>
                      </m:sub>
                    </m:sSub>
                  </m:e>
                </m:nary>
              </m:oMath>
            </m:oMathPara>
          </w:p>
        </w:tc>
        <w:tc>
          <w:tcPr>
            <w:tcW w:w="1443" w:type="dxa"/>
            <w:vAlign w:val="center"/>
          </w:tcPr>
          <w:p w14:paraId="4C17C959" w14:textId="4AC7DE58" w:rsidR="00BE1775" w:rsidRPr="00AE2028" w:rsidRDefault="00BE1775" w:rsidP="00DF3AD2">
            <w:pPr>
              <w:ind w:firstLine="0"/>
              <w:jc w:val="center"/>
            </w:pPr>
            <w:r w:rsidRPr="00AE2028">
              <w:t>(</w:t>
            </w:r>
            <w:r w:rsidR="003230FE">
              <w:t>2</w:t>
            </w:r>
            <w:r w:rsidR="00300486" w:rsidRPr="00AE2028">
              <w:t>.</w:t>
            </w:r>
            <w:r w:rsidR="00246A48">
              <w:t>10</w:t>
            </w:r>
            <w:r w:rsidRPr="00AE2028">
              <w:t>)</w:t>
            </w:r>
          </w:p>
        </w:tc>
      </w:tr>
      <w:tr w:rsidR="00AE2028" w:rsidRPr="00AE2028" w14:paraId="30DD6FDB" w14:textId="77777777" w:rsidTr="00DF3AD2">
        <w:trPr>
          <w:trHeight w:val="289"/>
        </w:trPr>
        <w:tc>
          <w:tcPr>
            <w:tcW w:w="1111" w:type="dxa"/>
            <w:vAlign w:val="center"/>
          </w:tcPr>
          <w:p w14:paraId="1C4724F8" w14:textId="77777777" w:rsidR="00BE1775" w:rsidRPr="00AE2028" w:rsidRDefault="00BE1775" w:rsidP="00DF3AD2">
            <w:pPr>
              <w:ind w:firstLine="0"/>
              <w:jc w:val="center"/>
              <w:rPr>
                <w:noProof/>
              </w:rPr>
            </w:pPr>
          </w:p>
        </w:tc>
        <w:tc>
          <w:tcPr>
            <w:tcW w:w="6246" w:type="dxa"/>
            <w:vAlign w:val="center"/>
          </w:tcPr>
          <w:p w14:paraId="7061FB9B" w14:textId="77777777" w:rsidR="00BE1775" w:rsidRPr="00AE2028" w:rsidRDefault="00223210" w:rsidP="00DF3AD2">
            <w:pPr>
              <w:jc w:val="center"/>
            </w:pPr>
            <m:oMathPara>
              <m:oMath>
                <m:sSup>
                  <m:sSupPr>
                    <m:ctrlPr>
                      <w:rPr>
                        <w:rFonts w:ascii="Cambria Math" w:hAnsi="Cambria Math"/>
                        <w:i/>
                      </w:rPr>
                    </m:ctrlPr>
                  </m:sSupPr>
                  <m:e>
                    <m:r>
                      <w:rPr>
                        <w:rFonts w:ascii="Cambria Math" w:hAnsi="Cambria Math"/>
                      </w:rPr>
                      <m:t>V</m:t>
                    </m:r>
                  </m:e>
                  <m:sup>
                    <m:r>
                      <w:rPr>
                        <w:rFonts w:ascii="Cambria Math" w:hAnsi="Cambria Math"/>
                      </w:rPr>
                      <m:t>π</m:t>
                    </m:r>
                  </m:sup>
                </m:sSup>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a~π</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=s]</m:t>
                </m:r>
              </m:oMath>
            </m:oMathPara>
          </w:p>
        </w:tc>
        <w:tc>
          <w:tcPr>
            <w:tcW w:w="1443" w:type="dxa"/>
            <w:vAlign w:val="center"/>
          </w:tcPr>
          <w:p w14:paraId="79FE6E61" w14:textId="247D341F" w:rsidR="00BE1775" w:rsidRPr="00AE2028" w:rsidRDefault="00BE1775" w:rsidP="00DF3AD2">
            <w:pPr>
              <w:ind w:firstLine="0"/>
              <w:jc w:val="center"/>
            </w:pPr>
            <w:r w:rsidRPr="00AE2028">
              <w:t>(</w:t>
            </w:r>
            <w:r w:rsidR="003230FE">
              <w:t>2</w:t>
            </w:r>
            <w:r w:rsidRPr="00AE2028">
              <w:t>.</w:t>
            </w:r>
            <w:r w:rsidR="00300486" w:rsidRPr="00AE2028">
              <w:t>1</w:t>
            </w:r>
            <w:r w:rsidR="00246A48">
              <w:t>1</w:t>
            </w:r>
            <w:r w:rsidRPr="00AE2028">
              <w:t>)</w:t>
            </w:r>
          </w:p>
        </w:tc>
      </w:tr>
      <w:tr w:rsidR="00AE2028" w:rsidRPr="00AE2028" w14:paraId="02AD247B" w14:textId="77777777" w:rsidTr="00DF3AD2">
        <w:trPr>
          <w:trHeight w:val="289"/>
        </w:trPr>
        <w:tc>
          <w:tcPr>
            <w:tcW w:w="1111" w:type="dxa"/>
            <w:vAlign w:val="center"/>
          </w:tcPr>
          <w:p w14:paraId="3A18FEB3" w14:textId="77777777" w:rsidR="00BE1775" w:rsidRPr="00AE2028" w:rsidRDefault="00BE1775" w:rsidP="00DF3AD2">
            <w:pPr>
              <w:ind w:firstLine="0"/>
              <w:jc w:val="center"/>
              <w:rPr>
                <w:noProof/>
              </w:rPr>
            </w:pPr>
          </w:p>
        </w:tc>
        <w:tc>
          <w:tcPr>
            <w:tcW w:w="6246" w:type="dxa"/>
            <w:vAlign w:val="center"/>
          </w:tcPr>
          <w:p w14:paraId="6BEFE035" w14:textId="77777777" w:rsidR="00BE1775" w:rsidRPr="00AE2028" w:rsidRDefault="00223210" w:rsidP="00DF3AD2">
            <w:pPr>
              <w:jc w:val="center"/>
            </w:pPr>
            <m:oMathPara>
              <m:oMath>
                <m:sSup>
                  <m:sSupPr>
                    <m:ctrlPr>
                      <w:rPr>
                        <w:rFonts w:ascii="Cambria Math" w:hAnsi="Cambria Math"/>
                        <w:i/>
                      </w:rPr>
                    </m:ctrlPr>
                  </m:sSupPr>
                  <m:e>
                    <m:r>
                      <w:rPr>
                        <w:rFonts w:ascii="Cambria Math" w:hAnsi="Cambria Math"/>
                      </w:rPr>
                      <m:t>Q</m:t>
                    </m:r>
                  </m:e>
                  <m:sup>
                    <m:r>
                      <w:rPr>
                        <w:rFonts w:ascii="Cambria Math" w:hAnsi="Cambria Math"/>
                      </w:rPr>
                      <m:t>π</m:t>
                    </m:r>
                  </m:sup>
                </m:sSup>
                <m:d>
                  <m:dPr>
                    <m:ctrlPr>
                      <w:rPr>
                        <w:rFonts w:ascii="Cambria Math" w:hAnsi="Cambria Math"/>
                        <w:i/>
                      </w:rPr>
                    </m:ctrlPr>
                  </m:dPr>
                  <m:e>
                    <m:r>
                      <w:rPr>
                        <w:rFonts w:ascii="Cambria Math" w:hAnsi="Cambria Math"/>
                      </w:rPr>
                      <m:t>s,a</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a~π</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=s, </m:t>
                </m:r>
                <m:sSub>
                  <m:sSubPr>
                    <m:ctrlPr>
                      <w:rPr>
                        <w:rFonts w:ascii="Cambria Math" w:hAnsi="Cambria Math"/>
                        <w:i/>
                      </w:rPr>
                    </m:ctrlPr>
                  </m:sSubPr>
                  <m:e>
                    <m:r>
                      <w:rPr>
                        <w:rFonts w:ascii="Cambria Math" w:hAnsi="Cambria Math"/>
                      </w:rPr>
                      <m:t xml:space="preserve"> a</m:t>
                    </m:r>
                  </m:e>
                  <m:sub>
                    <m:r>
                      <w:rPr>
                        <w:rFonts w:ascii="Cambria Math" w:hAnsi="Cambria Math"/>
                      </w:rPr>
                      <m:t>t</m:t>
                    </m:r>
                  </m:sub>
                </m:sSub>
                <m:r>
                  <w:rPr>
                    <w:rFonts w:ascii="Cambria Math" w:hAnsi="Cambria Math"/>
                  </w:rPr>
                  <m:t>=a]</m:t>
                </m:r>
              </m:oMath>
            </m:oMathPara>
          </w:p>
        </w:tc>
        <w:tc>
          <w:tcPr>
            <w:tcW w:w="1443" w:type="dxa"/>
            <w:vAlign w:val="center"/>
          </w:tcPr>
          <w:p w14:paraId="6C794085" w14:textId="67BBD35C" w:rsidR="00BE1775" w:rsidRPr="00AE2028" w:rsidRDefault="00BE1775" w:rsidP="00DF3AD2">
            <w:pPr>
              <w:ind w:firstLine="0"/>
              <w:jc w:val="center"/>
            </w:pPr>
            <w:r w:rsidRPr="00AE2028">
              <w:t>(</w:t>
            </w:r>
            <w:r w:rsidR="003230FE">
              <w:t>2</w:t>
            </w:r>
            <w:r w:rsidRPr="00AE2028">
              <w:t>.</w:t>
            </w:r>
            <w:r w:rsidR="00300486" w:rsidRPr="00AE2028">
              <w:t>1</w:t>
            </w:r>
            <w:r w:rsidR="00246A48">
              <w:t>2</w:t>
            </w:r>
            <w:r w:rsidRPr="00AE2028">
              <w:t>)</w:t>
            </w:r>
          </w:p>
        </w:tc>
      </w:tr>
    </w:tbl>
    <w:p w14:paraId="67723AA4" w14:textId="77777777" w:rsidR="00BE1775" w:rsidRPr="00AE2028" w:rsidRDefault="00BE1775" w:rsidP="00BE1775">
      <w:pPr>
        <w:ind w:firstLine="0"/>
      </w:pPr>
    </w:p>
    <w:p w14:paraId="6D307F8D" w14:textId="23CE10C5" w:rsidR="001D7F5A" w:rsidRPr="00AE2028" w:rsidRDefault="00260A27" w:rsidP="00BE1775">
      <w:r w:rsidRPr="00AE2028">
        <w:t>Két</w:t>
      </w:r>
      <w:r w:rsidR="00BE1775" w:rsidRPr="00AE2028">
        <w:t xml:space="preserve"> hasznos eljárást érdemes megemlíteni, mielőtt rátérnék a</w:t>
      </w:r>
      <w:r w:rsidR="000A50EF" w:rsidRPr="00AE2028">
        <w:t xml:space="preserve"> tanuló</w:t>
      </w:r>
      <w:r w:rsidR="00BE1775" w:rsidRPr="00AE2028">
        <w:t xml:space="preserve"> algoritmusokra</w:t>
      </w:r>
      <w:r w:rsidR="000A50EF" w:rsidRPr="00AE2028">
        <w:t>.</w:t>
      </w:r>
      <w:r w:rsidR="00BE1775" w:rsidRPr="00AE2028">
        <w:t xml:space="preserve"> </w:t>
      </w:r>
      <w:r w:rsidR="000A50EF" w:rsidRPr="00AE2028">
        <w:t>Az első az</w:t>
      </w:r>
      <w:r w:rsidR="00BE1775" w:rsidRPr="00AE2028">
        <w:t xml:space="preserve"> </w:t>
      </w:r>
      <w:proofErr w:type="spellStart"/>
      <w:r w:rsidR="00BE1775" w:rsidRPr="00AE2028">
        <w:t>epsilon</w:t>
      </w:r>
      <w:proofErr w:type="spellEnd"/>
      <w:r w:rsidR="00BE1775" w:rsidRPr="00AE2028">
        <w:t xml:space="preserve"> </w:t>
      </w:r>
      <w:proofErr w:type="spellStart"/>
      <w:r w:rsidR="00BE1775" w:rsidRPr="00AE2028">
        <w:t>greedy</w:t>
      </w:r>
      <w:proofErr w:type="spellEnd"/>
      <w:r w:rsidR="00BE1775" w:rsidRPr="00AE2028">
        <w:t xml:space="preserve"> stratégia</w:t>
      </w:r>
      <w:sdt>
        <w:sdtPr>
          <w:id w:val="83884205"/>
          <w:citation/>
        </w:sdtPr>
        <w:sdtEndPr/>
        <w:sdtContent>
          <w:r w:rsidR="00BE1775" w:rsidRPr="00AE2028">
            <w:fldChar w:fldCharType="begin"/>
          </w:r>
          <w:r w:rsidR="00BE1775" w:rsidRPr="00AE2028">
            <w:instrText xml:space="preserve"> CITATION Ray14 \l 1038 </w:instrText>
          </w:r>
          <w:r w:rsidR="00BE1775" w:rsidRPr="00AE2028">
            <w:fldChar w:fldCharType="separate"/>
          </w:r>
          <w:r w:rsidR="00F002AE">
            <w:rPr>
              <w:noProof/>
            </w:rPr>
            <w:t xml:space="preserve"> [4]</w:t>
          </w:r>
          <w:r w:rsidR="00BE1775" w:rsidRPr="00AE2028">
            <w:fldChar w:fldCharType="end"/>
          </w:r>
        </w:sdtContent>
      </w:sdt>
      <w:r w:rsidR="00BE1775" w:rsidRPr="00AE2028">
        <w:t>. Megerősítéses tanulás esetén kérdés, hogy milyen taktikát válasszon az ágens, inkább felfedezze a környezetet</w:t>
      </w:r>
      <w:r w:rsidR="00BE1CCE" w:rsidRPr="00AE2028">
        <w:t xml:space="preserve"> (</w:t>
      </w:r>
      <w:proofErr w:type="spellStart"/>
      <w:r w:rsidR="00BE1CCE" w:rsidRPr="00AE2028">
        <w:t>exploration</w:t>
      </w:r>
      <w:proofErr w:type="spellEnd"/>
      <w:r w:rsidR="00BE1CCE" w:rsidRPr="00AE2028">
        <w:t>)</w:t>
      </w:r>
      <w:r w:rsidR="00BE1775" w:rsidRPr="00AE2028">
        <w:t xml:space="preserve">, vagy inkább a már felfedezett </w:t>
      </w:r>
      <w:proofErr w:type="spellStart"/>
      <w:r w:rsidR="00BE1775" w:rsidRPr="00AE2028">
        <w:t>trajektóriát</w:t>
      </w:r>
      <w:proofErr w:type="spellEnd"/>
      <w:r w:rsidR="00BE1775" w:rsidRPr="00AE2028">
        <w:t xml:space="preserve"> folytatva kiaknázza a lehetőségeket </w:t>
      </w:r>
      <w:r w:rsidR="00BE1CCE" w:rsidRPr="00AE2028">
        <w:t>(</w:t>
      </w:r>
      <w:proofErr w:type="spellStart"/>
      <w:r w:rsidR="00BE1CCE" w:rsidRPr="00AE2028">
        <w:t>exploitation</w:t>
      </w:r>
      <w:proofErr w:type="spellEnd"/>
      <w:r w:rsidR="00BE1CCE" w:rsidRPr="00AE2028">
        <w:t>)</w:t>
      </w:r>
      <w:r w:rsidRPr="00AE2028">
        <w:t xml:space="preserve">. Felfedezés esetén nem a legvalószínűbb akciót választjuk, hanem véletlenszerűen mintavételezünk az akciók közül. Célja, hogy olyan állapotba is </w:t>
      </w:r>
      <w:r w:rsidRPr="00AE2028">
        <w:lastRenderedPageBreak/>
        <w:t>eljuthasson az ágens, melyben még nem volt, ne korlátozza be magát a lehetséges állapotok egy szűk halmazába.</w:t>
      </w:r>
      <w:r w:rsidR="00BE1CCE" w:rsidRPr="00AE2028">
        <w:t xml:space="preserve"> </w:t>
      </w:r>
      <w:r w:rsidRPr="00AE2028">
        <w:t xml:space="preserve">Kiaknázáskor a cél, az, hogy </w:t>
      </w:r>
      <w:r w:rsidR="00BE1775" w:rsidRPr="00AE2028">
        <w:t>maximalizálja az elérhető jutalmat</w:t>
      </w:r>
      <w:r w:rsidRPr="00AE2028">
        <w:t>, más szóval azt az akciót hozza meg, melyre a legnagyobb a diszkontált jutalom várható értéke.</w:t>
      </w:r>
      <w:r w:rsidR="00BE1775" w:rsidRPr="00AE2028">
        <w:t xml:space="preserve"> </w:t>
      </w:r>
      <w:r w:rsidR="00BE1CCE" w:rsidRPr="00AE2028">
        <w:t>Minden epizód elején eldöntjük, hogy melyik legyen a prioritás, az</w:t>
      </w:r>
      <w:r w:rsidR="00BE1775" w:rsidRPr="00AE2028">
        <w:t xml:space="preserve"> epszilon </w:t>
      </w:r>
      <w:r w:rsidR="00BE1CCE" w:rsidRPr="00AE2028">
        <w:t>(</w:t>
      </w:r>
      <m:oMath>
        <m:r>
          <w:rPr>
            <w:rFonts w:ascii="Cambria Math" w:hAnsi="Cambria Math"/>
          </w:rPr>
          <m:t>0≤ε≤1</m:t>
        </m:r>
      </m:oMath>
      <w:r w:rsidR="00BE1CCE" w:rsidRPr="00AE2028">
        <w:t>) változó segítségével:</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76DE9E71" w14:textId="77777777" w:rsidTr="00DF3AD2">
        <w:trPr>
          <w:trHeight w:val="349"/>
        </w:trPr>
        <w:tc>
          <w:tcPr>
            <w:tcW w:w="1111" w:type="dxa"/>
            <w:vAlign w:val="center"/>
          </w:tcPr>
          <w:p w14:paraId="5FA2EC1C" w14:textId="77777777" w:rsidR="001D7F5A" w:rsidRPr="00AE2028" w:rsidRDefault="001D7F5A" w:rsidP="00DF3AD2">
            <w:pPr>
              <w:ind w:firstLine="0"/>
              <w:jc w:val="center"/>
              <w:rPr>
                <w:noProof/>
              </w:rPr>
            </w:pPr>
          </w:p>
        </w:tc>
        <w:tc>
          <w:tcPr>
            <w:tcW w:w="6246" w:type="dxa"/>
            <w:vAlign w:val="center"/>
          </w:tcPr>
          <w:p w14:paraId="0848DF2B" w14:textId="642E1CD5" w:rsidR="001D7F5A" w:rsidRPr="00AE2028" w:rsidRDefault="00223210" w:rsidP="001D7F5A">
            <w:pPr>
              <w:rPr>
                <w:noProof/>
              </w:rPr>
            </w:pPr>
            <m:oMathPara>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sample(π),  &amp;ε</m:t>
                        </m:r>
                      </m:e>
                      <m:e>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aϵA</m:t>
                                    </m:r>
                                  </m:lim>
                                </m:limLow>
                              </m:fName>
                              <m:e>
                                <m:sSup>
                                  <m:sSupPr>
                                    <m:ctrlPr>
                                      <w:rPr>
                                        <w:rFonts w:ascii="Cambria Math" w:hAnsi="Cambria Math"/>
                                        <w:i/>
                                      </w:rPr>
                                    </m:ctrlPr>
                                  </m:sSupPr>
                                  <m:e>
                                    <m:r>
                                      <w:rPr>
                                        <w:rFonts w:ascii="Cambria Math" w:hAnsi="Cambria Math"/>
                                      </w:rPr>
                                      <m:t>Q</m:t>
                                    </m:r>
                                  </m:e>
                                  <m:sup>
                                    <m:r>
                                      <w:rPr>
                                        <w:rFonts w:ascii="Cambria Math" w:hAnsi="Cambria Math"/>
                                      </w:rPr>
                                      <m:t>π</m:t>
                                    </m:r>
                                  </m:sup>
                                </m:sSup>
                                <m:d>
                                  <m:dPr>
                                    <m:ctrlPr>
                                      <w:rPr>
                                        <w:rFonts w:ascii="Cambria Math" w:hAnsi="Cambria Math"/>
                                        <w:i/>
                                      </w:rPr>
                                    </m:ctrlPr>
                                  </m:dPr>
                                  <m:e>
                                    <m:r>
                                      <w:rPr>
                                        <w:rFonts w:ascii="Cambria Math" w:hAnsi="Cambria Math"/>
                                      </w:rPr>
                                      <m:t>s,a</m:t>
                                    </m:r>
                                  </m:e>
                                </m:d>
                              </m:e>
                            </m:func>
                          </m:e>
                        </m:func>
                        <m:r>
                          <w:rPr>
                            <w:rFonts w:ascii="Cambria Math" w:hAnsi="Cambria Math"/>
                          </w:rPr>
                          <m:t>,  &amp;1-ε</m:t>
                        </m:r>
                      </m:e>
                    </m:eqArr>
                  </m:e>
                </m:d>
              </m:oMath>
            </m:oMathPara>
          </w:p>
        </w:tc>
        <w:tc>
          <w:tcPr>
            <w:tcW w:w="1443" w:type="dxa"/>
            <w:vAlign w:val="center"/>
          </w:tcPr>
          <w:p w14:paraId="6EA624CC" w14:textId="25992781" w:rsidR="001D7F5A" w:rsidRPr="00AE2028" w:rsidRDefault="001D7F5A" w:rsidP="00DF3AD2">
            <w:pPr>
              <w:ind w:firstLine="0"/>
              <w:jc w:val="center"/>
              <w:rPr>
                <w:noProof/>
              </w:rPr>
            </w:pPr>
            <w:r w:rsidRPr="00AE2028">
              <w:t>(</w:t>
            </w:r>
            <w:r w:rsidR="00246A48">
              <w:t>2</w:t>
            </w:r>
            <w:r w:rsidR="00300486" w:rsidRPr="00AE2028">
              <w:t>.1</w:t>
            </w:r>
            <w:r w:rsidR="00246A48">
              <w:t>3</w:t>
            </w:r>
            <w:r w:rsidRPr="00AE2028">
              <w:t>)</w:t>
            </w:r>
          </w:p>
        </w:tc>
      </w:tr>
    </w:tbl>
    <w:p w14:paraId="32B1B7A3" w14:textId="77777777" w:rsidR="001D7F5A" w:rsidRPr="00AE2028" w:rsidRDefault="001D7F5A" w:rsidP="001D7F5A">
      <w:pPr>
        <w:ind w:firstLine="0"/>
      </w:pPr>
    </w:p>
    <w:p w14:paraId="3F3B0E6D" w14:textId="415D4C69" w:rsidR="002770FC" w:rsidRPr="00AE2028" w:rsidRDefault="00BE1775" w:rsidP="001D7F5A">
      <w:pPr>
        <w:ind w:firstLine="0"/>
      </w:pPr>
      <w:r w:rsidRPr="00AE2028">
        <w:t xml:space="preserve">A probléma az, hogy </w:t>
      </w:r>
      <w:r w:rsidR="001D7F5A" w:rsidRPr="00AE2028">
        <w:t>kiaknázáskor</w:t>
      </w:r>
      <w:r w:rsidRPr="00AE2028">
        <w:t xml:space="preserve"> a jutalom nem biztos, hogy a lehető legnagyobb (lokális maximumot találunk meg). </w:t>
      </w:r>
      <w:r w:rsidR="001D7F5A" w:rsidRPr="00AE2028">
        <w:t>Jó eljárás lehet az, ha az</w:t>
      </w:r>
      <w:r w:rsidRPr="00AE2028">
        <w:t xml:space="preserve"> epszilon </w:t>
      </w:r>
      <w:r w:rsidR="001D7F5A" w:rsidRPr="00AE2028">
        <w:t xml:space="preserve">1 közeli értékről </w:t>
      </w:r>
      <w:r w:rsidRPr="00AE2028">
        <w:t xml:space="preserve">az epizódok során folyamatosan csökken, </w:t>
      </w:r>
      <w:r w:rsidR="001D7F5A" w:rsidRPr="00AE2028">
        <w:t>tehát</w:t>
      </w:r>
      <w:r w:rsidR="00260A27" w:rsidRPr="00AE2028">
        <w:t xml:space="preserve"> először hagyjuk az ágenst felfedezni az első epizódokban</w:t>
      </w:r>
      <w:r w:rsidRPr="00AE2028">
        <w:t xml:space="preserve">, </w:t>
      </w:r>
      <w:r w:rsidR="00260A27" w:rsidRPr="00AE2028">
        <w:t xml:space="preserve">utána viszont ösztönözzük, hogy aknázza ki a legjobb </w:t>
      </w:r>
      <w:proofErr w:type="spellStart"/>
      <w:r w:rsidR="00260A27" w:rsidRPr="00AE2028">
        <w:t>trajektóriákat</w:t>
      </w:r>
      <w:proofErr w:type="spellEnd"/>
      <w:r w:rsidRPr="00AE2028">
        <w:t>.</w:t>
      </w:r>
    </w:p>
    <w:p w14:paraId="33493EA6" w14:textId="3B979756" w:rsidR="00F50B60" w:rsidRPr="00AE2028" w:rsidRDefault="00F50B60" w:rsidP="001D7F5A">
      <w:pPr>
        <w:ind w:firstLine="0"/>
      </w:pPr>
      <w:r w:rsidRPr="00AE2028">
        <w:tab/>
      </w:r>
      <w:r w:rsidR="00BE7395" w:rsidRPr="00AE2028">
        <w:t xml:space="preserve">A másik említendő eljárás, amely szintén megoldja azt, hogy ne ragadhasson be az ágens </w:t>
      </w:r>
      <w:r w:rsidR="00A2483D">
        <w:t xml:space="preserve">az </w:t>
      </w:r>
      <w:r w:rsidR="00BE7395" w:rsidRPr="00AE2028">
        <w:t>állapot</w:t>
      </w:r>
      <w:r w:rsidR="00A2483D">
        <w:t>tér</w:t>
      </w:r>
      <w:r w:rsidR="00BE7395" w:rsidRPr="00AE2028">
        <w:t xml:space="preserve"> egy szűk halmazába a tapasztalat visszajátszás (</w:t>
      </w:r>
      <w:proofErr w:type="spellStart"/>
      <w:r w:rsidR="00BE7395" w:rsidRPr="00AE2028">
        <w:rPr>
          <w:i/>
          <w:iCs/>
        </w:rPr>
        <w:t>experience</w:t>
      </w:r>
      <w:proofErr w:type="spellEnd"/>
      <w:r w:rsidR="00BE7395" w:rsidRPr="00AE2028">
        <w:t xml:space="preserve"> </w:t>
      </w:r>
      <w:proofErr w:type="spellStart"/>
      <w:r w:rsidR="00BE7395" w:rsidRPr="00AE2028">
        <w:rPr>
          <w:i/>
          <w:iCs/>
        </w:rPr>
        <w:t>replay</w:t>
      </w:r>
      <w:proofErr w:type="spellEnd"/>
      <w:r w:rsidR="00BE7395" w:rsidRPr="00AE2028">
        <w:t xml:space="preserve">). A véletlenszerűséget úgy garantálja, hogy minden </w:t>
      </w:r>
      <w:r w:rsidR="00E03208" w:rsidRPr="00AE2028">
        <w:t>idő-lépésben az akció után kimentjük az ágens tapasztalatát a memóriába (</w:t>
      </w:r>
      <w:proofErr w:type="spellStart"/>
      <w:r w:rsidR="00E03208" w:rsidRPr="00AE2028">
        <w:rPr>
          <w:i/>
          <w:iCs/>
        </w:rPr>
        <w:t>replay</w:t>
      </w:r>
      <w:proofErr w:type="spellEnd"/>
      <w:r w:rsidR="00E03208" w:rsidRPr="00AE2028">
        <w:t xml:space="preserve"> </w:t>
      </w:r>
      <w:proofErr w:type="spellStart"/>
      <w:r w:rsidR="00E03208" w:rsidRPr="00AE2028">
        <w:rPr>
          <w:i/>
          <w:iCs/>
        </w:rPr>
        <w:t>memory</w:t>
      </w:r>
      <w:proofErr w:type="spellEnd"/>
      <w:r w:rsidR="00E03208" w:rsidRPr="00AE2028">
        <w:t>). A tapasztalat</w:t>
      </w:r>
      <w:r w:rsidR="002F074A">
        <w:t xml:space="preserve"> vektor (</w:t>
      </w:r>
      <w:proofErr w:type="spellStart"/>
      <w:r w:rsidR="002F074A" w:rsidRPr="002F074A">
        <w:rPr>
          <w:i/>
          <w:iCs/>
        </w:rPr>
        <w:t>tuple</w:t>
      </w:r>
      <w:proofErr w:type="spellEnd"/>
      <w:r w:rsidR="002F074A">
        <w:t>)</w:t>
      </w:r>
      <w:r w:rsidR="00E03208" w:rsidRPr="00AE2028">
        <w:t xml:space="preserve"> a jelenlegi állapotból, akcióból, az akcióra kapott jutalomból és a következő állapotból áll: </w:t>
      </w:r>
      <m:oMath>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oMath>
      <w:r w:rsidR="00E03208" w:rsidRPr="00AE2028">
        <w:t xml:space="preserve">. </w:t>
      </w:r>
      <w:r w:rsidR="006C0F1E" w:rsidRPr="00AE2028">
        <w:t>Majd véletlenszerűen kiválasztunk egy batch-</w:t>
      </w:r>
      <w:proofErr w:type="spellStart"/>
      <w:r w:rsidR="006C0F1E" w:rsidRPr="00AE2028">
        <w:t>et</w:t>
      </w:r>
      <w:proofErr w:type="spellEnd"/>
      <w:r w:rsidR="006C0F1E" w:rsidRPr="00AE2028">
        <w:t xml:space="preserve"> a memóriában tárolt tapasztalatok közül, e</w:t>
      </w:r>
      <w:r w:rsidR="00C50CC9" w:rsidRPr="00AE2028">
        <w:t>zekből az állapotokat</w:t>
      </w:r>
      <w:r w:rsidR="006C0F1E" w:rsidRPr="00AE2028">
        <w:t xml:space="preserve"> küldjük végig a hálón és ezután számoljuk ki a költséget. Tehát végül véletlen mintákon végeztük el a tanítást (</w:t>
      </w:r>
      <w:r w:rsidR="00C50CC9" w:rsidRPr="00AE2028">
        <w:t>akár</w:t>
      </w:r>
      <w:r w:rsidR="006C0F1E" w:rsidRPr="00AE2028">
        <w:t xml:space="preserve"> csak a véletlenszerű batch-ek esetében megfigyeléses tanulásnál), bár ehhez az kellett, hogy kétszer értékeljük ki a hálót minden egyes idő-lépésben.</w:t>
      </w:r>
    </w:p>
    <w:p w14:paraId="4471DE0F" w14:textId="325CB824" w:rsidR="00BE1775" w:rsidRPr="00AE2028" w:rsidRDefault="00C1263A" w:rsidP="000713CF">
      <w:pPr>
        <w:pStyle w:val="Heading3"/>
      </w:pPr>
      <w:bookmarkStart w:id="111" w:name="_Toc90602997"/>
      <w:r w:rsidRPr="00AE2028">
        <w:t xml:space="preserve">Q-tanulás és </w:t>
      </w:r>
      <w:r w:rsidR="00E552F6">
        <w:t>policy</w:t>
      </w:r>
      <w:r w:rsidRPr="00AE2028">
        <w:t xml:space="preserve"> gradiens módszerek</w:t>
      </w:r>
      <w:bookmarkEnd w:id="111"/>
    </w:p>
    <w:p w14:paraId="7F260C2B" w14:textId="63E63662" w:rsidR="004B3445" w:rsidRPr="00AE2028" w:rsidRDefault="00A27E3C" w:rsidP="005E6E32">
      <w:r w:rsidRPr="00AE2028">
        <w:t>Q-</w:t>
      </w:r>
      <w:r w:rsidR="006001CC" w:rsidRPr="00AE2028">
        <w:t>tanulásnak</w:t>
      </w:r>
      <w:r w:rsidRPr="00AE2028">
        <w:t xml:space="preserve"> </w:t>
      </w:r>
      <w:sdt>
        <w:sdtPr>
          <w:id w:val="1169290811"/>
          <w:citation/>
        </w:sdtPr>
        <w:sdtEndPr/>
        <w:sdtContent>
          <w:r w:rsidR="00CC165A" w:rsidRPr="00AE2028">
            <w:fldChar w:fldCharType="begin"/>
          </w:r>
          <w:r w:rsidR="00CC165A" w:rsidRPr="00AE2028">
            <w:instrText xml:space="preserve"> CITATION Bai95 \l 1038 </w:instrText>
          </w:r>
          <w:r w:rsidR="00CC165A" w:rsidRPr="00AE2028">
            <w:fldChar w:fldCharType="separate"/>
          </w:r>
          <w:r w:rsidR="00F002AE">
            <w:rPr>
              <w:noProof/>
            </w:rPr>
            <w:t>[5]</w:t>
          </w:r>
          <w:r w:rsidR="00CC165A" w:rsidRPr="00AE2028">
            <w:fldChar w:fldCharType="end"/>
          </w:r>
        </w:sdtContent>
      </w:sdt>
      <w:r w:rsidR="00897846" w:rsidRPr="00AE2028">
        <w:t xml:space="preserve"> </w:t>
      </w:r>
      <w:r w:rsidRPr="00AE2028">
        <w:t xml:space="preserve">nevezzük azt az iterációs algoritmust, mely egy véletlenszerűen inicializált </w:t>
      </w:r>
      <w:r w:rsidRPr="00AE2028">
        <w:rPr>
          <w:i/>
          <w:iCs/>
        </w:rPr>
        <w:t>Q</w:t>
      </w:r>
      <w:r w:rsidRPr="00AE2028">
        <w:t xml:space="preserve"> függvényből </w:t>
      </w:r>
      <w:r w:rsidR="004E3A50" w:rsidRPr="00AE2028">
        <w:t xml:space="preserve">iteratívan </w:t>
      </w:r>
      <w:r w:rsidRPr="00AE2028">
        <w:t xml:space="preserve">előállítja az optimális </w:t>
      </w:r>
      <w:r w:rsidRPr="00AE2028">
        <w:rPr>
          <w:i/>
          <w:iCs/>
        </w:rPr>
        <w:t>Q</w:t>
      </w:r>
      <w:r w:rsidRPr="00AE2028">
        <w:t xml:space="preserve"> függvényt,</w:t>
      </w:r>
      <w:r w:rsidR="00885C87" w:rsidRPr="00AE2028">
        <w:t xml:space="preserve"> azaz az összes stratégia közül a maximális </w:t>
      </w:r>
      <w:r w:rsidR="006001CC" w:rsidRPr="00AE2028">
        <w:t>akció-érték</w:t>
      </w:r>
      <w:r w:rsidR="00885C87" w:rsidRPr="00AE2028">
        <w:t xml:space="preserve"> függvény</w:t>
      </w:r>
      <w:r w:rsidR="004B3445" w:rsidRPr="00AE2028">
        <w:t>:</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7A615F8" w14:textId="77777777" w:rsidTr="00DF3AD2">
        <w:trPr>
          <w:trHeight w:val="289"/>
        </w:trPr>
        <w:tc>
          <w:tcPr>
            <w:tcW w:w="1111" w:type="dxa"/>
            <w:vAlign w:val="center"/>
          </w:tcPr>
          <w:p w14:paraId="24A8DABB" w14:textId="77777777" w:rsidR="004B3445" w:rsidRPr="00AE2028" w:rsidRDefault="004B3445" w:rsidP="00DF3AD2">
            <w:pPr>
              <w:ind w:firstLine="0"/>
              <w:jc w:val="center"/>
              <w:rPr>
                <w:noProof/>
              </w:rPr>
            </w:pPr>
          </w:p>
        </w:tc>
        <w:tc>
          <w:tcPr>
            <w:tcW w:w="6246" w:type="dxa"/>
            <w:vAlign w:val="center"/>
          </w:tcPr>
          <w:p w14:paraId="7CDBF765" w14:textId="1282797E" w:rsidR="004B3445" w:rsidRPr="00AE2028" w:rsidRDefault="00223210" w:rsidP="00DF3AD2">
            <w:pPr>
              <w:jc w:val="cente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Q</m:t>
                        </m:r>
                      </m:e>
                    </m:acc>
                  </m:e>
                  <m:sup>
                    <m:r>
                      <w:rPr>
                        <w:rFonts w:ascii="Cambria Math" w:hAnsi="Cambria Math"/>
                      </w:rPr>
                      <m:t>π</m:t>
                    </m:r>
                  </m:sup>
                </m:sSup>
                <m:d>
                  <m:dPr>
                    <m:ctrlPr>
                      <w:rPr>
                        <w:rFonts w:ascii="Cambria Math" w:hAnsi="Cambria Math"/>
                        <w:i/>
                      </w:rPr>
                    </m:ctrlPr>
                  </m:dPr>
                  <m:e>
                    <m:r>
                      <w:rPr>
                        <w:rFonts w:ascii="Cambria Math" w:hAnsi="Cambria Math"/>
                      </w:rPr>
                      <m:t>s,a</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π</m:t>
                        </m:r>
                      </m:lim>
                    </m:limLow>
                  </m:fName>
                  <m:e>
                    <m:sSup>
                      <m:sSupPr>
                        <m:ctrlPr>
                          <w:rPr>
                            <w:rFonts w:ascii="Cambria Math" w:hAnsi="Cambria Math"/>
                            <w:i/>
                          </w:rPr>
                        </m:ctrlPr>
                      </m:sSupPr>
                      <m:e>
                        <m:r>
                          <w:rPr>
                            <w:rFonts w:ascii="Cambria Math" w:hAnsi="Cambria Math"/>
                          </w:rPr>
                          <m:t>Q</m:t>
                        </m:r>
                      </m:e>
                      <m:sup>
                        <m:r>
                          <w:rPr>
                            <w:rFonts w:ascii="Cambria Math" w:hAnsi="Cambria Math"/>
                          </w:rPr>
                          <m:t>π</m:t>
                        </m:r>
                      </m:sup>
                    </m:sSup>
                    <m:d>
                      <m:dPr>
                        <m:ctrlPr>
                          <w:rPr>
                            <w:rFonts w:ascii="Cambria Math" w:hAnsi="Cambria Math"/>
                            <w:i/>
                          </w:rPr>
                        </m:ctrlPr>
                      </m:dPr>
                      <m:e>
                        <m:r>
                          <w:rPr>
                            <w:rFonts w:ascii="Cambria Math" w:hAnsi="Cambria Math"/>
                          </w:rPr>
                          <m:t>s,a</m:t>
                        </m:r>
                      </m:e>
                    </m:d>
                  </m:e>
                </m:func>
              </m:oMath>
            </m:oMathPara>
          </w:p>
        </w:tc>
        <w:tc>
          <w:tcPr>
            <w:tcW w:w="1443" w:type="dxa"/>
            <w:vAlign w:val="center"/>
          </w:tcPr>
          <w:p w14:paraId="1DAED820" w14:textId="67A6BA63" w:rsidR="004B3445" w:rsidRPr="00AE2028" w:rsidRDefault="004B3445" w:rsidP="00DF3AD2">
            <w:pPr>
              <w:ind w:firstLine="0"/>
              <w:jc w:val="center"/>
            </w:pPr>
            <w:r w:rsidRPr="00AE2028">
              <w:t>(</w:t>
            </w:r>
            <w:r w:rsidR="003230FE">
              <w:t>2</w:t>
            </w:r>
            <w:r w:rsidR="00300486" w:rsidRPr="00AE2028">
              <w:t>.1</w:t>
            </w:r>
            <w:r w:rsidR="00246A48">
              <w:t>4</w:t>
            </w:r>
            <w:r w:rsidRPr="00AE2028">
              <w:t>)</w:t>
            </w:r>
          </w:p>
        </w:tc>
      </w:tr>
    </w:tbl>
    <w:p w14:paraId="79D51139" w14:textId="77777777" w:rsidR="004B3445" w:rsidRPr="00AE2028" w:rsidRDefault="004B3445" w:rsidP="004B3445">
      <w:pPr>
        <w:ind w:firstLine="0"/>
      </w:pPr>
    </w:p>
    <w:p w14:paraId="5C1529C2" w14:textId="77777777" w:rsidR="00FE1E9F" w:rsidRPr="00AE2028" w:rsidRDefault="00885C87" w:rsidP="00FE1E9F">
      <w:pPr>
        <w:ind w:firstLine="0"/>
      </w:pPr>
      <w:r w:rsidRPr="00AE2028">
        <w:t xml:space="preserve"> Ebből pedig már meghatározható az optimális stratégia, hiszen az optimális stratégiánk az optimális </w:t>
      </w:r>
      <w:r w:rsidRPr="00AE2028">
        <w:rPr>
          <w:i/>
          <w:iCs/>
        </w:rPr>
        <w:t>Q</w:t>
      </w:r>
      <w:r w:rsidRPr="00AE2028">
        <w:t xml:space="preserve"> függvény szerinti legjobb akció meglépése.</w:t>
      </w:r>
      <w:r w:rsidR="00E273B1" w:rsidRPr="00AE2028">
        <w:t xml:space="preserve"> </w:t>
      </w:r>
    </w:p>
    <w:p w14:paraId="0906138E" w14:textId="74257562" w:rsidR="005E6E32" w:rsidRPr="00AE2028" w:rsidRDefault="005E6E32" w:rsidP="00FE1E9F">
      <w:r w:rsidRPr="00AE2028">
        <w:lastRenderedPageBreak/>
        <w:t>Az iteráció alapja a Bellman-egyenlet, mely azt fejezi ki, hogy egy adott állapot-akció párból a lehető legnagyobb jutalom megegyezik a közvetlenül kapott jutalom és a következő állapotból elérhető legnagyobb jutalom összegével:</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26F63C8D" w14:textId="77777777" w:rsidTr="00DF3AD2">
        <w:trPr>
          <w:trHeight w:val="289"/>
        </w:trPr>
        <w:tc>
          <w:tcPr>
            <w:tcW w:w="1111" w:type="dxa"/>
            <w:vAlign w:val="center"/>
          </w:tcPr>
          <w:p w14:paraId="4928D2C7" w14:textId="77777777" w:rsidR="005E6E32" w:rsidRPr="00AE2028" w:rsidRDefault="005E6E32" w:rsidP="00DF3AD2">
            <w:pPr>
              <w:ind w:firstLine="0"/>
              <w:jc w:val="center"/>
              <w:rPr>
                <w:noProof/>
              </w:rPr>
            </w:pPr>
          </w:p>
        </w:tc>
        <w:tc>
          <w:tcPr>
            <w:tcW w:w="6246" w:type="dxa"/>
            <w:vAlign w:val="center"/>
          </w:tcPr>
          <w:p w14:paraId="3E2AEBDE" w14:textId="77777777" w:rsidR="005E6E32" w:rsidRPr="00AE2028" w:rsidRDefault="005E6E32" w:rsidP="00DF3AD2">
            <w:pPr>
              <w:ind w:firstLine="0"/>
              <w:jc w:val="center"/>
            </w:pPr>
            <m:oMathPara>
              <m:oMath>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+γ</m:t>
                    </m:r>
                    <m:sSup>
                      <m:sSupPr>
                        <m:ctrlPr>
                          <w:rPr>
                            <w:rFonts w:ascii="Cambria Math" w:hAnsi="Cambria Math"/>
                            <w:i/>
                          </w:rPr>
                        </m:ctrlPr>
                      </m:sSupPr>
                      <m:e>
                        <m:r>
                          <w:rPr>
                            <w:rFonts w:ascii="Cambria Math" w:hAnsi="Cambria Math"/>
                          </w:rPr>
                          <m:t>V</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e>
                </m:d>
              </m:oMath>
            </m:oMathPara>
          </w:p>
        </w:tc>
        <w:tc>
          <w:tcPr>
            <w:tcW w:w="1443" w:type="dxa"/>
            <w:vAlign w:val="center"/>
          </w:tcPr>
          <w:p w14:paraId="0FA779BF" w14:textId="51F2308A" w:rsidR="005E6E32" w:rsidRPr="00AE2028" w:rsidRDefault="005E6E32" w:rsidP="00DF3AD2">
            <w:pPr>
              <w:ind w:firstLine="0"/>
              <w:jc w:val="center"/>
            </w:pPr>
            <w:r w:rsidRPr="00AE2028">
              <w:t>(</w:t>
            </w:r>
            <w:r w:rsidR="003230FE">
              <w:t>2</w:t>
            </w:r>
            <w:r w:rsidR="00300486" w:rsidRPr="00AE2028">
              <w:t>.1</w:t>
            </w:r>
            <w:r w:rsidR="00246A48">
              <w:t>5</w:t>
            </w:r>
            <w:r w:rsidRPr="00AE2028">
              <w:t>)</w:t>
            </w:r>
          </w:p>
        </w:tc>
      </w:tr>
    </w:tbl>
    <w:p w14:paraId="4F7DAE7C" w14:textId="77777777" w:rsidR="005E6E32" w:rsidRPr="00AE2028" w:rsidRDefault="005E6E32" w:rsidP="005E6E32">
      <w:pPr>
        <w:ind w:firstLine="0"/>
      </w:pPr>
    </w:p>
    <w:p w14:paraId="318FA015" w14:textId="0DF2B8AB" w:rsidR="00A27E3C" w:rsidRPr="00AE2028" w:rsidRDefault="005E6E32" w:rsidP="005E6E32">
      <w:pPr>
        <w:ind w:firstLine="0"/>
      </w:pPr>
      <w:r w:rsidRPr="00AE2028">
        <w:t xml:space="preserve">Ne felejtsük el, hogy a jutalom 1-től indexelőik, tehát a nulladik akcióra a jutalom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AE2028">
        <w:t xml:space="preserve"> (lásd</w:t>
      </w:r>
      <w:r w:rsidR="00E8612E" w:rsidRPr="00AE2028">
        <w:rPr>
          <w:b/>
          <w:bCs/>
        </w:rPr>
        <w:t xml:space="preserve"> </w:t>
      </w:r>
      <w:r w:rsidR="00E8612E" w:rsidRPr="00AE2028">
        <w:rPr>
          <w:b/>
          <w:bCs/>
        </w:rPr>
        <w:fldChar w:fldCharType="begin"/>
      </w:r>
      <w:r w:rsidR="00E8612E" w:rsidRPr="00AE2028">
        <w:rPr>
          <w:b/>
          <w:bCs/>
        </w:rPr>
        <w:instrText xml:space="preserve"> REF _Ref72136909 \h  \* MERGEFORMAT </w:instrText>
      </w:r>
      <w:r w:rsidR="00E8612E" w:rsidRPr="00AE2028">
        <w:rPr>
          <w:b/>
          <w:bCs/>
        </w:rPr>
      </w:r>
      <w:r w:rsidR="00E8612E" w:rsidRPr="00AE2028">
        <w:rPr>
          <w:b/>
          <w:bCs/>
        </w:rPr>
        <w:fldChar w:fldCharType="separate"/>
      </w:r>
      <w:r w:rsidR="00F002AE" w:rsidRPr="00F002AE">
        <w:rPr>
          <w:b/>
          <w:bCs/>
          <w:noProof/>
        </w:rPr>
        <w:t>2</w:t>
      </w:r>
      <w:r w:rsidR="00F002AE" w:rsidRPr="00F002AE">
        <w:rPr>
          <w:b/>
          <w:bCs/>
        </w:rPr>
        <w:t>.</w:t>
      </w:r>
      <w:r w:rsidR="00F002AE" w:rsidRPr="00F002AE">
        <w:rPr>
          <w:b/>
          <w:bCs/>
          <w:noProof/>
        </w:rPr>
        <w:t>8</w:t>
      </w:r>
      <w:r w:rsidR="00F002AE" w:rsidRPr="00F002AE">
        <w:rPr>
          <w:b/>
          <w:bCs/>
        </w:rPr>
        <w:t>. ábra</w:t>
      </w:r>
      <w:r w:rsidR="00E8612E" w:rsidRPr="00AE2028">
        <w:rPr>
          <w:b/>
          <w:bCs/>
        </w:rPr>
        <w:fldChar w:fldCharType="end"/>
      </w:r>
      <w:r w:rsidRPr="00AE2028">
        <w:t xml:space="preserve">). Az </w:t>
      </w:r>
      <w:r w:rsidR="004B3445" w:rsidRPr="00AE2028">
        <w:t>iteráció felírásához kell még</w:t>
      </w:r>
      <w:r w:rsidR="00FE1E9F" w:rsidRPr="00AE2028">
        <w:t xml:space="preserve"> egy összefüggés:</w:t>
      </w:r>
      <w:r w:rsidR="004B3445" w:rsidRPr="00AE2028">
        <w:t xml:space="preserve"> </w:t>
      </w:r>
      <w:r w:rsidR="00452FFD" w:rsidRPr="00AE2028">
        <w:t xml:space="preserve">az optimális </w:t>
      </w:r>
      <w:r w:rsidR="00452FFD" w:rsidRPr="00AE2028">
        <w:rPr>
          <w:i/>
          <w:iCs/>
        </w:rPr>
        <w:t>V</w:t>
      </w:r>
      <w:r w:rsidR="004B3445" w:rsidRPr="00AE2028">
        <w:t xml:space="preserve"> </w:t>
      </w:r>
      <w:r w:rsidR="00452FFD" w:rsidRPr="00AE2028">
        <w:t xml:space="preserve">függvény </w:t>
      </w:r>
      <w:r w:rsidR="007528AB">
        <w:t>ugyanis felírható</w:t>
      </w:r>
      <w:r w:rsidR="00452FFD" w:rsidRPr="00AE2028">
        <w:t xml:space="preserve"> az </w:t>
      </w:r>
      <w:r w:rsidR="004B3445" w:rsidRPr="00AE2028">
        <w:t xml:space="preserve">optimális </w:t>
      </w:r>
      <w:r w:rsidR="00452FFD" w:rsidRPr="00AE2028">
        <w:rPr>
          <w:i/>
          <w:iCs/>
        </w:rPr>
        <w:t>Q</w:t>
      </w:r>
      <w:r w:rsidR="004B3445" w:rsidRPr="00AE2028">
        <w:t xml:space="preserve"> függvény</w:t>
      </w:r>
      <w:r w:rsidR="007528AB">
        <w:t xml:space="preserve"> felhasználásával</w:t>
      </w:r>
      <w:r w:rsidR="004B3445" w:rsidRPr="00AE2028">
        <w:t xml:space="preserve">. Mivel az állapot-érték függvény lényegében a várható értéke az akció-érték </w:t>
      </w:r>
      <w:r w:rsidR="00452FFD" w:rsidRPr="00AE2028">
        <w:t>függvénynek, ezért könnyen adódik az alábbi formula:</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BF80604" w14:textId="77777777" w:rsidTr="00DF3AD2">
        <w:trPr>
          <w:trHeight w:val="289"/>
        </w:trPr>
        <w:tc>
          <w:tcPr>
            <w:tcW w:w="1111" w:type="dxa"/>
            <w:vAlign w:val="center"/>
          </w:tcPr>
          <w:p w14:paraId="29187695" w14:textId="77777777" w:rsidR="004B3445" w:rsidRPr="00AE2028" w:rsidRDefault="004B3445" w:rsidP="00DF3AD2">
            <w:pPr>
              <w:ind w:firstLine="0"/>
              <w:jc w:val="center"/>
              <w:rPr>
                <w:noProof/>
              </w:rPr>
            </w:pPr>
          </w:p>
        </w:tc>
        <w:tc>
          <w:tcPr>
            <w:tcW w:w="6246" w:type="dxa"/>
            <w:vAlign w:val="center"/>
          </w:tcPr>
          <w:p w14:paraId="2A89F3B1" w14:textId="13877788" w:rsidR="004B3445" w:rsidRPr="00AE2028" w:rsidRDefault="00223210" w:rsidP="00DF3AD2">
            <w:pPr>
              <w:jc w:val="cente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V</m:t>
                        </m:r>
                      </m:e>
                    </m:acc>
                  </m:e>
                  <m:sup>
                    <m:r>
                      <w:rPr>
                        <w:rFonts w:ascii="Cambria Math" w:hAnsi="Cambria Math"/>
                      </w:rPr>
                      <m:t>π</m:t>
                    </m:r>
                  </m:sup>
                </m:sSup>
                <m:d>
                  <m:dPr>
                    <m:ctrlPr>
                      <w:rPr>
                        <w:rFonts w:ascii="Cambria Math" w:hAnsi="Cambria Math"/>
                        <w:i/>
                      </w:rPr>
                    </m:ctrlPr>
                  </m:dPr>
                  <m:e>
                    <m:r>
                      <w:rPr>
                        <w:rFonts w:ascii="Cambria Math" w:hAnsi="Cambria Math"/>
                      </w:rPr>
                      <m:t>s</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sSup>
                      <m:sSupPr>
                        <m:ctrlPr>
                          <w:rPr>
                            <w:rFonts w:ascii="Cambria Math" w:hAnsi="Cambria Math"/>
                            <w:i/>
                          </w:rPr>
                        </m:ctrlPr>
                      </m:sSupPr>
                      <m:e>
                        <m:acc>
                          <m:accPr>
                            <m:ctrlPr>
                              <w:rPr>
                                <w:rFonts w:ascii="Cambria Math" w:hAnsi="Cambria Math"/>
                                <w:i/>
                              </w:rPr>
                            </m:ctrlPr>
                          </m:accPr>
                          <m:e>
                            <m:r>
                              <w:rPr>
                                <w:rFonts w:ascii="Cambria Math" w:hAnsi="Cambria Math"/>
                              </w:rPr>
                              <m:t>Q</m:t>
                            </m:r>
                          </m:e>
                        </m:acc>
                      </m:e>
                      <m:sup>
                        <m:r>
                          <w:rPr>
                            <w:rFonts w:ascii="Cambria Math" w:hAnsi="Cambria Math"/>
                          </w:rPr>
                          <m:t>π</m:t>
                        </m:r>
                      </m:sup>
                    </m:sSup>
                    <m:d>
                      <m:dPr>
                        <m:ctrlPr>
                          <w:rPr>
                            <w:rFonts w:ascii="Cambria Math" w:hAnsi="Cambria Math"/>
                            <w:i/>
                          </w:rPr>
                        </m:ctrlPr>
                      </m:dPr>
                      <m:e>
                        <m:r>
                          <w:rPr>
                            <w:rFonts w:ascii="Cambria Math" w:hAnsi="Cambria Math"/>
                          </w:rPr>
                          <m:t>s,a</m:t>
                        </m:r>
                      </m:e>
                    </m:d>
                  </m:e>
                </m:func>
              </m:oMath>
            </m:oMathPara>
          </w:p>
        </w:tc>
        <w:tc>
          <w:tcPr>
            <w:tcW w:w="1443" w:type="dxa"/>
            <w:vAlign w:val="center"/>
          </w:tcPr>
          <w:p w14:paraId="0956A4AC" w14:textId="6494B90B" w:rsidR="004B3445" w:rsidRPr="00AE2028" w:rsidRDefault="004B3445" w:rsidP="00DF3AD2">
            <w:pPr>
              <w:ind w:firstLine="0"/>
              <w:jc w:val="center"/>
            </w:pPr>
            <w:r w:rsidRPr="00AE2028">
              <w:t>(</w:t>
            </w:r>
            <w:r w:rsidR="003230FE">
              <w:t>2</w:t>
            </w:r>
            <w:r w:rsidR="00300486" w:rsidRPr="00AE2028">
              <w:t>.1</w:t>
            </w:r>
            <w:r w:rsidR="00246A48">
              <w:t>6</w:t>
            </w:r>
            <w:r w:rsidRPr="00AE2028">
              <w:t>)</w:t>
            </w:r>
          </w:p>
        </w:tc>
      </w:tr>
    </w:tbl>
    <w:p w14:paraId="6B6F4050" w14:textId="77777777" w:rsidR="00452FFD" w:rsidRPr="00AE2028" w:rsidRDefault="00452FFD" w:rsidP="00452FFD">
      <w:pPr>
        <w:ind w:firstLine="0"/>
      </w:pPr>
    </w:p>
    <w:p w14:paraId="60F9BD6C" w14:textId="691C716C" w:rsidR="00452FFD" w:rsidRPr="00AE2028" w:rsidRDefault="00452FFD" w:rsidP="00452FFD">
      <w:pPr>
        <w:ind w:firstLine="0"/>
      </w:pPr>
      <w:r w:rsidRPr="00AE2028">
        <w:t>A</w:t>
      </w:r>
      <w:r w:rsidR="00300486" w:rsidRPr="00AE2028">
        <w:t>z</w:t>
      </w:r>
      <w:r w:rsidRPr="00AE2028">
        <w:t xml:space="preserve"> </w:t>
      </w:r>
      <w:r w:rsidR="00732BAF">
        <w:t>2</w:t>
      </w:r>
      <w:r w:rsidR="00300486" w:rsidRPr="00AE2028">
        <w:t>.1</w:t>
      </w:r>
      <w:r w:rsidR="00732BAF">
        <w:t>5</w:t>
      </w:r>
      <w:r w:rsidR="00300486" w:rsidRPr="00AE2028">
        <w:t xml:space="preserve"> és </w:t>
      </w:r>
      <w:r w:rsidR="00732BAF">
        <w:t>2</w:t>
      </w:r>
      <w:r w:rsidR="00300486" w:rsidRPr="00AE2028">
        <w:t>.1</w:t>
      </w:r>
      <w:r w:rsidR="00732BAF">
        <w:t>6</w:t>
      </w:r>
      <w:r w:rsidRPr="00AE2028">
        <w:t xml:space="preserve"> egyenletet összerakva kapjuk, hogy</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078"/>
        <w:gridCol w:w="1443"/>
      </w:tblGrid>
      <w:tr w:rsidR="00AE2028" w:rsidRPr="00AE2028" w14:paraId="27340FB5" w14:textId="77777777" w:rsidTr="00105186">
        <w:trPr>
          <w:trHeight w:val="289"/>
        </w:trPr>
        <w:tc>
          <w:tcPr>
            <w:tcW w:w="279" w:type="dxa"/>
            <w:vAlign w:val="center"/>
          </w:tcPr>
          <w:p w14:paraId="462326A0" w14:textId="77777777" w:rsidR="00452FFD" w:rsidRPr="00AE2028" w:rsidRDefault="00452FFD" w:rsidP="00DF3AD2">
            <w:pPr>
              <w:ind w:firstLine="0"/>
              <w:jc w:val="center"/>
              <w:rPr>
                <w:noProof/>
              </w:rPr>
            </w:pPr>
          </w:p>
        </w:tc>
        <w:tc>
          <w:tcPr>
            <w:tcW w:w="7078" w:type="dxa"/>
            <w:vAlign w:val="center"/>
          </w:tcPr>
          <w:p w14:paraId="4D8DB200" w14:textId="0D431BCD" w:rsidR="00452FFD" w:rsidRPr="00AE2028" w:rsidRDefault="00223210" w:rsidP="00DF3AD2">
            <w:pPr>
              <w:jc w:val="center"/>
            </w:pPr>
            <m:oMathPara>
              <m:oMath>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+γ</m:t>
                    </m:r>
                    <m:sSup>
                      <m:sSupPr>
                        <m:ctrlPr>
                          <w:rPr>
                            <w:rFonts w:ascii="Cambria Math" w:hAnsi="Cambria Math"/>
                            <w:i/>
                          </w:rPr>
                        </m:ctrlPr>
                      </m:sSupPr>
                      <m:e>
                        <m:acc>
                          <m:accPr>
                            <m:ctrlPr>
                              <w:rPr>
                                <w:rFonts w:ascii="Cambria Math" w:hAnsi="Cambria Math"/>
                                <w:i/>
                              </w:rPr>
                            </m:ctrlPr>
                          </m:accPr>
                          <m:e>
                            <m:r>
                              <w:rPr>
                                <w:rFonts w:ascii="Cambria Math" w:hAnsi="Cambria Math"/>
                              </w:rPr>
                              <m:t>V</m:t>
                            </m:r>
                          </m:e>
                        </m:acc>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a</m:t>
                                </m:r>
                              </m:e>
                              <m:sub>
                                <m:r>
                                  <w:rPr>
                                    <w:rFonts w:ascii="Cambria Math" w:hAnsi="Cambria Math"/>
                                  </w:rPr>
                                  <m:t>t+1</m:t>
                                </m:r>
                              </m:sub>
                            </m:sSub>
                          </m:lim>
                        </m:limLow>
                      </m:fName>
                      <m:e>
                        <m:sSup>
                          <m:sSupPr>
                            <m:ctrlPr>
                              <w:rPr>
                                <w:rFonts w:ascii="Cambria Math" w:hAnsi="Cambria Math"/>
                                <w:i/>
                              </w:rPr>
                            </m:ctrlPr>
                          </m:sSupPr>
                          <m:e>
                            <m:acc>
                              <m:accPr>
                                <m:ctrlPr>
                                  <w:rPr>
                                    <w:rFonts w:ascii="Cambria Math" w:hAnsi="Cambria Math"/>
                                    <w:i/>
                                  </w:rPr>
                                </m:ctrlPr>
                              </m:accPr>
                              <m:e>
                                <m:r>
                                  <w:rPr>
                                    <w:rFonts w:ascii="Cambria Math" w:hAnsi="Cambria Math"/>
                                  </w:rPr>
                                  <m:t>Q</m:t>
                                </m:r>
                              </m:e>
                            </m:acc>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e>
                    </m:func>
                  </m:e>
                </m:d>
              </m:oMath>
            </m:oMathPara>
          </w:p>
        </w:tc>
        <w:tc>
          <w:tcPr>
            <w:tcW w:w="1443" w:type="dxa"/>
            <w:vAlign w:val="center"/>
          </w:tcPr>
          <w:p w14:paraId="4FF28DBB" w14:textId="6770B031" w:rsidR="00452FFD" w:rsidRPr="00AE2028" w:rsidRDefault="00452FFD" w:rsidP="00DF3AD2">
            <w:pPr>
              <w:ind w:firstLine="0"/>
              <w:jc w:val="center"/>
            </w:pPr>
            <w:r w:rsidRPr="00AE2028">
              <w:t>(</w:t>
            </w:r>
            <w:r w:rsidR="003230FE">
              <w:t>2</w:t>
            </w:r>
            <w:r w:rsidR="00300486" w:rsidRPr="00AE2028">
              <w:t>.1</w:t>
            </w:r>
            <w:r w:rsidR="00246A48">
              <w:t>7</w:t>
            </w:r>
            <w:r w:rsidRPr="00AE2028">
              <w:t>)</w:t>
            </w:r>
          </w:p>
        </w:tc>
      </w:tr>
    </w:tbl>
    <w:p w14:paraId="30E372F8" w14:textId="77777777" w:rsidR="00452FFD" w:rsidRPr="00AE2028" w:rsidRDefault="00452FFD" w:rsidP="00452FFD">
      <w:pPr>
        <w:ind w:firstLine="0"/>
      </w:pPr>
    </w:p>
    <w:p w14:paraId="7EB94FD6" w14:textId="54A03B29" w:rsidR="00452FFD" w:rsidRPr="00AE2028" w:rsidRDefault="00452FFD" w:rsidP="00452FFD">
      <w:pPr>
        <w:ind w:firstLine="0"/>
      </w:pPr>
      <w:r w:rsidRPr="00AE2028">
        <w:t>A második egyenlőség csak</w:t>
      </w:r>
      <w:r w:rsidR="004553E3" w:rsidRPr="00AE2028">
        <w:t>is az</w:t>
      </w:r>
      <w:r w:rsidRPr="00AE2028">
        <w:t xml:space="preserve"> optimális s</w:t>
      </w:r>
      <w:r w:rsidR="004553E3" w:rsidRPr="00AE2028">
        <w:t>tra</w:t>
      </w:r>
      <w:r w:rsidRPr="00AE2028">
        <w:t>tégiát követve teljesül</w:t>
      </w:r>
      <w:r w:rsidR="004553E3" w:rsidRPr="00AE2028">
        <w:t>. Ezt felhasználva írhatjuk fel a Bellman-szabályt, amely a Q-tanulás iterációs szabálya lesz:</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67068321" w14:textId="77777777" w:rsidTr="00DF3AD2">
        <w:trPr>
          <w:trHeight w:val="289"/>
        </w:trPr>
        <w:tc>
          <w:tcPr>
            <w:tcW w:w="1111" w:type="dxa"/>
            <w:vAlign w:val="center"/>
          </w:tcPr>
          <w:p w14:paraId="57835B0E" w14:textId="77777777" w:rsidR="004553E3" w:rsidRPr="00AE2028" w:rsidRDefault="004553E3" w:rsidP="00DF3AD2">
            <w:pPr>
              <w:ind w:firstLine="0"/>
              <w:jc w:val="center"/>
              <w:rPr>
                <w:noProof/>
              </w:rPr>
            </w:pPr>
          </w:p>
        </w:tc>
        <w:tc>
          <w:tcPr>
            <w:tcW w:w="6246" w:type="dxa"/>
            <w:vAlign w:val="center"/>
          </w:tcPr>
          <w:p w14:paraId="6549048C" w14:textId="136F907F" w:rsidR="004553E3" w:rsidRPr="00AE2028" w:rsidRDefault="00223210" w:rsidP="00DF3AD2">
            <w:pPr>
              <w:jc w:val="cente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a</m:t>
                                </m:r>
                              </m:e>
                              <m:sub>
                                <m:r>
                                  <w:rPr>
                                    <w:rFonts w:ascii="Cambria Math" w:hAnsi="Cambria Math"/>
                                  </w:rPr>
                                  <m:t>t+1</m:t>
                                </m:r>
                              </m:sub>
                            </m:sSub>
                          </m:lim>
                        </m:limLow>
                      </m:fName>
                      <m:e>
                        <m:sSubSup>
                          <m:sSubSupPr>
                            <m:ctrlPr>
                              <w:rPr>
                                <w:rFonts w:ascii="Cambria Math" w:hAnsi="Cambria Math"/>
                                <w:i/>
                              </w:rPr>
                            </m:ctrlPr>
                          </m:sSubSupPr>
                          <m:e>
                            <m:acc>
                              <m:accPr>
                                <m:ctrlPr>
                                  <w:rPr>
                                    <w:rFonts w:ascii="Cambria Math" w:hAnsi="Cambria Math"/>
                                    <w:i/>
                                  </w:rPr>
                                </m:ctrlPr>
                              </m:accPr>
                              <m:e>
                                <m:r>
                                  <w:rPr>
                                    <w:rFonts w:ascii="Cambria Math" w:hAnsi="Cambria Math"/>
                                  </w:rPr>
                                  <m:t>Q</m:t>
                                </m:r>
                              </m:e>
                            </m:acc>
                          </m:e>
                          <m:sub>
                            <m:r>
                              <w:rPr>
                                <w:rFonts w:ascii="Cambria Math" w:hAnsi="Cambria Math"/>
                              </w:rPr>
                              <m:t>k</m:t>
                            </m:r>
                          </m:sub>
                          <m:sup>
                            <m:r>
                              <w:rPr>
                                <w:rFonts w:ascii="Cambria Math" w:hAnsi="Cambria Math"/>
                              </w:rPr>
                              <m:t>π</m:t>
                            </m:r>
                          </m:sup>
                        </m:sSub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e>
                    </m:func>
                  </m:e>
                </m:d>
              </m:oMath>
            </m:oMathPara>
          </w:p>
        </w:tc>
        <w:tc>
          <w:tcPr>
            <w:tcW w:w="1443" w:type="dxa"/>
            <w:vAlign w:val="center"/>
          </w:tcPr>
          <w:p w14:paraId="3D404E3E" w14:textId="2ADABA5D" w:rsidR="004553E3" w:rsidRPr="00AE2028" w:rsidRDefault="004553E3" w:rsidP="00DF3AD2">
            <w:pPr>
              <w:ind w:firstLine="0"/>
              <w:jc w:val="center"/>
            </w:pPr>
            <w:r w:rsidRPr="00AE2028">
              <w:t>(</w:t>
            </w:r>
            <w:r w:rsidR="003230FE">
              <w:t>2</w:t>
            </w:r>
            <w:r w:rsidR="00300486" w:rsidRPr="00AE2028">
              <w:t>.1</w:t>
            </w:r>
            <w:r w:rsidR="00246A48">
              <w:t>8</w:t>
            </w:r>
            <w:r w:rsidRPr="00AE2028">
              <w:t>)</w:t>
            </w:r>
          </w:p>
        </w:tc>
      </w:tr>
    </w:tbl>
    <w:p w14:paraId="5587336F" w14:textId="77777777" w:rsidR="004553E3" w:rsidRPr="00AE2028" w:rsidRDefault="004553E3" w:rsidP="00452FFD">
      <w:pPr>
        <w:ind w:firstLine="0"/>
      </w:pPr>
    </w:p>
    <w:p w14:paraId="189818A2" w14:textId="55CEC2A2" w:rsidR="00D37409" w:rsidRPr="00AE2028" w:rsidRDefault="00885C87" w:rsidP="004553E3">
      <w:r w:rsidRPr="00AE2028">
        <w:t xml:space="preserve">A </w:t>
      </w:r>
      <w:r w:rsidRPr="00AE2028">
        <w:rPr>
          <w:i/>
          <w:iCs/>
        </w:rPr>
        <w:t>Q</w:t>
      </w:r>
      <w:r w:rsidR="006001CC" w:rsidRPr="00AE2028">
        <w:t xml:space="preserve"> </w:t>
      </w:r>
      <w:r w:rsidRPr="00AE2028">
        <w:t xml:space="preserve">függvény megtanulása viszont rendkívül nehéz feladat lehet </w:t>
      </w:r>
      <w:r w:rsidR="006001CC" w:rsidRPr="00AE2028">
        <w:t>a nagy</w:t>
      </w:r>
      <w:r w:rsidRPr="00AE2028">
        <w:t xml:space="preserve"> számú</w:t>
      </w:r>
      <w:r w:rsidR="00E273B1" w:rsidRPr="00AE2028">
        <w:t xml:space="preserve">, vagy </w:t>
      </w:r>
      <w:r w:rsidR="00C700BD">
        <w:t xml:space="preserve">nem diszkrét esetben </w:t>
      </w:r>
      <w:r w:rsidR="00E273B1" w:rsidRPr="00AE2028">
        <w:t>akár végtelen</w:t>
      </w:r>
      <w:r w:rsidRPr="00AE2028">
        <w:t xml:space="preserve"> </w:t>
      </w:r>
      <w:r w:rsidR="006001CC" w:rsidRPr="00AE2028">
        <w:t xml:space="preserve">lehetséges </w:t>
      </w:r>
      <w:r w:rsidRPr="00AE2028">
        <w:t>állapot</w:t>
      </w:r>
      <w:r w:rsidR="006001CC" w:rsidRPr="00AE2028">
        <w:t>tal rendelkező környezetek esetébe</w:t>
      </w:r>
      <w:r w:rsidR="00897846" w:rsidRPr="00AE2028">
        <w:t>n</w:t>
      </w:r>
      <w:r w:rsidRPr="00AE2028">
        <w:t>,</w:t>
      </w:r>
      <w:r w:rsidR="006001CC" w:rsidRPr="00AE2028">
        <w:t xml:space="preserve"> miközben a stratégia egy </w:t>
      </w:r>
      <w:r w:rsidR="00E273B1" w:rsidRPr="00AE2028">
        <w:t xml:space="preserve">viszonylag </w:t>
      </w:r>
      <w:r w:rsidR="006001CC" w:rsidRPr="00AE2028">
        <w:t>egyszerű függvény. Emiatt</w:t>
      </w:r>
      <w:r w:rsidRPr="00AE2028">
        <w:t xml:space="preserve"> </w:t>
      </w:r>
      <w:r w:rsidR="006001CC" w:rsidRPr="00AE2028">
        <w:t>célszerűbbnek tűnik,</w:t>
      </w:r>
      <w:r w:rsidRPr="00AE2028">
        <w:t xml:space="preserve"> ha közvetlenül a stratégiát próbálnánk meg megtanulni</w:t>
      </w:r>
      <w:r w:rsidR="006001CC" w:rsidRPr="00AE2028">
        <w:t>, az akció-érték függvény helyett</w:t>
      </w:r>
      <w:r w:rsidRPr="00AE2028">
        <w:t xml:space="preserve">. </w:t>
      </w:r>
      <w:r w:rsidR="006001CC" w:rsidRPr="00AE2028">
        <w:t>Ez a céljuk az ún.</w:t>
      </w:r>
      <w:r w:rsidRPr="00AE2028">
        <w:t xml:space="preserve"> </w:t>
      </w:r>
      <w:r w:rsidR="003F602B">
        <w:t>policy</w:t>
      </w:r>
      <w:r w:rsidRPr="00AE2028">
        <w:t xml:space="preserve"> gradiens </w:t>
      </w:r>
      <w:r w:rsidR="006001CC" w:rsidRPr="00AE2028">
        <w:t>módszereknek</w:t>
      </w:r>
      <w:r w:rsidRPr="00AE2028">
        <w:t xml:space="preserve">. A legegyszerűbb </w:t>
      </w:r>
      <w:r w:rsidR="006001CC" w:rsidRPr="00AE2028">
        <w:t>ilyen</w:t>
      </w:r>
      <w:r w:rsidRPr="00AE2028">
        <w:t xml:space="preserve"> a </w:t>
      </w:r>
      <w:r w:rsidRPr="00AE2028">
        <w:rPr>
          <w:i/>
          <w:iCs/>
        </w:rPr>
        <w:t>REINFORCE</w:t>
      </w:r>
      <w:r w:rsidRPr="00AE2028">
        <w:t xml:space="preserve"> algoritmus</w:t>
      </w:r>
      <w:r w:rsidR="00CC165A" w:rsidRPr="00AE2028">
        <w:t xml:space="preserve"> </w:t>
      </w:r>
      <w:sdt>
        <w:sdtPr>
          <w:id w:val="1148016562"/>
          <w:citation/>
        </w:sdtPr>
        <w:sdtEndPr/>
        <w:sdtContent>
          <w:r w:rsidR="00CC165A" w:rsidRPr="00AE2028">
            <w:fldChar w:fldCharType="begin"/>
          </w:r>
          <w:r w:rsidR="00CC165A" w:rsidRPr="00AE2028">
            <w:instrText xml:space="preserve"> CITATION Rei20 \l 1038 </w:instrText>
          </w:r>
          <w:r w:rsidR="00CC165A" w:rsidRPr="00AE2028">
            <w:fldChar w:fldCharType="separate"/>
          </w:r>
          <w:r w:rsidR="00F002AE">
            <w:rPr>
              <w:noProof/>
            </w:rPr>
            <w:t>[6]</w:t>
          </w:r>
          <w:r w:rsidR="00CC165A" w:rsidRPr="00AE2028">
            <w:fldChar w:fldCharType="end"/>
          </w:r>
        </w:sdtContent>
      </w:sdt>
      <w:r w:rsidRPr="00AE2028">
        <w:t xml:space="preserve">, más néven a </w:t>
      </w:r>
      <w:r w:rsidRPr="00A160F2">
        <w:rPr>
          <w:i/>
          <w:iCs/>
        </w:rPr>
        <w:t xml:space="preserve">Monte-Carlo policy </w:t>
      </w:r>
      <w:proofErr w:type="spellStart"/>
      <w:r w:rsidRPr="00A160F2">
        <w:rPr>
          <w:i/>
          <w:iCs/>
        </w:rPr>
        <w:t>gradient</w:t>
      </w:r>
      <w:proofErr w:type="spellEnd"/>
      <w:r w:rsidRPr="00AE2028">
        <w:t xml:space="preserve">. </w:t>
      </w:r>
      <w:r w:rsidR="00BF2ABD" w:rsidRPr="00AE2028">
        <w:t xml:space="preserve">Az utóbbi elnevezést onnan kapta, hogy a várható értéket Monte-Carlo módszerrel becsüljük, azaz, véletlen mintavételezéssel a várható értéket az átlaggal közelítjük (így tulajdonképpen az állapot-érték függvény az átlagos diszkontált jutalom). </w:t>
      </w:r>
      <w:r w:rsidRPr="00AE2028">
        <w:t xml:space="preserve">A </w:t>
      </w:r>
      <w:r w:rsidR="00356BF1">
        <w:t>policy</w:t>
      </w:r>
      <w:r w:rsidRPr="00AE2028">
        <w:t xml:space="preserve"> gradiens, azaz a költségfüggvény háló paraméterei szerint</w:t>
      </w:r>
      <w:r w:rsidR="000B61D7" w:rsidRPr="00AE2028">
        <w:t>i deriváltja</w:t>
      </w:r>
      <w:r w:rsidRPr="00AE2028">
        <w:t xml:space="preserve"> </w:t>
      </w:r>
      <w:r w:rsidR="00356BF1">
        <w:t>a</w:t>
      </w:r>
      <w:r w:rsidR="00D37409" w:rsidRPr="00AE2028">
        <w:t xml:space="preserve"> levezetés után </w:t>
      </w:r>
      <w:r w:rsidRPr="00AE2028">
        <w:t>a következőképpen néz ki</w:t>
      </w:r>
      <w:r w:rsidR="00D37409" w:rsidRPr="00AE2028">
        <w:t>:</w:t>
      </w:r>
      <w:r w:rsidRPr="00AE2028">
        <w:t xml:space="preserve"> </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05E10AE4" w14:textId="77777777" w:rsidTr="00D37409">
        <w:trPr>
          <w:trHeight w:val="289"/>
        </w:trPr>
        <w:tc>
          <w:tcPr>
            <w:tcW w:w="1111" w:type="dxa"/>
            <w:vAlign w:val="center"/>
          </w:tcPr>
          <w:p w14:paraId="599DE1DA" w14:textId="77777777" w:rsidR="00D37409" w:rsidRPr="00AE2028" w:rsidRDefault="00D37409" w:rsidP="00D37409">
            <w:pPr>
              <w:ind w:firstLine="0"/>
              <w:jc w:val="center"/>
              <w:rPr>
                <w:noProof/>
              </w:rPr>
            </w:pPr>
          </w:p>
        </w:tc>
        <w:tc>
          <w:tcPr>
            <w:tcW w:w="6246" w:type="dxa"/>
            <w:vAlign w:val="center"/>
          </w:tcPr>
          <w:p w14:paraId="18EE5285" w14:textId="5300DB4D" w:rsidR="00D37409" w:rsidRPr="00AE2028" w:rsidRDefault="009B2C7D" w:rsidP="00D37409">
            <w:pPr>
              <w:jc w:val="center"/>
            </w:pPr>
            <m:oMathPara>
              <m:oMath>
                <m:r>
                  <w:rPr>
                    <w:rFonts w:ascii="Cambria Math" w:hAnsi="Cambria Math"/>
                  </w:rPr>
                  <m:t>J</m:t>
                </m:r>
                <m:d>
                  <m:dPr>
                    <m:ctrlPr>
                      <w:rPr>
                        <w:rFonts w:ascii="Cambria Math" w:hAnsi="Cambria Math"/>
                        <w:i/>
                      </w:rPr>
                    </m:ctrlPr>
                  </m:dPr>
                  <m:e>
                    <m:r>
                      <w:rPr>
                        <w:rFonts w:ascii="Cambria Math" w:hAnsi="Cambria Math"/>
                      </w:rPr>
                      <m:t>θ</m:t>
                    </m:r>
                  </m:e>
                </m:d>
                <m:r>
                  <m:rPr>
                    <m:scr m:val="double-struck"/>
                  </m:rPr>
                  <w:rPr>
                    <w:rFonts w:ascii="Cambria Math" w:hAnsi="Cambria Math"/>
                  </w:rPr>
                  <m:t>=E</m:t>
                </m:r>
                <m:d>
                  <m:dPr>
                    <m:ctrlPr>
                      <w:rPr>
                        <w:rFonts w:ascii="Cambria Math" w:hAnsi="Cambria Math"/>
                        <w:i/>
                      </w:rPr>
                    </m:ctrlPr>
                  </m:dPr>
                  <m:e>
                    <m:r>
                      <w:rPr>
                        <w:rFonts w:ascii="Cambria Math" w:hAnsi="Cambria Math"/>
                      </w:rPr>
                      <m:t>r(τ)</m:t>
                    </m:r>
                  </m:e>
                </m:d>
                <m:r>
                  <w:rPr>
                    <w:rFonts w:ascii="Cambria Math" w:hAnsi="Cambria Math"/>
                  </w:rPr>
                  <m:t>=</m:t>
                </m:r>
                <m:nary>
                  <m:naryPr>
                    <m:limLoc m:val="subSup"/>
                    <m:supHide m:val="1"/>
                    <m:ctrlPr>
                      <w:rPr>
                        <w:rFonts w:ascii="Cambria Math" w:hAnsi="Cambria Math"/>
                        <w:i/>
                      </w:rPr>
                    </m:ctrlPr>
                  </m:naryPr>
                  <m:sub>
                    <m:r>
                      <w:rPr>
                        <w:rFonts w:ascii="Cambria Math" w:hAnsi="Cambria Math"/>
                      </w:rPr>
                      <m:t>τ</m:t>
                    </m:r>
                  </m:sub>
                  <m:sup/>
                  <m:e>
                    <m:r>
                      <w:rPr>
                        <w:rFonts w:ascii="Cambria Math" w:hAnsi="Cambria Math"/>
                      </w:rPr>
                      <m:t>r(τ)p</m:t>
                    </m:r>
                    <m:d>
                      <m:dPr>
                        <m:ctrlPr>
                          <w:rPr>
                            <w:rFonts w:ascii="Cambria Math" w:hAnsi="Cambria Math"/>
                            <w:i/>
                          </w:rPr>
                        </m:ctrlPr>
                      </m:dPr>
                      <m:e>
                        <m:r>
                          <w:rPr>
                            <w:rFonts w:ascii="Cambria Math" w:hAnsi="Cambria Math"/>
                          </w:rPr>
                          <m:t>τ;θ</m:t>
                        </m:r>
                      </m:e>
                    </m:d>
                  </m:e>
                </m:nary>
              </m:oMath>
            </m:oMathPara>
          </w:p>
        </w:tc>
        <w:tc>
          <w:tcPr>
            <w:tcW w:w="1443" w:type="dxa"/>
            <w:vAlign w:val="center"/>
          </w:tcPr>
          <w:p w14:paraId="09E0887E" w14:textId="5185202C" w:rsidR="00A21F5C" w:rsidRPr="00AE2028" w:rsidRDefault="00D37409" w:rsidP="00A21F5C">
            <w:pPr>
              <w:ind w:firstLine="0"/>
              <w:jc w:val="center"/>
            </w:pPr>
            <w:r w:rsidRPr="00AE2028">
              <w:t>(</w:t>
            </w:r>
            <w:r w:rsidR="003230FE">
              <w:t>2</w:t>
            </w:r>
            <w:r w:rsidR="00300486" w:rsidRPr="00AE2028">
              <w:t>.1</w:t>
            </w:r>
            <w:r w:rsidR="00246A48">
              <w:t>9</w:t>
            </w:r>
            <w:r w:rsidRPr="00AE2028">
              <w:t>)</w:t>
            </w:r>
          </w:p>
        </w:tc>
      </w:tr>
      <w:tr w:rsidR="00AE2028" w:rsidRPr="00AE2028" w14:paraId="30676804" w14:textId="77777777" w:rsidTr="00D37409">
        <w:trPr>
          <w:trHeight w:val="289"/>
        </w:trPr>
        <w:tc>
          <w:tcPr>
            <w:tcW w:w="1111" w:type="dxa"/>
            <w:vAlign w:val="center"/>
          </w:tcPr>
          <w:p w14:paraId="5128513F" w14:textId="77777777" w:rsidR="00A21F5C" w:rsidRPr="00AE2028" w:rsidRDefault="00A21F5C" w:rsidP="00A21F5C">
            <w:pPr>
              <w:ind w:firstLine="0"/>
              <w:jc w:val="center"/>
              <w:rPr>
                <w:noProof/>
              </w:rPr>
            </w:pPr>
          </w:p>
        </w:tc>
        <w:tc>
          <w:tcPr>
            <w:tcW w:w="6246" w:type="dxa"/>
            <w:vAlign w:val="center"/>
          </w:tcPr>
          <w:p w14:paraId="12C1C55E" w14:textId="62E8FC5D" w:rsidR="00A21F5C" w:rsidRPr="00AE2028" w:rsidRDefault="00223210" w:rsidP="00A21F5C">
            <w:pPr>
              <w:jc w:val="center"/>
            </w:pPr>
            <m:oMathPara>
              <m:oMath>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log</m:t>
                    </m:r>
                    <m:sSub>
                      <m:sSubPr>
                        <m:ctrlPr>
                          <w:rPr>
                            <w:rFonts w:ascii="Cambria Math" w:hAnsi="Cambria Math"/>
                            <w:i/>
                          </w:rPr>
                        </m:ctrlPr>
                      </m:sSubPr>
                      <m:e>
                        <m:r>
                          <w:rPr>
                            <w:rFonts w:ascii="Cambria Math" w:hAnsi="Cambria Math"/>
                          </w:rPr>
                          <m:t>π</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e>
                </m:nary>
                <m:sSub>
                  <m:sSubPr>
                    <m:ctrlPr>
                      <w:rPr>
                        <w:rFonts w:ascii="Cambria Math" w:hAnsi="Cambria Math"/>
                        <w:i/>
                      </w:rPr>
                    </m:ctrlPr>
                  </m:sSubPr>
                  <m:e>
                    <m:r>
                      <w:rPr>
                        <w:rFonts w:ascii="Cambria Math" w:hAnsi="Cambria Math"/>
                      </w:rPr>
                      <m:t>G</m:t>
                    </m:r>
                  </m:e>
                  <m:sub>
                    <m:r>
                      <w:rPr>
                        <w:rFonts w:ascii="Cambria Math" w:hAnsi="Cambria Math"/>
                      </w:rPr>
                      <m:t>t</m:t>
                    </m:r>
                  </m:sub>
                </m:sSub>
              </m:oMath>
            </m:oMathPara>
          </w:p>
        </w:tc>
        <w:tc>
          <w:tcPr>
            <w:tcW w:w="1443" w:type="dxa"/>
            <w:vAlign w:val="center"/>
          </w:tcPr>
          <w:p w14:paraId="2EBD54B5" w14:textId="5EED200C" w:rsidR="00A21F5C" w:rsidRPr="00AE2028" w:rsidRDefault="00A21F5C" w:rsidP="00A21F5C">
            <w:pPr>
              <w:ind w:firstLine="0"/>
              <w:jc w:val="center"/>
            </w:pPr>
            <w:r w:rsidRPr="00AE2028">
              <w:t>(</w:t>
            </w:r>
            <w:r w:rsidR="003230FE">
              <w:t>2</w:t>
            </w:r>
            <w:r w:rsidR="00300486" w:rsidRPr="00AE2028">
              <w:t>.</w:t>
            </w:r>
            <w:r w:rsidR="00246A48">
              <w:t>20</w:t>
            </w:r>
            <w:r w:rsidRPr="00AE2028">
              <w:t>)</w:t>
            </w:r>
          </w:p>
        </w:tc>
      </w:tr>
    </w:tbl>
    <w:p w14:paraId="33C82C3B" w14:textId="77777777" w:rsidR="00D37409" w:rsidRPr="00AE2028" w:rsidRDefault="00D37409" w:rsidP="00885C87"/>
    <w:p w14:paraId="2FEDC1CD" w14:textId="77777777" w:rsidR="00FD471C" w:rsidRDefault="00BF2ABD" w:rsidP="00E273B1">
      <w:pPr>
        <w:ind w:firstLine="0"/>
      </w:pPr>
      <w:r w:rsidRPr="00AE2028">
        <w:t>Az egyenlet egyszerűen kifejtve</w:t>
      </w:r>
      <w:r w:rsidR="00D37409" w:rsidRPr="00AE2028">
        <w:t>:</w:t>
      </w:r>
      <w:r w:rsidR="00AF6DF6" w:rsidRPr="00AE2028">
        <w:t xml:space="preserve"> </w:t>
      </w:r>
      <w:r w:rsidR="00D37409" w:rsidRPr="00AE2028">
        <w:t>A</w:t>
      </w:r>
      <w:r w:rsidR="00AF6DF6" w:rsidRPr="00AE2028">
        <w:t xml:space="preserve">z </w:t>
      </w:r>
      <w:r w:rsidR="00D37409" w:rsidRPr="00AE2028">
        <w:t>a</w:t>
      </w:r>
      <w:r w:rsidR="00AF6DF6" w:rsidRPr="00AE2028">
        <w:t xml:space="preserve">lgoritmus lényege, hogy ha egy akcióra nagy jutalmat kapott, akkor </w:t>
      </w:r>
      <w:r w:rsidR="00D37409" w:rsidRPr="00AE2028">
        <w:t>megerősítjük a döntésében</w:t>
      </w:r>
      <w:r w:rsidR="000E6954" w:rsidRPr="00AE2028">
        <w:t xml:space="preserve"> (a gradiens irányába lépünk)</w:t>
      </w:r>
      <w:r w:rsidR="00D37409" w:rsidRPr="00AE2028">
        <w:t xml:space="preserve">, tehát úgy </w:t>
      </w:r>
      <w:r w:rsidR="00AF6DF6" w:rsidRPr="00AE2028">
        <w:t>módosítjuk a háló paramétereit, hogy legközelebb nagyobb valószínűséggel hajtsa végre ezt az akciót</w:t>
      </w:r>
      <w:r w:rsidR="00D37409" w:rsidRPr="00AE2028">
        <w:t>.</w:t>
      </w:r>
      <w:r w:rsidR="00AF6DF6" w:rsidRPr="00AE2028">
        <w:t xml:space="preserve"> </w:t>
      </w:r>
      <w:r w:rsidR="00D37409" w:rsidRPr="00AE2028">
        <w:t>E</w:t>
      </w:r>
      <w:r w:rsidR="00AF6DF6" w:rsidRPr="00AE2028">
        <w:t xml:space="preserve">llenkező esetben </w:t>
      </w:r>
      <w:r w:rsidR="00D37409" w:rsidRPr="00AE2028">
        <w:t>ellenezzük a döntését, így</w:t>
      </w:r>
      <w:r w:rsidR="00AF6DF6" w:rsidRPr="00AE2028">
        <w:t xml:space="preserve"> csökkentjük a</w:t>
      </w:r>
      <w:r w:rsidR="00D37409" w:rsidRPr="00AE2028">
        <w:t>z adott akció</w:t>
      </w:r>
      <w:r w:rsidR="00AF6DF6" w:rsidRPr="00AE2028">
        <w:t xml:space="preserve"> valószínűségét</w:t>
      </w:r>
      <w:r w:rsidR="000E6954" w:rsidRPr="00AE2028">
        <w:t xml:space="preserve"> (a gradienssel ellenkező irányba lépünk)</w:t>
      </w:r>
      <w:r w:rsidR="00AF6DF6" w:rsidRPr="00AE2028">
        <w:t>.</w:t>
      </w:r>
      <w:r w:rsidR="0030396F" w:rsidRPr="00AE2028">
        <w:t xml:space="preserve"> </w:t>
      </w:r>
    </w:p>
    <w:p w14:paraId="4CA269D7" w14:textId="2FE99B0B" w:rsidR="00885C87" w:rsidRPr="00AE2028" w:rsidRDefault="0030396F" w:rsidP="00FD471C">
      <w:r w:rsidRPr="00AE2028">
        <w:t>Látható, hogy a kapott képletben a gradiensre nem az összes jutalom, hanem csak a jövőbeli diszkontált jutalmak vannak hatással. Ennek oka, az úgynevezett credit</w:t>
      </w:r>
      <w:r w:rsidR="00ED7D95" w:rsidRPr="00AE2028">
        <w:t>-</w:t>
      </w:r>
      <w:proofErr w:type="spellStart"/>
      <w:r w:rsidRPr="00AE2028">
        <w:t>assignment</w:t>
      </w:r>
      <w:proofErr w:type="spellEnd"/>
      <w:r w:rsidRPr="00AE2028">
        <w:t xml:space="preserve"> probléma csökkentése. Lényege, hogyha a teljes trajektória jutalmát néznék, akkor nem tudnánk megmondani, hogy a sok-sok akció közül melyek voltak igazából a jó vagy a rossz döntések. Így az akció-sorozatban </w:t>
      </w:r>
      <w:r w:rsidR="00CE255E">
        <w:t>figyelmen kívül marad</w:t>
      </w:r>
      <w:r w:rsidRPr="00AE2028">
        <w:t xml:space="preserve"> egy-egy nagyon rossz lépés, ha ettől még átlagosan jó a jutalom és fordítva. A következménye pedig az, hogy instabillá válik az algoritmus, zajos lesz a gradiens becslés és </w:t>
      </w:r>
      <w:r w:rsidR="001D3101">
        <w:t xml:space="preserve">lassan, </w:t>
      </w:r>
      <w:r w:rsidRPr="00AE2028">
        <w:t>nehezen fog konvergálni. Ezért szűrjük le a számításba jöhető jutalmakat, úgy, hogy</w:t>
      </w:r>
      <w:r w:rsidR="00ED7D95" w:rsidRPr="00AE2028">
        <w:t xml:space="preserve"> egyrészt az adott akciónál csak akció után kapott jutalmak számítsanak (jövőbeli), másrészt érdemes figyelni arra, hogy jövőben távoli jutalmak kevésbé, míg a közelebbi jutalmak nagyobb mértékben számítsanak (diszkontált). Ha belegondolunk az ember is így működik.</w:t>
      </w:r>
    </w:p>
    <w:p w14:paraId="29B020F1" w14:textId="6ABB8519" w:rsidR="00066B12" w:rsidRPr="00AE2028" w:rsidRDefault="00175C4A" w:rsidP="00885C87">
      <w:r w:rsidRPr="00AE2028">
        <w:t>Szintén egy megoldandó</w:t>
      </w:r>
      <w:r w:rsidR="00AF6DF6" w:rsidRPr="00AE2028">
        <w:t xml:space="preserve"> probléma</w:t>
      </w:r>
      <w:r w:rsidR="00ED7D95" w:rsidRPr="00AE2028">
        <w:t xml:space="preserve"> </w:t>
      </w:r>
      <w:r w:rsidRPr="00AE2028">
        <w:t xml:space="preserve">az </w:t>
      </w:r>
      <w:r w:rsidR="00ED7D95" w:rsidRPr="00AE2028">
        <w:t>is</w:t>
      </w:r>
      <w:r w:rsidR="00AF6DF6" w:rsidRPr="00AE2028">
        <w:t xml:space="preserve">, hogy </w:t>
      </w:r>
      <w:r w:rsidR="00066B12" w:rsidRPr="00AE2028">
        <w:t xml:space="preserve">miként </w:t>
      </w:r>
      <w:r w:rsidR="00AF6DF6" w:rsidRPr="00AE2028">
        <w:t>állítsuk be a jutalmazás mértékét.</w:t>
      </w:r>
      <w:r w:rsidR="00066B12" w:rsidRPr="00AE2028">
        <w:t xml:space="preserve"> </w:t>
      </w:r>
      <w:r w:rsidRPr="00AE2028">
        <w:t>Ha a</w:t>
      </w:r>
      <w:r w:rsidR="00066B12" w:rsidRPr="00AE2028">
        <w:t xml:space="preserve"> </w:t>
      </w:r>
      <w:r w:rsidR="00AF6DF6" w:rsidRPr="00AE2028">
        <w:t xml:space="preserve">legtöbb esetben </w:t>
      </w:r>
      <w:r w:rsidR="00066B12" w:rsidRPr="00AE2028">
        <w:t>nemnegatív</w:t>
      </w:r>
      <w:r w:rsidR="00AF6DF6" w:rsidRPr="00AE2028">
        <w:t xml:space="preserve"> értékek a jutalmak, </w:t>
      </w:r>
      <w:r w:rsidRPr="00AE2028">
        <w:t>akkor</w:t>
      </w:r>
      <w:r w:rsidR="00AF6DF6" w:rsidRPr="00AE2028">
        <w:t xml:space="preserve"> a hálót </w:t>
      </w:r>
      <w:r w:rsidR="00066B12" w:rsidRPr="00AE2028">
        <w:t xml:space="preserve">tulajdonképpen nem is büntetjük egy </w:t>
      </w:r>
      <w:r w:rsidR="00AF6DF6" w:rsidRPr="00AE2028">
        <w:t xml:space="preserve">rossz döntésnél, inkább csak kevésbé erősítjük meg a döntésében. Ezért </w:t>
      </w:r>
      <w:r w:rsidR="00066B12" w:rsidRPr="00AE2028">
        <w:t>célszerű</w:t>
      </w:r>
      <w:r w:rsidR="00AF6DF6" w:rsidRPr="00AE2028">
        <w:t xml:space="preserve"> lenne </w:t>
      </w:r>
      <w:r w:rsidR="007D615B" w:rsidRPr="00AE2028">
        <w:t>kiszámolni egy alap értéket</w:t>
      </w:r>
      <w:r w:rsidR="00AF6DF6" w:rsidRPr="00AE2028">
        <w:t xml:space="preserve">, </w:t>
      </w:r>
      <w:r w:rsidR="00283D5B" w:rsidRPr="00AE2028">
        <w:t xml:space="preserve">például a véletlenszerű stratégia által elérhető jutalmat (ami nem feltétlenül nulla), </w:t>
      </w:r>
      <w:r w:rsidR="007D615B" w:rsidRPr="00AE2028">
        <w:t>melyet kivonunk az aktuális jutalomból</w:t>
      </w:r>
      <w:r w:rsidR="00AF6DF6" w:rsidRPr="00AE2028">
        <w:t xml:space="preserve">. Ez a </w:t>
      </w:r>
      <w:r w:rsidR="00AF6DF6" w:rsidRPr="00AE2028">
        <w:rPr>
          <w:i/>
          <w:iCs/>
        </w:rPr>
        <w:t>baseline</w:t>
      </w:r>
      <w:r w:rsidR="00AF6DF6" w:rsidRPr="00AE2028">
        <w:t xml:space="preserve"> fogalma, mint egy </w:t>
      </w:r>
      <w:proofErr w:type="spellStart"/>
      <w:r w:rsidR="00AF6DF6" w:rsidRPr="00AE2028">
        <w:t>offset</w:t>
      </w:r>
      <w:proofErr w:type="spellEnd"/>
      <w:r w:rsidR="00AF6DF6" w:rsidRPr="00AE2028">
        <w:t>, eltoljuk a nulla átmenetet.</w:t>
      </w:r>
      <w:r w:rsidR="007D615B" w:rsidRPr="00AE2028">
        <w:t xml:space="preserve"> Tehát </w:t>
      </w:r>
      <w:r w:rsidR="00066B12" w:rsidRPr="00AE2028">
        <w:t xml:space="preserve">ennél az alapértéknél </w:t>
      </w:r>
      <w:r w:rsidR="007D615B" w:rsidRPr="00AE2028">
        <w:t xml:space="preserve">jobb teljesítményt jutalmazzuk, a rosszabbat büntetjük. </w:t>
      </w:r>
      <w:r w:rsidR="00F121F8" w:rsidRPr="00AE2028">
        <w:t>A következőképpen m</w:t>
      </w:r>
      <w:r w:rsidR="00066B12" w:rsidRPr="00AE2028">
        <w:t>ódosul</w:t>
      </w:r>
      <w:r w:rsidR="007D615B" w:rsidRPr="00AE2028">
        <w:t xml:space="preserve"> a </w:t>
      </w:r>
      <w:r w:rsidR="00066B12" w:rsidRPr="00AE2028">
        <w:t>stratégia gradiens</w:t>
      </w:r>
      <w:r w:rsidR="00F121F8" w:rsidRPr="00AE2028">
        <w:t xml:space="preserve"> </w:t>
      </w:r>
      <w:r w:rsidR="00066B12" w:rsidRPr="00AE2028">
        <w:t>alak</w:t>
      </w:r>
      <w:r w:rsidR="00F121F8" w:rsidRPr="00AE2028">
        <w:t>ja</w:t>
      </w:r>
      <w:r w:rsidR="00066B12" w:rsidRPr="00AE2028">
        <w:t>:</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199C520" w14:textId="77777777" w:rsidTr="00DD19FC">
        <w:trPr>
          <w:trHeight w:val="289"/>
        </w:trPr>
        <w:tc>
          <w:tcPr>
            <w:tcW w:w="1111" w:type="dxa"/>
            <w:vAlign w:val="center"/>
          </w:tcPr>
          <w:p w14:paraId="64EC7B84" w14:textId="77777777" w:rsidR="00066B12" w:rsidRPr="00AE2028" w:rsidRDefault="00066B12" w:rsidP="00DD19FC">
            <w:pPr>
              <w:ind w:firstLine="0"/>
              <w:jc w:val="center"/>
              <w:rPr>
                <w:noProof/>
              </w:rPr>
            </w:pPr>
          </w:p>
        </w:tc>
        <w:tc>
          <w:tcPr>
            <w:tcW w:w="6246" w:type="dxa"/>
            <w:vAlign w:val="center"/>
          </w:tcPr>
          <w:p w14:paraId="5F4B591C" w14:textId="6611DE72" w:rsidR="00066B12" w:rsidRPr="00AE2028" w:rsidRDefault="00223210" w:rsidP="00DD19FC">
            <w:pPr>
              <w:jc w:val="center"/>
            </w:pPr>
            <m:oMathPara>
              <m:oMath>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log</m:t>
                    </m:r>
                    <m:sSub>
                      <m:sSubPr>
                        <m:ctrlPr>
                          <w:rPr>
                            <w:rFonts w:ascii="Cambria Math" w:hAnsi="Cambria Math"/>
                            <w:i/>
                          </w:rPr>
                        </m:ctrlPr>
                      </m:sSubPr>
                      <m:e>
                        <m:r>
                          <w:rPr>
                            <w:rFonts w:ascii="Cambria Math" w:hAnsi="Cambria Math"/>
                          </w:rPr>
                          <m:t>π</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e>
                </m:nary>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e>
                </m:d>
              </m:oMath>
            </m:oMathPara>
          </w:p>
        </w:tc>
        <w:tc>
          <w:tcPr>
            <w:tcW w:w="1443" w:type="dxa"/>
            <w:vAlign w:val="center"/>
          </w:tcPr>
          <w:p w14:paraId="68A65F10" w14:textId="175147C0" w:rsidR="00066B12" w:rsidRPr="00AE2028" w:rsidRDefault="00066B12" w:rsidP="00DD19FC">
            <w:pPr>
              <w:ind w:firstLine="0"/>
              <w:jc w:val="center"/>
            </w:pPr>
            <w:r w:rsidRPr="00AE2028">
              <w:t>(</w:t>
            </w:r>
            <w:r w:rsidR="003230FE">
              <w:t>2</w:t>
            </w:r>
            <w:r w:rsidR="00300486" w:rsidRPr="00AE2028">
              <w:t>.2</w:t>
            </w:r>
            <w:r w:rsidR="00246A48">
              <w:t>1</w:t>
            </w:r>
            <w:r w:rsidRPr="00AE2028">
              <w:t>)</w:t>
            </w:r>
          </w:p>
        </w:tc>
      </w:tr>
    </w:tbl>
    <w:p w14:paraId="7A3791CA" w14:textId="4267F85F" w:rsidR="00066B12" w:rsidRPr="00AE2028" w:rsidRDefault="00066B12" w:rsidP="00066B12">
      <w:pPr>
        <w:ind w:firstLine="0"/>
      </w:pPr>
    </w:p>
    <w:p w14:paraId="3077B7C7" w14:textId="6FEDA19F" w:rsidR="00066B12" w:rsidRPr="00AE2028" w:rsidRDefault="00175C4A" w:rsidP="00066B12">
      <w:r w:rsidRPr="00AE2028">
        <w:lastRenderedPageBreak/>
        <w:t>A</w:t>
      </w:r>
      <w:r w:rsidR="007D615B" w:rsidRPr="00AE2028">
        <w:t xml:space="preserve"> </w:t>
      </w:r>
      <w:r w:rsidR="007D615B" w:rsidRPr="00AE2028">
        <w:rPr>
          <w:i/>
          <w:iCs/>
        </w:rPr>
        <w:t>baseline</w:t>
      </w:r>
      <w:r w:rsidR="007D615B" w:rsidRPr="00AE2028">
        <w:t xml:space="preserve"> a meghatározására léteznek </w:t>
      </w:r>
      <w:r w:rsidR="00066B12" w:rsidRPr="00AE2028">
        <w:t xml:space="preserve">különböző, jól bevált </w:t>
      </w:r>
      <w:r w:rsidR="007D615B" w:rsidRPr="00AE2028">
        <w:t>módszerek. Például ahelyett, hogy konstan</w:t>
      </w:r>
      <w:r w:rsidR="00283D5B" w:rsidRPr="00AE2028">
        <w:t>s értékűnek</w:t>
      </w:r>
      <w:r w:rsidR="007D615B" w:rsidRPr="00AE2028">
        <w:t xml:space="preserve"> választanánk, </w:t>
      </w:r>
      <w:r w:rsidR="004459AF" w:rsidRPr="00AE2028">
        <w:t xml:space="preserve">érdemesebb </w:t>
      </w:r>
      <w:r w:rsidR="00283D5B" w:rsidRPr="00AE2028">
        <w:t xml:space="preserve">lenne adaptívnak beállítani. Például </w:t>
      </w:r>
      <w:r w:rsidR="00644D5E" w:rsidRPr="00AE2028">
        <w:t xml:space="preserve">válasszuk meg úgy, hogy akkor jó a jutalom, ha </w:t>
      </w:r>
      <w:r w:rsidR="001C614E" w:rsidRPr="00AE2028">
        <w:t>az nagyobb, mint az adott állapotból elérhető jutalom várható értéke, az</w:t>
      </w:r>
      <w:r w:rsidR="00897846" w:rsidRPr="00AE2028">
        <w:t>az</w:t>
      </w:r>
      <w:r w:rsidR="001C614E" w:rsidRPr="00AE2028">
        <w:t xml:space="preserve"> az érték függvénynél. </w:t>
      </w:r>
      <w:r w:rsidR="00066B12" w:rsidRPr="00AE2028">
        <w:t>Ezt a különbséget hívjuk</w:t>
      </w:r>
      <w:r w:rsidR="001C614E" w:rsidRPr="00AE2028">
        <w:t xml:space="preserve"> előny függvény</w:t>
      </w:r>
      <w:r w:rsidR="00066B12" w:rsidRPr="00AE2028">
        <w:t>nek</w:t>
      </w:r>
      <w:r w:rsidR="001C614E" w:rsidRPr="00AE2028">
        <w:t xml:space="preserve"> (</w:t>
      </w:r>
      <w:proofErr w:type="spellStart"/>
      <w:r w:rsidR="001C614E" w:rsidRPr="00AE2028">
        <w:rPr>
          <w:i/>
          <w:iCs/>
        </w:rPr>
        <w:t>advantage</w:t>
      </w:r>
      <w:proofErr w:type="spellEnd"/>
      <w:r w:rsidR="001C614E" w:rsidRPr="00AE2028">
        <w:t>)</w:t>
      </w:r>
      <w:r w:rsidR="00066B12" w:rsidRPr="00AE2028">
        <w:t>,</w:t>
      </w:r>
      <w:r w:rsidR="00E627E7" w:rsidRPr="00AE2028">
        <w:t xml:space="preserve"> </w:t>
      </w:r>
      <w:r w:rsidR="00066B12" w:rsidRPr="00AE2028">
        <w:t>mely tulajdonképpen</w:t>
      </w:r>
      <w:r w:rsidR="00E627E7" w:rsidRPr="00AE2028">
        <w:t xml:space="preserve"> </w:t>
      </w:r>
      <w:r w:rsidR="00741E5E" w:rsidRPr="00AE2028">
        <w:t xml:space="preserve">a </w:t>
      </w:r>
      <w:r w:rsidR="00E627E7" w:rsidRPr="00AE2028">
        <w:rPr>
          <w:i/>
          <w:iCs/>
        </w:rPr>
        <w:t>Q</w:t>
      </w:r>
      <w:r w:rsidR="00E627E7" w:rsidRPr="00AE2028">
        <w:t xml:space="preserve"> és </w:t>
      </w:r>
      <w:r w:rsidR="00E627E7" w:rsidRPr="00AE2028">
        <w:rPr>
          <w:i/>
          <w:iCs/>
        </w:rPr>
        <w:t>V</w:t>
      </w:r>
      <w:r w:rsidR="00E627E7" w:rsidRPr="00AE2028">
        <w:t xml:space="preserve"> </w:t>
      </w:r>
      <w:r w:rsidR="00741E5E" w:rsidRPr="00AE2028">
        <w:t xml:space="preserve">függvények </w:t>
      </w:r>
      <w:r w:rsidR="00E627E7" w:rsidRPr="00AE2028">
        <w:t>különbsége</w:t>
      </w:r>
      <w:r w:rsidR="00066B12" w:rsidRPr="00AE2028">
        <w:t>:</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D78C0EC" w14:textId="77777777" w:rsidTr="00632EC1">
        <w:trPr>
          <w:trHeight w:val="289"/>
        </w:trPr>
        <w:tc>
          <w:tcPr>
            <w:tcW w:w="1111" w:type="dxa"/>
            <w:vAlign w:val="center"/>
          </w:tcPr>
          <w:p w14:paraId="7BD21BF7" w14:textId="77777777" w:rsidR="00066B12" w:rsidRPr="00AE2028" w:rsidRDefault="00066B12" w:rsidP="00741E5E">
            <w:pPr>
              <w:ind w:firstLine="0"/>
              <w:jc w:val="center"/>
              <w:rPr>
                <w:noProof/>
              </w:rPr>
            </w:pPr>
          </w:p>
        </w:tc>
        <w:tc>
          <w:tcPr>
            <w:tcW w:w="6246" w:type="dxa"/>
            <w:vAlign w:val="center"/>
          </w:tcPr>
          <w:p w14:paraId="4687C84B" w14:textId="77777777" w:rsidR="00066B12" w:rsidRPr="00AE2028" w:rsidRDefault="00223210" w:rsidP="00741E5E">
            <w:pPr>
              <w:jc w:val="center"/>
            </w:pPr>
            <m:oMathPara>
              <m:oMath>
                <m:sSup>
                  <m:sSupPr>
                    <m:ctrlPr>
                      <w:rPr>
                        <w:rFonts w:ascii="Cambria Math" w:hAnsi="Cambria Math"/>
                        <w:i/>
                      </w:rPr>
                    </m:ctrlPr>
                  </m:sSupPr>
                  <m:e>
                    <m:r>
                      <w:rPr>
                        <w:rFonts w:ascii="Cambria Math" w:hAnsi="Cambria Math"/>
                      </w:rPr>
                      <m:t>A</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m:oMathPara>
          </w:p>
        </w:tc>
        <w:tc>
          <w:tcPr>
            <w:tcW w:w="1443" w:type="dxa"/>
            <w:vAlign w:val="center"/>
          </w:tcPr>
          <w:p w14:paraId="621BBEEF" w14:textId="6C635F34" w:rsidR="00066B12" w:rsidRPr="00AE2028" w:rsidRDefault="00066B12" w:rsidP="00741E5E">
            <w:pPr>
              <w:ind w:firstLine="0"/>
              <w:jc w:val="center"/>
            </w:pPr>
            <w:r w:rsidRPr="00AE2028">
              <w:t>(</w:t>
            </w:r>
            <w:r w:rsidR="003230FE">
              <w:t>2</w:t>
            </w:r>
            <w:r w:rsidR="00300486" w:rsidRPr="00AE2028">
              <w:t>.2</w:t>
            </w:r>
            <w:r w:rsidR="00246A48">
              <w:t>2</w:t>
            </w:r>
            <w:r w:rsidRPr="00AE2028">
              <w:t>)</w:t>
            </w:r>
          </w:p>
        </w:tc>
      </w:tr>
      <w:tr w:rsidR="00AE2028" w:rsidRPr="00AE2028" w14:paraId="31038D4F" w14:textId="77777777" w:rsidTr="00632EC1">
        <w:trPr>
          <w:trHeight w:val="289"/>
        </w:trPr>
        <w:tc>
          <w:tcPr>
            <w:tcW w:w="1111" w:type="dxa"/>
            <w:vAlign w:val="center"/>
          </w:tcPr>
          <w:p w14:paraId="09742F48" w14:textId="77777777" w:rsidR="00632EC1" w:rsidRPr="00AE2028" w:rsidRDefault="00632EC1" w:rsidP="00632EC1">
            <w:pPr>
              <w:ind w:firstLine="0"/>
              <w:jc w:val="center"/>
              <w:rPr>
                <w:noProof/>
              </w:rPr>
            </w:pPr>
          </w:p>
        </w:tc>
        <w:tc>
          <w:tcPr>
            <w:tcW w:w="6246" w:type="dxa"/>
            <w:vAlign w:val="center"/>
          </w:tcPr>
          <w:p w14:paraId="49469ABF" w14:textId="582FECF7" w:rsidR="00632EC1" w:rsidRPr="00AE2028" w:rsidRDefault="00223210" w:rsidP="00632EC1">
            <w:pPr>
              <w:jc w:val="center"/>
            </w:pPr>
            <m:oMathPara>
              <m:oMath>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log</m:t>
                    </m:r>
                    <m:sSub>
                      <m:sSubPr>
                        <m:ctrlPr>
                          <w:rPr>
                            <w:rFonts w:ascii="Cambria Math" w:hAnsi="Cambria Math"/>
                            <w:i/>
                          </w:rPr>
                        </m:ctrlPr>
                      </m:sSubPr>
                      <m:e>
                        <m:r>
                          <w:rPr>
                            <w:rFonts w:ascii="Cambria Math" w:hAnsi="Cambria Math"/>
                          </w:rPr>
                          <m:t>π</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e>
                </m:nary>
                <m:sSup>
                  <m:sSupPr>
                    <m:ctrlPr>
                      <w:rPr>
                        <w:rFonts w:ascii="Cambria Math" w:hAnsi="Cambria Math"/>
                        <w:i/>
                      </w:rPr>
                    </m:ctrlPr>
                  </m:sSupPr>
                  <m:e>
                    <m:r>
                      <w:rPr>
                        <w:rFonts w:ascii="Cambria Math" w:hAnsi="Cambria Math"/>
                      </w:rPr>
                      <m:t>A</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oMath>
            </m:oMathPara>
          </w:p>
        </w:tc>
        <w:tc>
          <w:tcPr>
            <w:tcW w:w="1443" w:type="dxa"/>
            <w:vAlign w:val="center"/>
          </w:tcPr>
          <w:p w14:paraId="34AB7711" w14:textId="5CACE5B6" w:rsidR="00632EC1" w:rsidRPr="00AE2028" w:rsidRDefault="00632EC1" w:rsidP="00632EC1">
            <w:pPr>
              <w:ind w:firstLine="0"/>
              <w:jc w:val="center"/>
            </w:pPr>
            <w:r w:rsidRPr="00AE2028">
              <w:t>(</w:t>
            </w:r>
            <w:r w:rsidR="003230FE">
              <w:t>2</w:t>
            </w:r>
            <w:r w:rsidR="00300486" w:rsidRPr="00AE2028">
              <w:t>.2</w:t>
            </w:r>
            <w:r w:rsidR="00246A48">
              <w:t>3</w:t>
            </w:r>
            <w:r w:rsidRPr="00AE2028">
              <w:t>)</w:t>
            </w:r>
          </w:p>
        </w:tc>
      </w:tr>
    </w:tbl>
    <w:p w14:paraId="16987389" w14:textId="27B95A5E" w:rsidR="00C1263A" w:rsidRPr="00AE2028" w:rsidRDefault="00C1263A" w:rsidP="00632EC1">
      <w:pPr>
        <w:ind w:firstLine="0"/>
      </w:pPr>
    </w:p>
    <w:p w14:paraId="505C8346" w14:textId="57729F53" w:rsidR="00632EC1" w:rsidRPr="00AE2028" w:rsidRDefault="00632EC1" w:rsidP="000713CF">
      <w:pPr>
        <w:pStyle w:val="Heading3"/>
      </w:pPr>
      <w:bookmarkStart w:id="112" w:name="_Toc90602998"/>
      <w:proofErr w:type="spellStart"/>
      <w:r w:rsidRPr="00AE2028">
        <w:t>Actor-Critic</w:t>
      </w:r>
      <w:bookmarkEnd w:id="112"/>
      <w:proofErr w:type="spellEnd"/>
    </w:p>
    <w:p w14:paraId="06318C7C" w14:textId="66C82267" w:rsidR="00AF6DF6" w:rsidRPr="00AE2028" w:rsidRDefault="00E627E7" w:rsidP="00885C87">
      <w:r w:rsidRPr="00AE2028">
        <w:t xml:space="preserve">A következő említendő </w:t>
      </w:r>
      <w:r w:rsidR="009665CA">
        <w:t>policy</w:t>
      </w:r>
      <w:r w:rsidRPr="00AE2028">
        <w:t xml:space="preserve"> gradien</w:t>
      </w:r>
      <w:r w:rsidR="00741E5E" w:rsidRPr="00AE2028">
        <w:t>s</w:t>
      </w:r>
      <w:r w:rsidRPr="00AE2028">
        <w:t xml:space="preserve"> módszer az </w:t>
      </w:r>
      <w:r w:rsidR="00741E5E" w:rsidRPr="00AE2028">
        <w:t xml:space="preserve">ún. </w:t>
      </w:r>
      <w:proofErr w:type="spellStart"/>
      <w:r w:rsidRPr="00AE2028">
        <w:t>Actor-Critic</w:t>
      </w:r>
      <w:proofErr w:type="spellEnd"/>
      <w:sdt>
        <w:sdtPr>
          <w:id w:val="-291519744"/>
          <w:citation/>
        </w:sdtPr>
        <w:sdtEndPr/>
        <w:sdtContent>
          <w:r w:rsidR="00CC165A" w:rsidRPr="00AE2028">
            <w:fldChar w:fldCharType="begin"/>
          </w:r>
          <w:r w:rsidR="00CC165A" w:rsidRPr="00AE2028">
            <w:instrText xml:space="preserve"> CITATION Pet05 \l 1038 </w:instrText>
          </w:r>
          <w:r w:rsidR="00CC165A" w:rsidRPr="00AE2028">
            <w:fldChar w:fldCharType="separate"/>
          </w:r>
          <w:r w:rsidR="00F002AE">
            <w:rPr>
              <w:noProof/>
            </w:rPr>
            <w:t xml:space="preserve"> [7]</w:t>
          </w:r>
          <w:r w:rsidR="00CC165A" w:rsidRPr="00AE2028">
            <w:fldChar w:fldCharType="end"/>
          </w:r>
        </w:sdtContent>
      </w:sdt>
      <w:r w:rsidR="004D3B90" w:rsidRPr="00AE2028">
        <w:t xml:space="preserve">. Az ilyen </w:t>
      </w:r>
      <w:r w:rsidR="00741E5E" w:rsidRPr="00AE2028">
        <w:t xml:space="preserve">funkciót ellátó </w:t>
      </w:r>
      <w:r w:rsidR="00CC71A2" w:rsidRPr="00AE2028">
        <w:t xml:space="preserve">neurális </w:t>
      </w:r>
      <w:r w:rsidR="004D3B90" w:rsidRPr="00AE2028">
        <w:t xml:space="preserve">hálóknak két </w:t>
      </w:r>
      <w:r w:rsidR="00741E5E" w:rsidRPr="00AE2028">
        <w:t>„fejük”</w:t>
      </w:r>
      <w:r w:rsidR="004D3B90" w:rsidRPr="00AE2028">
        <w:t xml:space="preserve"> van, azaz </w:t>
      </w:r>
      <w:r w:rsidR="00D6212A" w:rsidRPr="00AE2028">
        <w:t xml:space="preserve">a háló egy pontján </w:t>
      </w:r>
      <w:r w:rsidR="004D3B90" w:rsidRPr="00AE2028">
        <w:t>k</w:t>
      </w:r>
      <w:r w:rsidR="00D6212A" w:rsidRPr="00AE2028">
        <w:t>etté válnak a rétegek</w:t>
      </w:r>
      <w:r w:rsidR="004D3B90" w:rsidRPr="00AE2028">
        <w:t xml:space="preserve">. Van egy </w:t>
      </w:r>
      <w:proofErr w:type="spellStart"/>
      <w:r w:rsidR="004D3B90" w:rsidRPr="00AE2028">
        <w:rPr>
          <w:i/>
          <w:iCs/>
        </w:rPr>
        <w:t>Actor</w:t>
      </w:r>
      <w:proofErr w:type="spellEnd"/>
      <w:r w:rsidR="004D3B90" w:rsidRPr="00AE2028">
        <w:t xml:space="preserve"> fej, mely </w:t>
      </w:r>
      <w:r w:rsidR="00741E5E" w:rsidRPr="00AE2028">
        <w:rPr>
          <w:i/>
          <w:iCs/>
        </w:rPr>
        <w:t>θ</w:t>
      </w:r>
      <w:r w:rsidR="00741E5E" w:rsidRPr="00AE2028">
        <w:t xml:space="preserve"> paraméterekkel rendelkezik és </w:t>
      </w:r>
      <w:r w:rsidR="004D3B90" w:rsidRPr="00AE2028">
        <w:rPr>
          <w:i/>
          <w:iCs/>
        </w:rPr>
        <w:t>REINFORCE</w:t>
      </w:r>
      <w:r w:rsidR="004D3B90" w:rsidRPr="00AE2028">
        <w:t xml:space="preserve"> módszerrel tanulja az optimális stratégiát</w:t>
      </w:r>
      <w:r w:rsidR="00217E37" w:rsidRPr="00AE2028">
        <w:t xml:space="preserve"> abba az irányba, </w:t>
      </w:r>
      <w:r w:rsidR="00741E5E" w:rsidRPr="00AE2028">
        <w:t>am</w:t>
      </w:r>
      <w:r w:rsidR="00CC71A2" w:rsidRPr="00AE2028">
        <w:t>ely</w:t>
      </w:r>
      <w:r w:rsidR="00741E5E" w:rsidRPr="00AE2028">
        <w:t>be</w:t>
      </w:r>
      <w:r w:rsidR="00217E37" w:rsidRPr="00AE2028">
        <w:t xml:space="preserve"> a </w:t>
      </w:r>
      <w:proofErr w:type="spellStart"/>
      <w:r w:rsidR="00217E37" w:rsidRPr="00AE2028">
        <w:rPr>
          <w:i/>
          <w:iCs/>
        </w:rPr>
        <w:t>Critic</w:t>
      </w:r>
      <w:proofErr w:type="spellEnd"/>
      <w:r w:rsidR="00217E37" w:rsidRPr="00AE2028">
        <w:t xml:space="preserve"> fej javasolja</w:t>
      </w:r>
      <w:r w:rsidR="00741E5E" w:rsidRPr="00AE2028">
        <w:t>.</w:t>
      </w:r>
      <w:r w:rsidR="004D3B90" w:rsidRPr="00AE2028">
        <w:t xml:space="preserve"> </w:t>
      </w:r>
      <w:r w:rsidR="00741E5E" w:rsidRPr="00AE2028">
        <w:t>A</w:t>
      </w:r>
      <w:r w:rsidR="004D3B90" w:rsidRPr="00AE2028">
        <w:t xml:space="preserve"> </w:t>
      </w:r>
      <w:proofErr w:type="spellStart"/>
      <w:r w:rsidR="004D3B90" w:rsidRPr="00AE2028">
        <w:rPr>
          <w:i/>
          <w:iCs/>
        </w:rPr>
        <w:t>Critic</w:t>
      </w:r>
      <w:proofErr w:type="spellEnd"/>
      <w:r w:rsidR="004D3B90" w:rsidRPr="00AE2028">
        <w:t xml:space="preserve"> fej </w:t>
      </w:r>
      <w:r w:rsidR="00741E5E" w:rsidRPr="00AE2028">
        <w:t xml:space="preserve">viszont </w:t>
      </w:r>
      <w:r w:rsidR="004D3B90" w:rsidRPr="00AE2028">
        <w:t>Q-</w:t>
      </w:r>
      <w:r w:rsidR="00741E5E" w:rsidRPr="00AE2028">
        <w:t>tanulás</w:t>
      </w:r>
      <w:r w:rsidR="004D3B90" w:rsidRPr="00AE2028">
        <w:t xml:space="preserve"> segítségével az </w:t>
      </w:r>
      <w:r w:rsidR="005E6E32" w:rsidRPr="00AE2028">
        <w:rPr>
          <w:i/>
          <w:iCs/>
        </w:rPr>
        <w:t>A</w:t>
      </w:r>
      <w:r w:rsidR="005E6E32" w:rsidRPr="00AE2028">
        <w:t xml:space="preserve"> </w:t>
      </w:r>
      <w:r w:rsidR="004D3B90" w:rsidRPr="00AE2028">
        <w:t xml:space="preserve">előny függvényt </w:t>
      </w:r>
      <w:r w:rsidR="00D372F6" w:rsidRPr="00AE2028">
        <w:t>próbálja meg</w:t>
      </w:r>
      <w:r w:rsidR="004D3B90" w:rsidRPr="00AE2028">
        <w:t xml:space="preserve"> előállítani </w:t>
      </w:r>
      <w:r w:rsidR="004D3B90" w:rsidRPr="00AE2028">
        <w:rPr>
          <w:i/>
          <w:iCs/>
        </w:rPr>
        <w:t>w</w:t>
      </w:r>
      <w:r w:rsidR="004D3B90" w:rsidRPr="00AE2028">
        <w:t xml:space="preserve"> paraméterekkel.</w:t>
      </w:r>
      <w:r w:rsidR="00217E37" w:rsidRPr="00AE2028">
        <w:t xml:space="preserve"> Pontosabban </w:t>
      </w:r>
      <w:r w:rsidR="00741E5E" w:rsidRPr="00AE2028">
        <w:t>előtte</w:t>
      </w:r>
      <w:r w:rsidR="00217E37" w:rsidRPr="00AE2028">
        <w:t xml:space="preserve"> </w:t>
      </w:r>
      <w:r w:rsidR="00741E5E" w:rsidRPr="00AE2028">
        <w:t>algoritmustól</w:t>
      </w:r>
      <w:r w:rsidR="00217E37" w:rsidRPr="00AE2028">
        <w:t xml:space="preserve"> függően az állapot-érték függvényt (</w:t>
      </w:r>
      <w:r w:rsidR="00217E37" w:rsidRPr="00AE2028">
        <w:rPr>
          <w:i/>
          <w:iCs/>
        </w:rPr>
        <w:t>V</w:t>
      </w:r>
      <w:r w:rsidR="00217E37" w:rsidRPr="00AE2028">
        <w:t>) vagy</w:t>
      </w:r>
      <w:r w:rsidR="00741E5E" w:rsidRPr="00AE2028">
        <w:t xml:space="preserve"> az</w:t>
      </w:r>
      <w:r w:rsidR="00217E37" w:rsidRPr="00AE2028">
        <w:t xml:space="preserve"> akció-érték függvényt </w:t>
      </w:r>
      <w:r w:rsidR="002D188B" w:rsidRPr="00AE2028">
        <w:t>(</w:t>
      </w:r>
      <w:r w:rsidR="002D188B" w:rsidRPr="00AE2028">
        <w:rPr>
          <w:i/>
          <w:iCs/>
        </w:rPr>
        <w:t>Q</w:t>
      </w:r>
      <w:r w:rsidR="002D188B" w:rsidRPr="00AE2028">
        <w:t xml:space="preserve">) </w:t>
      </w:r>
      <w:r w:rsidR="00217E37" w:rsidRPr="00AE2028">
        <w:t>állítja elő.</w:t>
      </w:r>
      <w:r w:rsidR="00741E5E" w:rsidRPr="00AE2028">
        <w:t xml:space="preserve"> Az utóbbi</w:t>
      </w:r>
      <w:r w:rsidR="00D372F6" w:rsidRPr="00AE2028">
        <w:t xml:space="preserve"> módszert</w:t>
      </w:r>
      <w:r w:rsidR="00741E5E" w:rsidRPr="00AE2028">
        <w:t xml:space="preserve"> szokták Q </w:t>
      </w:r>
      <w:proofErr w:type="spellStart"/>
      <w:r w:rsidR="00741E5E" w:rsidRPr="00AE2028">
        <w:t>Actor-Critic-nek</w:t>
      </w:r>
      <w:proofErr w:type="spellEnd"/>
      <w:r w:rsidR="00741E5E" w:rsidRPr="00AE2028">
        <w:t xml:space="preserve"> nevezni.</w:t>
      </w:r>
    </w:p>
    <w:p w14:paraId="57F5AA1B" w14:textId="23B0A0ED" w:rsidR="001B1DFD" w:rsidRPr="00AE2028" w:rsidRDefault="00741E5E" w:rsidP="00BA2E37">
      <w:r w:rsidRPr="00AE2028">
        <w:t>További</w:t>
      </w:r>
      <w:r w:rsidR="004D3B90" w:rsidRPr="00AE2028">
        <w:t xml:space="preserve"> két fontos változata </w:t>
      </w:r>
      <w:r w:rsidRPr="00AE2028">
        <w:t xml:space="preserve">létezik ennek a módszernek: </w:t>
      </w:r>
      <w:r w:rsidR="004D3B90" w:rsidRPr="00AE2028">
        <w:t>az A2C (</w:t>
      </w:r>
      <w:proofErr w:type="spellStart"/>
      <w:r w:rsidRPr="00AE2028">
        <w:t>A</w:t>
      </w:r>
      <w:r w:rsidR="004D3B90" w:rsidRPr="00AE2028">
        <w:t>dvantage</w:t>
      </w:r>
      <w:proofErr w:type="spellEnd"/>
      <w:r w:rsidR="004D3B90" w:rsidRPr="00AE2028">
        <w:t xml:space="preserve"> </w:t>
      </w:r>
      <w:proofErr w:type="spellStart"/>
      <w:r w:rsidRPr="00AE2028">
        <w:t>A</w:t>
      </w:r>
      <w:r w:rsidR="004D3B90" w:rsidRPr="00AE2028">
        <w:t>ctor</w:t>
      </w:r>
      <w:r w:rsidRPr="00AE2028">
        <w:t>-C</w:t>
      </w:r>
      <w:r w:rsidR="004D3B90" w:rsidRPr="00AE2028">
        <w:t>ritic</w:t>
      </w:r>
      <w:proofErr w:type="spellEnd"/>
      <w:sdt>
        <w:sdtPr>
          <w:id w:val="383922810"/>
          <w:citation/>
        </w:sdtPr>
        <w:sdtEndPr/>
        <w:sdtContent>
          <w:r w:rsidR="00CC165A" w:rsidRPr="00AE2028">
            <w:fldChar w:fldCharType="begin"/>
          </w:r>
          <w:r w:rsidR="00CC165A" w:rsidRPr="00AE2028">
            <w:instrText xml:space="preserve"> CITATION LiS18 \l 1038 </w:instrText>
          </w:r>
          <w:r w:rsidR="00CC165A" w:rsidRPr="00AE2028">
            <w:fldChar w:fldCharType="separate"/>
          </w:r>
          <w:r w:rsidR="00F002AE">
            <w:rPr>
              <w:noProof/>
            </w:rPr>
            <w:t xml:space="preserve"> [8]</w:t>
          </w:r>
          <w:r w:rsidR="00CC165A" w:rsidRPr="00AE2028">
            <w:fldChar w:fldCharType="end"/>
          </w:r>
        </w:sdtContent>
      </w:sdt>
      <w:r w:rsidR="004D3B90" w:rsidRPr="00AE2028">
        <w:t>) és az A3C (</w:t>
      </w:r>
      <w:proofErr w:type="spellStart"/>
      <w:r w:rsidRPr="00AE2028">
        <w:t>Asynchronous</w:t>
      </w:r>
      <w:proofErr w:type="spellEnd"/>
      <w:r w:rsidR="004D3B90" w:rsidRPr="00AE2028">
        <w:t xml:space="preserve"> A2C</w:t>
      </w:r>
      <w:r w:rsidR="00CC165A" w:rsidRPr="00AE2028">
        <w:t xml:space="preserve"> </w:t>
      </w:r>
      <w:sdt>
        <w:sdtPr>
          <w:id w:val="-1023559056"/>
          <w:citation/>
        </w:sdtPr>
        <w:sdtEndPr/>
        <w:sdtContent>
          <w:r w:rsidR="00CC165A" w:rsidRPr="00AE2028">
            <w:fldChar w:fldCharType="begin"/>
          </w:r>
          <w:r w:rsidR="00CC165A" w:rsidRPr="00AE2028">
            <w:instrText xml:space="preserve"> CITATION Jul20 \l 1038 </w:instrText>
          </w:r>
          <w:r w:rsidR="00CC165A" w:rsidRPr="00AE2028">
            <w:fldChar w:fldCharType="separate"/>
          </w:r>
          <w:r w:rsidR="00F002AE">
            <w:rPr>
              <w:noProof/>
            </w:rPr>
            <w:t>[9]</w:t>
          </w:r>
          <w:r w:rsidR="00CC165A" w:rsidRPr="00AE2028">
            <w:fldChar w:fldCharType="end"/>
          </w:r>
        </w:sdtContent>
      </w:sdt>
      <w:r w:rsidR="004D3B90" w:rsidRPr="00AE2028">
        <w:t>).</w:t>
      </w:r>
      <w:r w:rsidR="00217E37" w:rsidRPr="00AE2028">
        <w:t xml:space="preserve"> Ezeknél a </w:t>
      </w:r>
      <w:proofErr w:type="spellStart"/>
      <w:r w:rsidR="00217E37" w:rsidRPr="00AE2028">
        <w:rPr>
          <w:i/>
          <w:iCs/>
        </w:rPr>
        <w:t>Critic</w:t>
      </w:r>
      <w:proofErr w:type="spellEnd"/>
      <w:r w:rsidR="00217E37" w:rsidRPr="00AE2028">
        <w:t xml:space="preserve"> </w:t>
      </w:r>
      <w:r w:rsidRPr="00AE2028">
        <w:t xml:space="preserve">fej </w:t>
      </w:r>
      <w:r w:rsidR="00217E37" w:rsidRPr="00AE2028">
        <w:t>a</w:t>
      </w:r>
      <w:r w:rsidRPr="00AE2028">
        <w:t>z állapot-érték</w:t>
      </w:r>
      <w:r w:rsidR="00217E37" w:rsidRPr="00AE2028">
        <w:t xml:space="preserve"> </w:t>
      </w:r>
      <w:r w:rsidRPr="00AE2028">
        <w:t>függvény</w:t>
      </w:r>
      <w:r w:rsidR="00217E37" w:rsidRPr="00AE2028">
        <w:t>t állítja elő</w:t>
      </w:r>
      <w:r w:rsidR="00BA2E37" w:rsidRPr="00AE2028">
        <w:t>, melyből megkaphatjuk az előny függvényt a</w:t>
      </w:r>
      <w:r w:rsidR="001B1DFD" w:rsidRPr="00AE2028">
        <w:t xml:space="preserve"> </w:t>
      </w:r>
      <w:r w:rsidR="000B318F" w:rsidRPr="00AE2028">
        <w:t>Bellman</w:t>
      </w:r>
      <w:r w:rsidR="001B1DFD" w:rsidRPr="00AE2028">
        <w:t xml:space="preserve">-egyenlet </w:t>
      </w:r>
      <w:r w:rsidR="00BA2E37" w:rsidRPr="00AE2028">
        <w:t>segítségével</w:t>
      </w:r>
      <w:r w:rsidR="001B1DFD" w:rsidRPr="00AE2028">
        <w:t xml:space="preserve">. </w:t>
      </w:r>
      <w:r w:rsidR="00DA7CD2" w:rsidRPr="00AE2028">
        <w:t xml:space="preserve">A </w:t>
      </w:r>
      <w:r w:rsidR="003230FE">
        <w:t>2</w:t>
      </w:r>
      <w:r w:rsidR="00300486" w:rsidRPr="00AE2028">
        <w:t>.1</w:t>
      </w:r>
      <w:r w:rsidR="00732BAF">
        <w:t>5</w:t>
      </w:r>
      <w:r w:rsidR="00BA2E37" w:rsidRPr="00AE2028">
        <w:t xml:space="preserve"> és a </w:t>
      </w:r>
      <w:r w:rsidR="003230FE">
        <w:t>2</w:t>
      </w:r>
      <w:r w:rsidR="00BA2E37" w:rsidRPr="00AE2028">
        <w:t>.2</w:t>
      </w:r>
      <w:r w:rsidR="00732BAF">
        <w:t>2</w:t>
      </w:r>
      <w:r w:rsidR="00BA2E37" w:rsidRPr="00AE2028">
        <w:t xml:space="preserve"> egyenleteket felhasználva kapjuk meg így az előny függvényt számunkra hasznos alakját</w:t>
      </w:r>
      <w:r w:rsidR="00DA7CD2" w:rsidRPr="00AE2028">
        <w:t>:</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10FCB3E9" w14:textId="77777777" w:rsidTr="00DA7CD2">
        <w:trPr>
          <w:trHeight w:val="289"/>
        </w:trPr>
        <w:tc>
          <w:tcPr>
            <w:tcW w:w="1111" w:type="dxa"/>
            <w:vAlign w:val="center"/>
          </w:tcPr>
          <w:p w14:paraId="76B17852" w14:textId="77777777" w:rsidR="00DA7CD2" w:rsidRPr="00AE2028" w:rsidRDefault="00DA7CD2" w:rsidP="00DA7CD2">
            <w:pPr>
              <w:ind w:firstLine="0"/>
              <w:jc w:val="center"/>
              <w:rPr>
                <w:noProof/>
              </w:rPr>
            </w:pPr>
          </w:p>
        </w:tc>
        <w:tc>
          <w:tcPr>
            <w:tcW w:w="6246" w:type="dxa"/>
            <w:vAlign w:val="center"/>
          </w:tcPr>
          <w:p w14:paraId="1161E584" w14:textId="77777777" w:rsidR="00DA7CD2" w:rsidRPr="00AE2028" w:rsidRDefault="00223210" w:rsidP="00DA7CD2">
            <w:pPr>
              <w:jc w:val="center"/>
            </w:pPr>
            <m:oMathPara>
              <m:oMath>
                <m:sSup>
                  <m:sSupPr>
                    <m:ctrlPr>
                      <w:rPr>
                        <w:rFonts w:ascii="Cambria Math" w:hAnsi="Cambria Math"/>
                        <w:i/>
                      </w:rPr>
                    </m:ctrlPr>
                  </m:sSupPr>
                  <m:e>
                    <m:r>
                      <w:rPr>
                        <w:rFonts w:ascii="Cambria Math" w:hAnsi="Cambria Math"/>
                      </w:rPr>
                      <m:t>A</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+γ</m:t>
                </m:r>
                <m:sSup>
                  <m:sSupPr>
                    <m:ctrlPr>
                      <w:rPr>
                        <w:rFonts w:ascii="Cambria Math" w:hAnsi="Cambria Math"/>
                        <w:i/>
                      </w:rPr>
                    </m:ctrlPr>
                  </m:sSupPr>
                  <m:e>
                    <m:r>
                      <w:rPr>
                        <w:rFonts w:ascii="Cambria Math" w:hAnsi="Cambria Math"/>
                      </w:rPr>
                      <m:t>V</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m:oMathPara>
          </w:p>
        </w:tc>
        <w:tc>
          <w:tcPr>
            <w:tcW w:w="1443" w:type="dxa"/>
            <w:vAlign w:val="center"/>
          </w:tcPr>
          <w:p w14:paraId="73AEB904" w14:textId="31CDB190" w:rsidR="00DA7CD2" w:rsidRPr="00AE2028" w:rsidRDefault="00DA7CD2" w:rsidP="00DA7CD2">
            <w:pPr>
              <w:ind w:firstLine="0"/>
              <w:jc w:val="center"/>
            </w:pPr>
            <w:r w:rsidRPr="00AE2028">
              <w:t>(</w:t>
            </w:r>
            <w:r w:rsidR="00ED1875">
              <w:t>2</w:t>
            </w:r>
            <w:r w:rsidR="00300486" w:rsidRPr="00AE2028">
              <w:t>.2</w:t>
            </w:r>
            <w:r w:rsidR="00246A48">
              <w:t>4</w:t>
            </w:r>
            <w:r w:rsidRPr="00AE2028">
              <w:t>)</w:t>
            </w:r>
          </w:p>
        </w:tc>
      </w:tr>
    </w:tbl>
    <w:p w14:paraId="7BD900F9" w14:textId="77777777" w:rsidR="00DA7CD2" w:rsidRPr="00AE2028" w:rsidRDefault="00DA7CD2" w:rsidP="00DA7CD2">
      <w:pPr>
        <w:ind w:firstLine="0"/>
      </w:pPr>
    </w:p>
    <w:p w14:paraId="3D436210" w14:textId="401DE648" w:rsidR="004D3B90" w:rsidRPr="00AE2028" w:rsidRDefault="00DA7CD2" w:rsidP="00DA7CD2">
      <w:r w:rsidRPr="00AE2028">
        <w:t>E két algoritmus lényege</w:t>
      </w:r>
      <w:r w:rsidR="000B318F" w:rsidRPr="00AE2028">
        <w:t xml:space="preserve">, hogy </w:t>
      </w:r>
      <w:r w:rsidRPr="00AE2028">
        <w:t>tanítás alatt</w:t>
      </w:r>
      <w:r w:rsidR="000B318F" w:rsidRPr="00AE2028">
        <w:t xml:space="preserve"> több ágens </w:t>
      </w:r>
      <w:r w:rsidR="00E86118" w:rsidRPr="00AE2028">
        <w:t>hajt végre akciókat</w:t>
      </w:r>
      <w:r w:rsidR="000B318F" w:rsidRPr="00AE2028">
        <w:t xml:space="preserve"> több párhuzamosan futó környezetben, függetlenül egymástól</w:t>
      </w:r>
      <w:r w:rsidR="000C3216" w:rsidRPr="00AE2028">
        <w:t xml:space="preserve"> (lásd </w:t>
      </w:r>
      <w:r w:rsidR="00E8612E" w:rsidRPr="00AE2028">
        <w:rPr>
          <w:b/>
          <w:bCs/>
        </w:rPr>
        <w:fldChar w:fldCharType="begin"/>
      </w:r>
      <w:r w:rsidR="00E8612E" w:rsidRPr="00AE2028">
        <w:rPr>
          <w:b/>
          <w:bCs/>
        </w:rPr>
        <w:instrText xml:space="preserve"> REF _Ref72136948 \h  \* MERGEFORMAT </w:instrText>
      </w:r>
      <w:r w:rsidR="00E8612E" w:rsidRPr="00AE2028">
        <w:rPr>
          <w:b/>
          <w:bCs/>
        </w:rPr>
      </w:r>
      <w:r w:rsidR="00E8612E" w:rsidRPr="00AE2028">
        <w:rPr>
          <w:b/>
          <w:bCs/>
        </w:rPr>
        <w:fldChar w:fldCharType="separate"/>
      </w:r>
      <w:r w:rsidR="00F002AE" w:rsidRPr="00F002AE">
        <w:rPr>
          <w:b/>
          <w:bCs/>
          <w:noProof/>
        </w:rPr>
        <w:t>2</w:t>
      </w:r>
      <w:r w:rsidR="00F002AE" w:rsidRPr="00F002AE">
        <w:rPr>
          <w:b/>
          <w:bCs/>
        </w:rPr>
        <w:t>.</w:t>
      </w:r>
      <w:r w:rsidR="00F002AE" w:rsidRPr="00F002AE">
        <w:rPr>
          <w:b/>
          <w:bCs/>
          <w:noProof/>
        </w:rPr>
        <w:t>9</w:t>
      </w:r>
      <w:r w:rsidR="00F002AE" w:rsidRPr="00F002AE">
        <w:rPr>
          <w:b/>
          <w:bCs/>
        </w:rPr>
        <w:t>. ábra</w:t>
      </w:r>
      <w:r w:rsidR="00E8612E" w:rsidRPr="00AE2028">
        <w:rPr>
          <w:b/>
          <w:bCs/>
        </w:rPr>
        <w:fldChar w:fldCharType="end"/>
      </w:r>
      <w:r w:rsidR="000C3216" w:rsidRPr="00AE2028">
        <w:t>)</w:t>
      </w:r>
      <w:r w:rsidR="000B318F" w:rsidRPr="00AE2028">
        <w:t xml:space="preserve">. </w:t>
      </w:r>
      <w:r w:rsidR="00E86118" w:rsidRPr="00AE2028">
        <w:t>Egyik e</w:t>
      </w:r>
      <w:r w:rsidR="000B318F" w:rsidRPr="00AE2028">
        <w:t>lőnyük, hogy így könnyebb felfedezni a környezet</w:t>
      </w:r>
      <w:r w:rsidR="00E86118" w:rsidRPr="00AE2028">
        <w:t>et,</w:t>
      </w:r>
      <w:r w:rsidR="000B318F" w:rsidRPr="00AE2028">
        <w:t xml:space="preserve"> így nincs szükség</w:t>
      </w:r>
      <w:r w:rsidR="00061F87" w:rsidRPr="00AE2028">
        <w:t xml:space="preserve"> </w:t>
      </w:r>
      <w:r w:rsidR="00B62DB3" w:rsidRPr="00AE2028">
        <w:t xml:space="preserve">sem </w:t>
      </w:r>
      <w:r w:rsidR="00E86118" w:rsidRPr="00AE2028">
        <w:t xml:space="preserve">az </w:t>
      </w:r>
      <w:proofErr w:type="spellStart"/>
      <w:r w:rsidR="00061F87" w:rsidRPr="00AE2028">
        <w:t>epsilon</w:t>
      </w:r>
      <w:proofErr w:type="spellEnd"/>
      <w:r w:rsidR="00061F87" w:rsidRPr="00AE2028">
        <w:t xml:space="preserve"> </w:t>
      </w:r>
      <w:proofErr w:type="spellStart"/>
      <w:r w:rsidR="00061F87" w:rsidRPr="00AE2028">
        <w:t>greedy</w:t>
      </w:r>
      <w:proofErr w:type="spellEnd"/>
      <w:r w:rsidR="00E86118" w:rsidRPr="00AE2028">
        <w:t xml:space="preserve"> stratégiára</w:t>
      </w:r>
      <w:r w:rsidR="00B62DB3" w:rsidRPr="00AE2028">
        <w:t>, sem a tapasztalat visszajátszásra</w:t>
      </w:r>
      <w:r w:rsidR="00061F87" w:rsidRPr="00AE2028">
        <w:t xml:space="preserve">. Az A3C nagy hátránya, hogy a globális </w:t>
      </w:r>
      <w:r w:rsidR="00E86118" w:rsidRPr="00AE2028">
        <w:t>háló</w:t>
      </w:r>
      <w:r w:rsidR="00061F87" w:rsidRPr="00AE2028">
        <w:t xml:space="preserve"> paramétereket</w:t>
      </w:r>
      <w:r w:rsidR="00E86118" w:rsidRPr="00AE2028">
        <w:t xml:space="preserve"> </w:t>
      </w:r>
      <w:r w:rsidR="00061F87" w:rsidRPr="00AE2028">
        <w:t>aszinkron módon</w:t>
      </w:r>
      <w:r w:rsidR="00E86118" w:rsidRPr="00AE2028">
        <w:t xml:space="preserve"> használják</w:t>
      </w:r>
      <w:r w:rsidR="00061F87" w:rsidRPr="00AE2028">
        <w:t xml:space="preserve">, így előfordulhat az az inkonzisztenciát okozó </w:t>
      </w:r>
      <w:r w:rsidR="00061F87" w:rsidRPr="00AE2028">
        <w:lastRenderedPageBreak/>
        <w:t xml:space="preserve">eset, hogy az ágensek különböző </w:t>
      </w:r>
      <w:r w:rsidR="00E86118" w:rsidRPr="00AE2028">
        <w:t>stratégia</w:t>
      </w:r>
      <w:r w:rsidR="00061F87" w:rsidRPr="00AE2028">
        <w:t xml:space="preserve"> verziót </w:t>
      </w:r>
      <w:r w:rsidR="00E86118" w:rsidRPr="00AE2028">
        <w:t>használnak</w:t>
      </w:r>
      <w:r w:rsidR="00061F87" w:rsidRPr="00AE2028">
        <w:t xml:space="preserve"> éppen, ezért a paraméter frissítés nem lesz optimális. </w:t>
      </w:r>
      <w:r w:rsidR="00E86118" w:rsidRPr="00AE2028">
        <w:t>Ennek kiküszöbölésére az</w:t>
      </w:r>
      <w:r w:rsidR="00061F87" w:rsidRPr="00AE2028">
        <w:t xml:space="preserve"> A2C bevezet egy </w:t>
      </w:r>
      <w:r w:rsidR="00E86118" w:rsidRPr="00AE2028">
        <w:t>koordinátort</w:t>
      </w:r>
      <w:r w:rsidR="00061F87" w:rsidRPr="00AE2028">
        <w:t>, mely szinkronizálja a szálakat.</w:t>
      </w:r>
      <w:r w:rsidR="00E86118" w:rsidRPr="00AE2028">
        <w:t xml:space="preserve"> M</w:t>
      </w:r>
      <w:r w:rsidR="00061F87" w:rsidRPr="00AE2028">
        <w:t xml:space="preserve">egvárja, míg minden párhuzamosan futó ágens befejezte a feladatát (véget ért az </w:t>
      </w:r>
      <w:r w:rsidR="00E86118" w:rsidRPr="00AE2028">
        <w:t>epizódjuk</w:t>
      </w:r>
      <w:r w:rsidR="00061F87" w:rsidRPr="00AE2028">
        <w:t>, m</w:t>
      </w:r>
      <w:r w:rsidR="009E08FE" w:rsidRPr="00AE2028">
        <w:t>ivel</w:t>
      </w:r>
      <w:r w:rsidR="00061F87" w:rsidRPr="00AE2028">
        <w:t xml:space="preserve"> </w:t>
      </w:r>
      <w:r w:rsidR="00E86118" w:rsidRPr="00AE2028">
        <w:t xml:space="preserve">vagy </w:t>
      </w:r>
      <w:r w:rsidR="00061F87" w:rsidRPr="00AE2028">
        <w:t>sikeres lett feladat</w:t>
      </w:r>
      <w:r w:rsidR="007601F0" w:rsidRPr="00AE2028">
        <w:t>,</w:t>
      </w:r>
      <w:r w:rsidR="00061F87" w:rsidRPr="00AE2028">
        <w:t xml:space="preserve"> vagy mert p</w:t>
      </w:r>
      <w:r w:rsidR="00E86118" w:rsidRPr="00AE2028">
        <w:t>éldául</w:t>
      </w:r>
      <w:r w:rsidR="00061F87" w:rsidRPr="00AE2028">
        <w:t xml:space="preserve"> lejárt az idő). </w:t>
      </w:r>
      <w:r w:rsidR="00E86118" w:rsidRPr="00AE2028">
        <w:t>Csak e</w:t>
      </w:r>
      <w:r w:rsidR="00061F87" w:rsidRPr="00AE2028">
        <w:t xml:space="preserve">zután történik meg a frissítés, </w:t>
      </w:r>
      <w:r w:rsidR="00E86118" w:rsidRPr="00AE2028">
        <w:t xml:space="preserve">ezzel </w:t>
      </w:r>
      <w:r w:rsidR="00E147E6" w:rsidRPr="00AE2028">
        <w:t>megoldva a problémát</w:t>
      </w:r>
      <w:r w:rsidR="00E86118" w:rsidRPr="00AE2028">
        <w:t xml:space="preserve">, hogy </w:t>
      </w:r>
      <w:r w:rsidR="00E147E6" w:rsidRPr="00AE2028">
        <w:t xml:space="preserve">így </w:t>
      </w:r>
      <w:r w:rsidR="00061F87" w:rsidRPr="00AE2028">
        <w:t xml:space="preserve">minden </w:t>
      </w:r>
      <w:r w:rsidR="00E86118" w:rsidRPr="00AE2028">
        <w:t>epizódot</w:t>
      </w:r>
      <w:r w:rsidR="00061F87" w:rsidRPr="00AE2028">
        <w:t xml:space="preserve"> mindegyik ágens ugyanazzal a </w:t>
      </w:r>
      <w:r w:rsidR="00E86118" w:rsidRPr="00AE2028">
        <w:t>stratégia</w:t>
      </w:r>
      <w:r w:rsidR="00061F87" w:rsidRPr="00AE2028">
        <w:t xml:space="preserve"> </w:t>
      </w:r>
      <w:r w:rsidR="00E86118" w:rsidRPr="00AE2028">
        <w:t>verzióval</w:t>
      </w:r>
      <w:r w:rsidR="00061F87" w:rsidRPr="00AE2028">
        <w:t xml:space="preserve"> kezdi. </w:t>
      </w:r>
      <w:r w:rsidR="00E86118" w:rsidRPr="00AE2028">
        <w:t>M</w:t>
      </w:r>
      <w:r w:rsidR="00061F87" w:rsidRPr="00AE2028">
        <w:t>érések alapján az A2C gyorsabb konvergenciához vezet.</w:t>
      </w:r>
    </w:p>
    <w:p w14:paraId="468AE4CB" w14:textId="77777777" w:rsidR="000C3216" w:rsidRPr="00AE2028" w:rsidRDefault="000C3216" w:rsidP="000C3216">
      <w:pPr>
        <w:pStyle w:val="Kp"/>
      </w:pPr>
      <w:r w:rsidRPr="00AE2028">
        <w:rPr>
          <w:noProof/>
        </w:rPr>
        <w:drawing>
          <wp:inline distT="0" distB="0" distL="0" distR="0" wp14:anchorId="2567B834" wp14:editId="7023C5AA">
            <wp:extent cx="5400040" cy="1818005"/>
            <wp:effectExtent l="0" t="0" r="0" b="0"/>
            <wp:docPr id="2" name="Ábr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400040" cy="1818005"/>
                    </a:xfrm>
                    <a:prstGeom prst="rect">
                      <a:avLst/>
                    </a:prstGeom>
                  </pic:spPr>
                </pic:pic>
              </a:graphicData>
            </a:graphic>
          </wp:inline>
        </w:drawing>
      </w:r>
    </w:p>
    <w:bookmarkStart w:id="113" w:name="_Ref72136948"/>
    <w:p w14:paraId="6364F781" w14:textId="022EA4C3" w:rsidR="000C3216" w:rsidRDefault="00CE066D" w:rsidP="000C3216">
      <w:pPr>
        <w:pStyle w:val="Caption"/>
      </w:pPr>
      <w:r>
        <w:fldChar w:fldCharType="begin"/>
      </w:r>
      <w:r>
        <w:instrText xml:space="preserve"> STYLEREF 1 \s </w:instrText>
      </w:r>
      <w:r>
        <w:fldChar w:fldCharType="separate"/>
      </w:r>
      <w:r w:rsidR="00F002AE">
        <w:rPr>
          <w:noProof/>
        </w:rPr>
        <w:t>2</w:t>
      </w:r>
      <w:r>
        <w:fldChar w:fldCharType="end"/>
      </w:r>
      <w:r>
        <w:t>.</w:t>
      </w:r>
      <w:fldSimple w:instr=" SEQ ábra \* ARABIC \s 1 ">
        <w:r w:rsidR="00F002AE">
          <w:rPr>
            <w:noProof/>
          </w:rPr>
          <w:t>9</w:t>
        </w:r>
      </w:fldSimple>
      <w:r w:rsidR="000C3216" w:rsidRPr="00AE2028">
        <w:t>. ábra</w:t>
      </w:r>
      <w:bookmarkEnd w:id="113"/>
      <w:r w:rsidR="0088249E" w:rsidRPr="00AE2028">
        <w:t xml:space="preserve"> Bal oldalt az A3C, jobb oldalt az A2C működése látható</w:t>
      </w:r>
    </w:p>
    <w:p w14:paraId="583A6DD0" w14:textId="61195CC5" w:rsidR="005F3F5F" w:rsidRPr="005E6264" w:rsidRDefault="005F3F5F" w:rsidP="005F3F5F">
      <w:pPr>
        <w:pStyle w:val="Heading3"/>
      </w:pPr>
      <w:bookmarkStart w:id="114" w:name="_Toc90602999"/>
      <w:proofErr w:type="spellStart"/>
      <w:r w:rsidRPr="005E6264">
        <w:t>Proximal</w:t>
      </w:r>
      <w:proofErr w:type="spellEnd"/>
      <w:r w:rsidRPr="005E6264">
        <w:t xml:space="preserve"> Policy </w:t>
      </w:r>
      <w:proofErr w:type="spellStart"/>
      <w:r w:rsidRPr="005E6264">
        <w:t>Optimization</w:t>
      </w:r>
      <w:bookmarkEnd w:id="114"/>
      <w:proofErr w:type="spellEnd"/>
    </w:p>
    <w:p w14:paraId="2508DAC5" w14:textId="48B4B135" w:rsidR="005F3F5F" w:rsidRDefault="005F3F5F" w:rsidP="005F3F5F">
      <w:pPr>
        <w:rPr>
          <w:color w:val="000000" w:themeColor="text1"/>
        </w:rPr>
      </w:pPr>
      <w:r w:rsidRPr="005E6264">
        <w:t>A PPO lényegében ugyanolyan struktúrájú</w:t>
      </w:r>
      <w:r w:rsidR="00B31DB8" w:rsidRPr="005E6264">
        <w:t xml:space="preserve"> </w:t>
      </w:r>
      <w:r w:rsidR="009665CA" w:rsidRPr="005E6264">
        <w:t xml:space="preserve">policy </w:t>
      </w:r>
      <w:r w:rsidR="009665CA" w:rsidRPr="00AE2028">
        <w:t>gradiens módszer</w:t>
      </w:r>
      <w:r w:rsidRPr="00544615">
        <w:rPr>
          <w:color w:val="000000" w:themeColor="text1"/>
        </w:rPr>
        <w:t xml:space="preserve">, mint az A2C, </w:t>
      </w:r>
      <w:r w:rsidR="00B31DB8">
        <w:rPr>
          <w:color w:val="000000" w:themeColor="text1"/>
        </w:rPr>
        <w:t xml:space="preserve">az </w:t>
      </w:r>
      <w:r w:rsidRPr="00544615">
        <w:rPr>
          <w:color w:val="000000" w:themeColor="text1"/>
        </w:rPr>
        <w:t>egyetlen lényeges eltérés a</w:t>
      </w:r>
      <w:r w:rsidR="00024ADE">
        <w:rPr>
          <w:color w:val="000000" w:themeColor="text1"/>
        </w:rPr>
        <w:t xml:space="preserve">z </w:t>
      </w:r>
      <w:proofErr w:type="spellStart"/>
      <w:r w:rsidR="00024ADE">
        <w:rPr>
          <w:color w:val="000000" w:themeColor="text1"/>
        </w:rPr>
        <w:t>Actor</w:t>
      </w:r>
      <w:proofErr w:type="spellEnd"/>
      <w:r w:rsidRPr="00544615">
        <w:rPr>
          <w:color w:val="000000" w:themeColor="text1"/>
        </w:rPr>
        <w:t xml:space="preserve"> veszteségfüggvény</w:t>
      </w:r>
      <w:r w:rsidR="00024ADE">
        <w:rPr>
          <w:color w:val="000000" w:themeColor="text1"/>
        </w:rPr>
        <w:t>é</w:t>
      </w:r>
      <w:r w:rsidRPr="00544615">
        <w:rPr>
          <w:color w:val="000000" w:themeColor="text1"/>
        </w:rPr>
        <w:t xml:space="preserve">ben van. </w:t>
      </w:r>
      <w:r w:rsidR="005D56A4" w:rsidRPr="00544615">
        <w:rPr>
          <w:color w:val="000000" w:themeColor="text1"/>
        </w:rPr>
        <w:t>Hasonlóan a TRPO</w:t>
      </w:r>
      <w:r w:rsidR="009665CA">
        <w:rPr>
          <w:color w:val="000000" w:themeColor="text1"/>
        </w:rPr>
        <w:t xml:space="preserve"> algoritmushoz</w:t>
      </w:r>
      <w:r w:rsidR="005D56A4" w:rsidRPr="00544615">
        <w:rPr>
          <w:color w:val="000000" w:themeColor="text1"/>
        </w:rPr>
        <w:t xml:space="preserve">, a lényege, hogy stabilabbá teszi a tanulást, azáltal, hogy korlátozza a stratégia változásának mértékét. Ehhez azt a megszorítást használja, hogy az új és a régi stratégia KL-divergenciáját korlátozza egy általunk meghatározott érték alá. </w:t>
      </w:r>
      <w:r w:rsidR="0084595F">
        <w:rPr>
          <w:color w:val="000000" w:themeColor="text1"/>
        </w:rPr>
        <w:t>Ezzel</w:t>
      </w:r>
      <w:r w:rsidR="005D56A4" w:rsidRPr="00544615">
        <w:rPr>
          <w:color w:val="000000" w:themeColor="text1"/>
        </w:rPr>
        <w:t xml:space="preserve"> megakadályozva, hogy nagy mértékben eldivergáljon a stratégia.</w:t>
      </w:r>
    </w:p>
    <w:p w14:paraId="79EDAB4B" w14:textId="059DE85E" w:rsidR="0084595F" w:rsidRPr="00544615" w:rsidRDefault="0084595F" w:rsidP="005F3F5F">
      <w:pPr>
        <w:rPr>
          <w:color w:val="000000" w:themeColor="text1"/>
        </w:rPr>
      </w:pPr>
      <w:r w:rsidRPr="00544615">
        <w:rPr>
          <w:color w:val="000000" w:themeColor="text1"/>
        </w:rPr>
        <w:t>A PPO egyszerűsít ezen a feltételen</w:t>
      </w:r>
      <w:r w:rsidR="00F96FEC">
        <w:rPr>
          <w:color w:val="000000" w:themeColor="text1"/>
        </w:rPr>
        <w:t xml:space="preserve">: </w:t>
      </w:r>
      <w:r w:rsidRPr="00544615">
        <w:rPr>
          <w:color w:val="000000" w:themeColor="text1"/>
        </w:rPr>
        <w:t xml:space="preserve">veszi a két </w:t>
      </w:r>
      <w:r w:rsidR="00337879">
        <w:rPr>
          <w:color w:val="000000" w:themeColor="text1"/>
        </w:rPr>
        <w:t>stratégia</w:t>
      </w:r>
      <w:r w:rsidRPr="00544615">
        <w:rPr>
          <w:color w:val="000000" w:themeColor="text1"/>
        </w:rPr>
        <w:t xml:space="preserve"> hányadosát</w:t>
      </w:r>
      <w:r w:rsidR="00F96FEC">
        <w:rPr>
          <w:color w:val="000000" w:themeColor="text1"/>
        </w:rPr>
        <w:t xml:space="preserve"> (2.25 egyenlet)</w:t>
      </w:r>
      <w:r w:rsidRPr="00544615">
        <w:rPr>
          <w:color w:val="000000" w:themeColor="text1"/>
        </w:rPr>
        <w:t xml:space="preserve">, </w:t>
      </w:r>
      <w:r w:rsidR="004F2C00">
        <w:rPr>
          <w:color w:val="000000" w:themeColor="text1"/>
        </w:rPr>
        <w:t xml:space="preserve">majd a hányadost </w:t>
      </w:r>
      <w:r w:rsidRPr="00544615">
        <w:rPr>
          <w:color w:val="000000" w:themeColor="text1"/>
        </w:rPr>
        <w:t>beszorítja egy 1 körüli</w:t>
      </w:r>
      <w:r w:rsidR="004F2C00">
        <w:rPr>
          <w:color w:val="000000" w:themeColor="text1"/>
        </w:rPr>
        <w:t>,</w:t>
      </w:r>
      <w:r w:rsidRPr="00544615">
        <w:rPr>
          <w:color w:val="000000" w:themeColor="text1"/>
        </w:rPr>
        <w:t xml:space="preserve"> </w:t>
      </w:r>
      <w:r w:rsidR="004F2C00">
        <w:rPr>
          <w:color w:val="000000" w:themeColor="text1"/>
        </w:rPr>
        <w:t xml:space="preserve">szűk </w:t>
      </w:r>
      <w:r w:rsidRPr="00544615">
        <w:rPr>
          <w:color w:val="000000" w:themeColor="text1"/>
        </w:rPr>
        <w:t>intervallumba</w:t>
      </w:r>
      <w:r w:rsidR="004F2C00">
        <w:rPr>
          <w:color w:val="000000" w:themeColor="text1"/>
        </w:rPr>
        <w:t xml:space="preserve"> (2.26 egyenlet, ahol </w:t>
      </w:r>
      <m:oMath>
        <m:r>
          <w:rPr>
            <w:rFonts w:ascii="Cambria Math" w:hAnsi="Cambria Math"/>
            <w:color w:val="000000" w:themeColor="text1"/>
          </w:rPr>
          <m:t>ε</m:t>
        </m:r>
      </m:oMath>
      <w:r w:rsidR="004F2C00">
        <w:rPr>
          <w:color w:val="000000" w:themeColor="text1"/>
        </w:rPr>
        <w:t xml:space="preserve"> egy általunk meghatározott hiperpar</w:t>
      </w:r>
      <w:r w:rsidR="005E6264">
        <w:rPr>
          <w:color w:val="000000" w:themeColor="text1"/>
        </w:rPr>
        <w:t>a</w:t>
      </w:r>
      <w:r w:rsidR="004F2C00">
        <w:rPr>
          <w:color w:val="000000" w:themeColor="text1"/>
        </w:rPr>
        <w:t>méter)</w:t>
      </w:r>
      <w:r w:rsidRPr="00544615">
        <w:rPr>
          <w:color w:val="000000" w:themeColor="text1"/>
        </w:rPr>
        <w:t xml:space="preserve">. Végezetül veszi a hányados és a </w:t>
      </w:r>
      <w:proofErr w:type="spellStart"/>
      <w:r w:rsidRPr="00544615">
        <w:rPr>
          <w:color w:val="000000" w:themeColor="text1"/>
        </w:rPr>
        <w:t>clippelt</w:t>
      </w:r>
      <w:proofErr w:type="spellEnd"/>
      <w:r w:rsidRPr="00544615">
        <w:rPr>
          <w:color w:val="000000" w:themeColor="text1"/>
        </w:rPr>
        <w:t xml:space="preserve"> hányados minimumát és ezzel </w:t>
      </w:r>
      <w:r w:rsidR="00024ADE">
        <w:rPr>
          <w:color w:val="000000" w:themeColor="text1"/>
        </w:rPr>
        <w:t>a taggal súlyozzuk az előny függvényt</w:t>
      </w:r>
      <w:r w:rsidRPr="00544615">
        <w:rPr>
          <w:color w:val="000000" w:themeColor="text1"/>
        </w:rPr>
        <w:t xml:space="preserve">. A </w:t>
      </w:r>
      <w:proofErr w:type="spellStart"/>
      <w:r w:rsidRPr="00544615">
        <w:rPr>
          <w:color w:val="000000" w:themeColor="text1"/>
        </w:rPr>
        <w:t>Critic</w:t>
      </w:r>
      <w:proofErr w:type="spellEnd"/>
      <w:r w:rsidRPr="00544615">
        <w:rPr>
          <w:color w:val="000000" w:themeColor="text1"/>
        </w:rPr>
        <w:t xml:space="preserve"> részén a veszteségnél nincs változás</w:t>
      </w:r>
      <w:r w:rsidR="000C39D2">
        <w:rPr>
          <w:color w:val="000000" w:themeColor="text1"/>
        </w:rPr>
        <w:t>.</w:t>
      </w:r>
      <w:r w:rsidR="00024ADE">
        <w:rPr>
          <w:color w:val="000000" w:themeColor="text1"/>
        </w:rPr>
        <w:t xml:space="preserve"> </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544615" w:rsidRPr="00544615" w14:paraId="272D5978" w14:textId="77777777" w:rsidTr="004B1969">
        <w:trPr>
          <w:trHeight w:val="289"/>
        </w:trPr>
        <w:tc>
          <w:tcPr>
            <w:tcW w:w="1111" w:type="dxa"/>
            <w:vAlign w:val="center"/>
          </w:tcPr>
          <w:p w14:paraId="2164CDF2" w14:textId="77777777" w:rsidR="009F6B96" w:rsidRPr="00544615" w:rsidRDefault="009F6B96" w:rsidP="004B1969">
            <w:pPr>
              <w:ind w:firstLine="0"/>
              <w:jc w:val="center"/>
              <w:rPr>
                <w:noProof/>
                <w:color w:val="000000" w:themeColor="text1"/>
              </w:rPr>
            </w:pPr>
          </w:p>
        </w:tc>
        <w:tc>
          <w:tcPr>
            <w:tcW w:w="6246" w:type="dxa"/>
            <w:vAlign w:val="center"/>
          </w:tcPr>
          <w:p w14:paraId="333D8FDC" w14:textId="3BB4628A" w:rsidR="009F6B96" w:rsidRPr="00544615" w:rsidRDefault="00223210" w:rsidP="004B1969">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d>
                  <m:dPr>
                    <m:ctrlPr>
                      <w:rPr>
                        <w:rFonts w:ascii="Cambria Math" w:hAnsi="Cambria Math"/>
                        <w:i/>
                        <w:color w:val="000000" w:themeColor="text1"/>
                      </w:rPr>
                    </m:ctrlPr>
                  </m:dPr>
                  <m:e>
                    <m:r>
                      <w:rPr>
                        <w:rFonts w:ascii="Cambria Math" w:hAnsi="Cambria Math"/>
                        <w:color w:val="000000" w:themeColor="text1"/>
                      </w:rPr>
                      <m:t>θ</m:t>
                    </m:r>
                  </m:e>
                </m:d>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π</m:t>
                        </m:r>
                      </m:e>
                      <m:sub>
                        <m:r>
                          <w:rPr>
                            <w:rFonts w:ascii="Cambria Math" w:hAnsi="Cambria Math"/>
                            <w:color w:val="000000" w:themeColor="text1"/>
                          </w:rPr>
                          <m:t>θ</m:t>
                        </m:r>
                      </m:sub>
                    </m:sSub>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t</m:t>
                            </m:r>
                          </m:sub>
                        </m:sSub>
                      </m:e>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e>
                    </m:d>
                  </m:num>
                  <m:den>
                    <m:sSub>
                      <m:sSubPr>
                        <m:ctrlPr>
                          <w:rPr>
                            <w:rFonts w:ascii="Cambria Math" w:hAnsi="Cambria Math"/>
                            <w:i/>
                            <w:color w:val="000000" w:themeColor="text1"/>
                          </w:rPr>
                        </m:ctrlPr>
                      </m:sSubPr>
                      <m:e>
                        <m:sSub>
                          <m:sSubPr>
                            <m:ctrlPr>
                              <w:rPr>
                                <w:rFonts w:ascii="Cambria Math" w:hAnsi="Cambria Math"/>
                                <w:i/>
                                <w:color w:val="000000" w:themeColor="text1"/>
                              </w:rPr>
                            </m:ctrlPr>
                          </m:sSubPr>
                          <m:e>
                            <m:r>
                              <w:rPr>
                                <w:rFonts w:ascii="Cambria Math" w:hAnsi="Cambria Math"/>
                                <w:color w:val="000000" w:themeColor="text1"/>
                              </w:rPr>
                              <m:t>π</m:t>
                            </m:r>
                          </m:e>
                          <m:sub>
                            <m:r>
                              <w:rPr>
                                <w:rFonts w:ascii="Cambria Math" w:hAnsi="Cambria Math"/>
                                <w:color w:val="000000" w:themeColor="text1"/>
                              </w:rPr>
                              <m:t>θ</m:t>
                            </m:r>
                          </m:sub>
                        </m:sSub>
                      </m:e>
                      <m:sub>
                        <m:r>
                          <w:rPr>
                            <w:rFonts w:ascii="Cambria Math" w:hAnsi="Cambria Math"/>
                            <w:color w:val="000000" w:themeColor="text1"/>
                          </w:rPr>
                          <m:t>old</m:t>
                        </m:r>
                      </m:sub>
                    </m:sSub>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t</m:t>
                            </m:r>
                          </m:sub>
                        </m:sSub>
                      </m:e>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e>
                    </m:d>
                  </m:den>
                </m:f>
              </m:oMath>
            </m:oMathPara>
          </w:p>
        </w:tc>
        <w:tc>
          <w:tcPr>
            <w:tcW w:w="1443" w:type="dxa"/>
            <w:vAlign w:val="center"/>
          </w:tcPr>
          <w:p w14:paraId="5BC4C7AF" w14:textId="188E5369" w:rsidR="009F6B96" w:rsidRPr="00544615" w:rsidRDefault="009F6B96" w:rsidP="004B1969">
            <w:pPr>
              <w:ind w:firstLine="0"/>
              <w:jc w:val="center"/>
              <w:rPr>
                <w:color w:val="000000" w:themeColor="text1"/>
              </w:rPr>
            </w:pPr>
            <w:r w:rsidRPr="00544615">
              <w:rPr>
                <w:color w:val="000000" w:themeColor="text1"/>
              </w:rPr>
              <w:t>(</w:t>
            </w:r>
            <w:r w:rsidR="006F5349" w:rsidRPr="00544615">
              <w:rPr>
                <w:color w:val="000000" w:themeColor="text1"/>
              </w:rPr>
              <w:t>2.2</w:t>
            </w:r>
            <w:r w:rsidR="00246A48" w:rsidRPr="00544615">
              <w:rPr>
                <w:color w:val="000000" w:themeColor="text1"/>
              </w:rPr>
              <w:t>5</w:t>
            </w:r>
            <w:r w:rsidRPr="00544615">
              <w:rPr>
                <w:color w:val="000000" w:themeColor="text1"/>
              </w:rPr>
              <w:t>)</w:t>
            </w:r>
          </w:p>
        </w:tc>
      </w:tr>
      <w:tr w:rsidR="00544615" w:rsidRPr="00544615" w14:paraId="18A27947" w14:textId="77777777" w:rsidTr="005914F4">
        <w:trPr>
          <w:trHeight w:val="789"/>
        </w:trPr>
        <w:tc>
          <w:tcPr>
            <w:tcW w:w="1111" w:type="dxa"/>
            <w:vAlign w:val="center"/>
          </w:tcPr>
          <w:p w14:paraId="118200CC" w14:textId="77777777" w:rsidR="006F5349" w:rsidRPr="00544615" w:rsidRDefault="006F5349" w:rsidP="004B1969">
            <w:pPr>
              <w:ind w:firstLine="0"/>
              <w:jc w:val="center"/>
              <w:rPr>
                <w:noProof/>
                <w:color w:val="000000" w:themeColor="text1"/>
              </w:rPr>
            </w:pPr>
          </w:p>
        </w:tc>
        <w:tc>
          <w:tcPr>
            <w:tcW w:w="6246" w:type="dxa"/>
            <w:vAlign w:val="center"/>
          </w:tcPr>
          <w:p w14:paraId="43654895" w14:textId="57F61164" w:rsidR="006F5349" w:rsidRPr="00544615" w:rsidRDefault="00223210" w:rsidP="004B1969">
            <w:pPr>
              <w:jc w:val="center"/>
              <w:rPr>
                <w:color w:val="000000" w:themeColor="text1"/>
              </w:rPr>
            </w:pPr>
            <m:oMathPara>
              <m:oMath>
                <m:sSubSup>
                  <m:sSubSupPr>
                    <m:ctrlPr>
                      <w:rPr>
                        <w:rFonts w:ascii="Cambria Math" w:hAnsi="Cambria Math"/>
                        <w:i/>
                        <w:color w:val="000000" w:themeColor="text1"/>
                      </w:rPr>
                    </m:ctrlPr>
                  </m:sSubSupPr>
                  <m:e>
                    <m:r>
                      <w:rPr>
                        <w:rFonts w:ascii="Cambria Math" w:hAnsi="Cambria Math"/>
                        <w:color w:val="000000" w:themeColor="text1"/>
                      </w:rPr>
                      <m:t>r</m:t>
                    </m:r>
                  </m:e>
                  <m:sub>
                    <m:r>
                      <w:rPr>
                        <w:rFonts w:ascii="Cambria Math" w:hAnsi="Cambria Math"/>
                        <w:color w:val="000000" w:themeColor="text1"/>
                      </w:rPr>
                      <m:t>t</m:t>
                    </m:r>
                  </m:sub>
                  <m:sup>
                    <m:r>
                      <w:rPr>
                        <w:rFonts w:ascii="Cambria Math" w:hAnsi="Cambria Math"/>
                        <w:color w:val="000000" w:themeColor="text1"/>
                      </w:rPr>
                      <m:t>c</m:t>
                    </m:r>
                  </m:sup>
                </m:sSubSup>
                <m:d>
                  <m:dPr>
                    <m:ctrlPr>
                      <w:rPr>
                        <w:rFonts w:ascii="Cambria Math" w:hAnsi="Cambria Math"/>
                        <w:i/>
                        <w:color w:val="000000" w:themeColor="text1"/>
                      </w:rPr>
                    </m:ctrlPr>
                  </m:dPr>
                  <m:e>
                    <m:r>
                      <w:rPr>
                        <w:rFonts w:ascii="Cambria Math" w:hAnsi="Cambria Math"/>
                        <w:color w:val="000000" w:themeColor="text1"/>
                      </w:rPr>
                      <m:t>θ</m:t>
                    </m:r>
                  </m:e>
                </m:d>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min</m:t>
                    </m:r>
                  </m:fName>
                  <m:e>
                    <m:d>
                      <m:dPr>
                        <m:ctrlPr>
                          <w:rPr>
                            <w:rFonts w:ascii="Cambria Math" w:hAnsi="Cambria Math"/>
                            <w:i/>
                            <w:color w:val="000000" w:themeColor="text1"/>
                          </w:rPr>
                        </m:ctrlPr>
                      </m:dPr>
                      <m:e>
                        <m:func>
                          <m:funcPr>
                            <m:ctrlPr>
                              <w:rPr>
                                <w:rFonts w:ascii="Cambria Math" w:hAnsi="Cambria Math"/>
                                <w:i/>
                                <w:color w:val="000000" w:themeColor="text1"/>
                              </w:rPr>
                            </m:ctrlPr>
                          </m:funcPr>
                          <m:fName>
                            <m:r>
                              <m:rPr>
                                <m:sty m:val="p"/>
                              </m:rPr>
                              <w:rPr>
                                <w:rFonts w:ascii="Cambria Math" w:hAnsi="Cambria Math"/>
                                <w:color w:val="000000" w:themeColor="text1"/>
                              </w:rPr>
                              <m:t>max</m:t>
                            </m:r>
                          </m:fName>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d>
                                  <m:dPr>
                                    <m:ctrlPr>
                                      <w:rPr>
                                        <w:rFonts w:ascii="Cambria Math" w:hAnsi="Cambria Math"/>
                                        <w:i/>
                                        <w:color w:val="000000" w:themeColor="text1"/>
                                      </w:rPr>
                                    </m:ctrlPr>
                                  </m:dPr>
                                  <m:e>
                                    <m:r>
                                      <w:rPr>
                                        <w:rFonts w:ascii="Cambria Math" w:hAnsi="Cambria Math"/>
                                        <w:color w:val="000000" w:themeColor="text1"/>
                                      </w:rPr>
                                      <m:t>θ</m:t>
                                    </m:r>
                                  </m:e>
                                </m:d>
                                <m:r>
                                  <w:rPr>
                                    <w:rFonts w:ascii="Cambria Math" w:hAnsi="Cambria Math"/>
                                    <w:color w:val="000000" w:themeColor="text1"/>
                                  </w:rPr>
                                  <m:t>, 1-ε</m:t>
                                </m:r>
                              </m:e>
                            </m:d>
                            <m:r>
                              <w:rPr>
                                <w:rFonts w:ascii="Cambria Math" w:hAnsi="Cambria Math"/>
                                <w:color w:val="000000" w:themeColor="text1"/>
                              </w:rPr>
                              <m:t>, 1+ε</m:t>
                            </m:r>
                          </m:e>
                        </m:func>
                      </m:e>
                    </m:d>
                  </m:e>
                </m:func>
              </m:oMath>
            </m:oMathPara>
          </w:p>
        </w:tc>
        <w:tc>
          <w:tcPr>
            <w:tcW w:w="1443" w:type="dxa"/>
            <w:vAlign w:val="center"/>
          </w:tcPr>
          <w:p w14:paraId="1F9E57FE" w14:textId="77B683E0" w:rsidR="006F5349" w:rsidRPr="00544615" w:rsidRDefault="006F5349" w:rsidP="004B1969">
            <w:pPr>
              <w:ind w:firstLine="0"/>
              <w:jc w:val="center"/>
              <w:rPr>
                <w:color w:val="000000" w:themeColor="text1"/>
              </w:rPr>
            </w:pPr>
            <w:r w:rsidRPr="00544615">
              <w:rPr>
                <w:color w:val="000000" w:themeColor="text1"/>
              </w:rPr>
              <w:t>(2.2</w:t>
            </w:r>
            <w:r w:rsidR="00246A48" w:rsidRPr="00544615">
              <w:rPr>
                <w:color w:val="000000" w:themeColor="text1"/>
              </w:rPr>
              <w:t>6</w:t>
            </w:r>
            <w:r w:rsidRPr="00544615">
              <w:rPr>
                <w:color w:val="000000" w:themeColor="text1"/>
              </w:rPr>
              <w:t>)</w:t>
            </w:r>
          </w:p>
        </w:tc>
      </w:tr>
      <w:tr w:rsidR="00544615" w:rsidRPr="00544615" w14:paraId="7425276F" w14:textId="77777777" w:rsidTr="004B1969">
        <w:trPr>
          <w:trHeight w:val="289"/>
        </w:trPr>
        <w:tc>
          <w:tcPr>
            <w:tcW w:w="1111" w:type="dxa"/>
            <w:vAlign w:val="center"/>
          </w:tcPr>
          <w:p w14:paraId="74D4149F" w14:textId="77777777" w:rsidR="009F6B96" w:rsidRPr="00544615" w:rsidRDefault="009F6B96" w:rsidP="004B1969">
            <w:pPr>
              <w:ind w:firstLine="0"/>
              <w:jc w:val="center"/>
              <w:rPr>
                <w:noProof/>
                <w:color w:val="000000" w:themeColor="text1"/>
              </w:rPr>
            </w:pPr>
          </w:p>
        </w:tc>
        <w:tc>
          <w:tcPr>
            <w:tcW w:w="6246" w:type="dxa"/>
            <w:vAlign w:val="center"/>
          </w:tcPr>
          <w:p w14:paraId="0727FEDE" w14:textId="47DC660F" w:rsidR="009F6B96" w:rsidRPr="00544615" w:rsidRDefault="005914F4" w:rsidP="004B1969">
            <w:pPr>
              <w:jc w:val="center"/>
              <w:rPr>
                <w:color w:val="000000" w:themeColor="text1"/>
              </w:rPr>
            </w:pPr>
            <m:oMathPara>
              <m:oMath>
                <m:r>
                  <w:rPr>
                    <w:rFonts w:ascii="Cambria Math" w:hAnsi="Cambria Math"/>
                    <w:color w:val="000000" w:themeColor="text1"/>
                  </w:rPr>
                  <m:t>J</m:t>
                </m:r>
                <m:d>
                  <m:dPr>
                    <m:ctrlPr>
                      <w:rPr>
                        <w:rFonts w:ascii="Cambria Math" w:hAnsi="Cambria Math"/>
                        <w:i/>
                        <w:color w:val="000000" w:themeColor="text1"/>
                      </w:rPr>
                    </m:ctrlPr>
                  </m:dPr>
                  <m:e>
                    <m:r>
                      <w:rPr>
                        <w:rFonts w:ascii="Cambria Math" w:hAnsi="Cambria Math"/>
                        <w:color w:val="000000" w:themeColor="text1"/>
                      </w:rPr>
                      <m:t>θ</m:t>
                    </m:r>
                  </m:e>
                </m:d>
                <m:r>
                  <w:rPr>
                    <w:rFonts w:ascii="Cambria Math" w:hAnsi="Cambria Math"/>
                    <w:color w:val="000000" w:themeColor="text1"/>
                  </w:rPr>
                  <m:t>=</m:t>
                </m:r>
                <m:sSub>
                  <m:sSubPr>
                    <m:ctrlPr>
                      <w:rPr>
                        <w:rFonts w:ascii="Cambria Math" w:hAnsi="Cambria Math"/>
                        <w:i/>
                        <w:color w:val="000000" w:themeColor="text1"/>
                      </w:rPr>
                    </m:ctrlPr>
                  </m:sSubPr>
                  <m:e>
                    <m:acc>
                      <m:accPr>
                        <m:ctrlPr>
                          <w:rPr>
                            <w:rFonts w:ascii="Cambria Math" w:hAnsi="Cambria Math"/>
                            <w:i/>
                            <w:color w:val="000000" w:themeColor="text1"/>
                          </w:rPr>
                        </m:ctrlPr>
                      </m:accPr>
                      <m:e>
                        <m:r>
                          <m:rPr>
                            <m:scr m:val="double-struck"/>
                          </m:rPr>
                          <w:rPr>
                            <w:rFonts w:ascii="Cambria Math" w:hAnsi="Cambria Math"/>
                            <w:color w:val="000000" w:themeColor="text1"/>
                          </w:rPr>
                          <m:t>E</m:t>
                        </m:r>
                      </m:e>
                    </m:acc>
                  </m:e>
                  <m:sub>
                    <m:r>
                      <w:rPr>
                        <w:rFonts w:ascii="Cambria Math" w:hAnsi="Cambria Math"/>
                        <w:color w:val="000000" w:themeColor="text1"/>
                      </w:rPr>
                      <m:t>t</m:t>
                    </m:r>
                  </m:sub>
                </m:sSub>
                <m:d>
                  <m:dPr>
                    <m:begChr m:val="["/>
                    <m:endChr m:val="]"/>
                    <m:ctrlPr>
                      <w:rPr>
                        <w:rFonts w:ascii="Cambria Math" w:hAnsi="Cambria Math"/>
                        <w:i/>
                        <w:color w:val="000000" w:themeColor="text1"/>
                      </w:rPr>
                    </m:ctrlPr>
                  </m:dPr>
                  <m:e>
                    <m:func>
                      <m:funcPr>
                        <m:ctrlPr>
                          <w:rPr>
                            <w:rFonts w:ascii="Cambria Math" w:hAnsi="Cambria Math"/>
                            <w:i/>
                            <w:color w:val="000000" w:themeColor="text1"/>
                          </w:rPr>
                        </m:ctrlPr>
                      </m:funcPr>
                      <m:fName>
                        <m:r>
                          <m:rPr>
                            <m:sty m:val="p"/>
                          </m:rPr>
                          <w:rPr>
                            <w:rFonts w:ascii="Cambria Math" w:hAnsi="Cambria Math"/>
                            <w:color w:val="000000" w:themeColor="text1"/>
                          </w:rPr>
                          <m:t>min</m:t>
                        </m:r>
                      </m:fName>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d>
                              <m:dPr>
                                <m:ctrlPr>
                                  <w:rPr>
                                    <w:rFonts w:ascii="Cambria Math" w:hAnsi="Cambria Math"/>
                                    <w:i/>
                                    <w:color w:val="000000" w:themeColor="text1"/>
                                  </w:rPr>
                                </m:ctrlPr>
                              </m:dPr>
                              <m:e>
                                <m:r>
                                  <w:rPr>
                                    <w:rFonts w:ascii="Cambria Math" w:hAnsi="Cambria Math"/>
                                    <w:color w:val="000000" w:themeColor="text1"/>
                                  </w:rPr>
                                  <m:t>θ</m:t>
                                </m:r>
                              </m:e>
                            </m:d>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A</m:t>
                                    </m:r>
                                  </m:e>
                                </m:acc>
                              </m:e>
                              <m:sub>
                                <m:r>
                                  <w:rPr>
                                    <w:rFonts w:ascii="Cambria Math" w:hAnsi="Cambria Math"/>
                                    <w:color w:val="000000" w:themeColor="text1"/>
                                  </w:rPr>
                                  <m:t>t</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r</m:t>
                                </m:r>
                              </m:e>
                              <m:sub>
                                <m:r>
                                  <w:rPr>
                                    <w:rFonts w:ascii="Cambria Math" w:hAnsi="Cambria Math"/>
                                    <w:color w:val="000000" w:themeColor="text1"/>
                                  </w:rPr>
                                  <m:t>t</m:t>
                                </m:r>
                              </m:sub>
                              <m:sup>
                                <m:r>
                                  <w:rPr>
                                    <w:rFonts w:ascii="Cambria Math" w:hAnsi="Cambria Math"/>
                                    <w:color w:val="000000" w:themeColor="text1"/>
                                  </w:rPr>
                                  <m:t>c</m:t>
                                </m:r>
                              </m:sup>
                            </m:sSubSup>
                            <m:r>
                              <w:rPr>
                                <w:rFonts w:ascii="Cambria Math" w:hAnsi="Cambria Math"/>
                                <w:color w:val="000000" w:themeColor="text1"/>
                              </w:rPr>
                              <m:t>(θ)</m:t>
                            </m:r>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A</m:t>
                                    </m:r>
                                  </m:e>
                                </m:acc>
                              </m:e>
                              <m:sub>
                                <m:r>
                                  <w:rPr>
                                    <w:rFonts w:ascii="Cambria Math" w:hAnsi="Cambria Math"/>
                                    <w:color w:val="000000" w:themeColor="text1"/>
                                  </w:rPr>
                                  <m:t>t</m:t>
                                </m:r>
                              </m:sub>
                            </m:sSub>
                          </m:e>
                        </m:d>
                      </m:e>
                    </m:func>
                  </m:e>
                </m:d>
              </m:oMath>
            </m:oMathPara>
          </w:p>
        </w:tc>
        <w:tc>
          <w:tcPr>
            <w:tcW w:w="1443" w:type="dxa"/>
            <w:vAlign w:val="center"/>
          </w:tcPr>
          <w:p w14:paraId="24693BBA" w14:textId="5D4FD641" w:rsidR="009F6B96" w:rsidRPr="00544615" w:rsidRDefault="009F6B96" w:rsidP="004B1969">
            <w:pPr>
              <w:ind w:firstLine="0"/>
              <w:jc w:val="center"/>
              <w:rPr>
                <w:color w:val="000000" w:themeColor="text1"/>
              </w:rPr>
            </w:pPr>
            <w:r w:rsidRPr="00544615">
              <w:rPr>
                <w:color w:val="000000" w:themeColor="text1"/>
              </w:rPr>
              <w:t>(</w:t>
            </w:r>
            <w:r w:rsidR="006F5349" w:rsidRPr="00544615">
              <w:rPr>
                <w:color w:val="000000" w:themeColor="text1"/>
              </w:rPr>
              <w:t>2.2</w:t>
            </w:r>
            <w:r w:rsidR="00246A48" w:rsidRPr="00544615">
              <w:rPr>
                <w:color w:val="000000" w:themeColor="text1"/>
              </w:rPr>
              <w:t>7</w:t>
            </w:r>
            <w:r w:rsidRPr="00544615">
              <w:rPr>
                <w:color w:val="000000" w:themeColor="text1"/>
              </w:rPr>
              <w:t>)</w:t>
            </w:r>
          </w:p>
        </w:tc>
      </w:tr>
    </w:tbl>
    <w:p w14:paraId="6600B3BB" w14:textId="25A66BCF" w:rsidR="005F3F5F" w:rsidRPr="00C564E4" w:rsidRDefault="005F3F5F" w:rsidP="0084595F">
      <w:r w:rsidRPr="00544615">
        <w:rPr>
          <w:color w:val="000000" w:themeColor="text1"/>
        </w:rPr>
        <w:t xml:space="preserve">A PPO </w:t>
      </w:r>
      <w:r w:rsidR="000C39D2">
        <w:rPr>
          <w:color w:val="000000" w:themeColor="text1"/>
        </w:rPr>
        <w:t>az alkalmazott változtatások miatt ugyan</w:t>
      </w:r>
      <w:r w:rsidRPr="00544615">
        <w:rPr>
          <w:color w:val="000000" w:themeColor="text1"/>
        </w:rPr>
        <w:t xml:space="preserve"> lassabban tanul, nincs meredek felfutása, viszont stabilabb is, melyet az A2C esetén nehéz elérni. </w:t>
      </w:r>
      <w:r w:rsidR="003B053D">
        <w:rPr>
          <w:color w:val="000000" w:themeColor="text1"/>
        </w:rPr>
        <w:t>A2C esetén lehet például azt tenni</w:t>
      </w:r>
      <w:r w:rsidRPr="00544615">
        <w:rPr>
          <w:color w:val="000000" w:themeColor="text1"/>
        </w:rPr>
        <w:t xml:space="preserve">, hogy </w:t>
      </w:r>
      <w:r w:rsidR="00FF7945" w:rsidRPr="00544615">
        <w:rPr>
          <w:color w:val="000000" w:themeColor="text1"/>
        </w:rPr>
        <w:t xml:space="preserve">egy </w:t>
      </w:r>
      <w:r w:rsidR="003B053D">
        <w:rPr>
          <w:color w:val="000000" w:themeColor="text1"/>
        </w:rPr>
        <w:t>elfogadhatónak</w:t>
      </w:r>
      <w:r w:rsidR="00FF7945" w:rsidRPr="00544615">
        <w:rPr>
          <w:color w:val="000000" w:themeColor="text1"/>
        </w:rPr>
        <w:t xml:space="preserve"> tűnő </w:t>
      </w:r>
      <w:r w:rsidR="003B053D">
        <w:rPr>
          <w:color w:val="000000" w:themeColor="text1"/>
        </w:rPr>
        <w:t>állapotból (</w:t>
      </w:r>
      <w:proofErr w:type="spellStart"/>
      <w:r w:rsidR="00FF7945" w:rsidRPr="003B053D">
        <w:rPr>
          <w:i/>
          <w:iCs/>
          <w:color w:val="000000" w:themeColor="text1"/>
        </w:rPr>
        <w:t>checkpoint</w:t>
      </w:r>
      <w:proofErr w:type="spellEnd"/>
      <w:r w:rsidR="003B053D">
        <w:rPr>
          <w:color w:val="000000" w:themeColor="text1"/>
        </w:rPr>
        <w:t>)</w:t>
      </w:r>
      <w:r w:rsidR="00FF7945" w:rsidRPr="00544615">
        <w:rPr>
          <w:color w:val="000000" w:themeColor="text1"/>
        </w:rPr>
        <w:t xml:space="preserve"> újraindítjuk a tanítást, de már kisebb </w:t>
      </w:r>
      <w:r w:rsidR="003B053D">
        <w:rPr>
          <w:color w:val="000000" w:themeColor="text1"/>
        </w:rPr>
        <w:t>lépésközzel</w:t>
      </w:r>
      <w:r w:rsidR="00FF7945" w:rsidRPr="00544615">
        <w:rPr>
          <w:color w:val="000000" w:themeColor="text1"/>
        </w:rPr>
        <w:t xml:space="preserve">. </w:t>
      </w:r>
      <w:r w:rsidR="00FF7945" w:rsidRPr="00C564E4">
        <w:t xml:space="preserve">Ütemezővel ezt </w:t>
      </w:r>
      <w:r w:rsidR="00407D83" w:rsidRPr="00C564E4">
        <w:t>sajnos nem lehet</w:t>
      </w:r>
      <w:r w:rsidR="00FF7945" w:rsidRPr="00C564E4">
        <w:t xml:space="preserve"> megvalósítani, mert nem lehet kitalálni, hogy mikor érdemes változtatni a lép</w:t>
      </w:r>
      <w:r w:rsidR="00407D83" w:rsidRPr="00C564E4">
        <w:t>és</w:t>
      </w:r>
      <w:r w:rsidR="00FF7945" w:rsidRPr="00C564E4">
        <w:t>közön.</w:t>
      </w:r>
      <w:r w:rsidR="00453C3A" w:rsidRPr="00C564E4">
        <w:t xml:space="preserve"> Továbbá mindkettő módszer esetében stabilabb tanulást eredményezhet az előny függvény standardizálása, </w:t>
      </w:r>
      <w:r w:rsidR="004B5A98" w:rsidRPr="00C564E4">
        <w:t>de ez nem garantált.</w:t>
      </w:r>
    </w:p>
    <w:p w14:paraId="7E2A38FF" w14:textId="4815AA3A" w:rsidR="00C00888" w:rsidRPr="00544615" w:rsidRDefault="00C00888" w:rsidP="005F3F5F">
      <w:pPr>
        <w:rPr>
          <w:color w:val="000000" w:themeColor="text1"/>
        </w:rPr>
      </w:pPr>
      <w:r w:rsidRPr="00C564E4">
        <w:t>Hátránya, hogy diszkrét akciótér</w:t>
      </w:r>
      <w:r w:rsidR="000C39D2" w:rsidRPr="00C564E4">
        <w:t xml:space="preserve"> és</w:t>
      </w:r>
      <w:r w:rsidRPr="00C564E4">
        <w:t xml:space="preserve"> ritka</w:t>
      </w:r>
      <w:r w:rsidRPr="00544615">
        <w:rPr>
          <w:color w:val="000000" w:themeColor="text1"/>
        </w:rPr>
        <w:t>, nagy jutalmak esetén könnyedén megakadhat szuboptimális állapotban</w:t>
      </w:r>
      <w:r w:rsidR="000C39D2">
        <w:rPr>
          <w:color w:val="000000" w:themeColor="text1"/>
        </w:rPr>
        <w:t>, amelyre már vannak megoldások</w:t>
      </w:r>
      <w:r w:rsidRPr="00544615">
        <w:rPr>
          <w:color w:val="000000" w:themeColor="text1"/>
        </w:rPr>
        <w:t>.</w:t>
      </w:r>
    </w:p>
    <w:p w14:paraId="70D74553" w14:textId="6B73B980" w:rsidR="00171450" w:rsidRPr="00294D93" w:rsidRDefault="00906A4F" w:rsidP="00294D93">
      <w:pPr>
        <w:pStyle w:val="Heading2"/>
      </w:pPr>
      <w:bookmarkStart w:id="115" w:name="_Toc90603000"/>
      <w:r w:rsidRPr="00294D93">
        <w:t>Imitációs tanulás</w:t>
      </w:r>
      <w:bookmarkEnd w:id="115"/>
    </w:p>
    <w:p w14:paraId="10B43C0F" w14:textId="1052ED4B" w:rsidR="00244929" w:rsidRDefault="00B85759" w:rsidP="00171450">
      <w:pPr>
        <w:rPr>
          <w:color w:val="000000" w:themeColor="text1"/>
        </w:rPr>
      </w:pPr>
      <w:r>
        <w:rPr>
          <w:color w:val="000000" w:themeColor="text1"/>
        </w:rPr>
        <w:t>Az olyan környezetek esetében, ahol ritka a jutalom komoly</w:t>
      </w:r>
      <w:r w:rsidR="00244929">
        <w:rPr>
          <w:color w:val="000000" w:themeColor="text1"/>
        </w:rPr>
        <w:t xml:space="preserve"> kihívás lehet megtan</w:t>
      </w:r>
      <w:r w:rsidR="00C732B5">
        <w:rPr>
          <w:color w:val="000000" w:themeColor="text1"/>
        </w:rPr>
        <w:t>u</w:t>
      </w:r>
      <w:r w:rsidR="00244929">
        <w:rPr>
          <w:color w:val="000000" w:themeColor="text1"/>
        </w:rPr>
        <w:t xml:space="preserve">lni az optimális stratégiát </w:t>
      </w:r>
      <w:r>
        <w:rPr>
          <w:color w:val="000000" w:themeColor="text1"/>
        </w:rPr>
        <w:t>megerősítéses tanulás</w:t>
      </w:r>
      <w:r w:rsidR="00244929">
        <w:rPr>
          <w:color w:val="000000" w:themeColor="text1"/>
        </w:rPr>
        <w:t xml:space="preserve"> segítségével.</w:t>
      </w:r>
      <w:r w:rsidR="00101408">
        <w:rPr>
          <w:color w:val="000000" w:themeColor="text1"/>
        </w:rPr>
        <w:t xml:space="preserve"> Ekkor módosítani kell a jutalom függvényt, hogy gyakrabban lássuk el az ágenst jutalommal. </w:t>
      </w:r>
      <w:r w:rsidR="008C2AF1">
        <w:rPr>
          <w:color w:val="000000" w:themeColor="text1"/>
        </w:rPr>
        <w:t>Általánosságban igaz, hogy</w:t>
      </w:r>
      <w:r w:rsidR="00101408">
        <w:rPr>
          <w:color w:val="000000" w:themeColor="text1"/>
        </w:rPr>
        <w:t xml:space="preserve"> kézzel létrehozni egy jutalom függvényt, mely a megfelelő viselkedésre sarkallja az ágenst rendkívül komplex feladat.</w:t>
      </w:r>
    </w:p>
    <w:p w14:paraId="3FCDD7C6" w14:textId="3845F242" w:rsidR="00171450" w:rsidRPr="00544615" w:rsidRDefault="00171450" w:rsidP="00171450">
      <w:pPr>
        <w:rPr>
          <w:color w:val="000000" w:themeColor="text1"/>
        </w:rPr>
      </w:pPr>
      <w:r w:rsidRPr="00544615">
        <w:rPr>
          <w:color w:val="000000" w:themeColor="text1"/>
        </w:rPr>
        <w:t>Az imitációs tanulás során a megerősítéses tanulás</w:t>
      </w:r>
      <w:r w:rsidR="00294D93">
        <w:rPr>
          <w:color w:val="000000" w:themeColor="text1"/>
        </w:rPr>
        <w:t>i</w:t>
      </w:r>
      <w:r w:rsidR="00610730">
        <w:rPr>
          <w:color w:val="000000" w:themeColor="text1"/>
        </w:rPr>
        <w:t xml:space="preserve"> problémát (</w:t>
      </w:r>
      <w:r w:rsidR="002B28B1">
        <w:rPr>
          <w:color w:val="000000" w:themeColor="text1"/>
        </w:rPr>
        <w:t>opt</w:t>
      </w:r>
      <w:r w:rsidR="000658CD">
        <w:rPr>
          <w:color w:val="000000" w:themeColor="text1"/>
        </w:rPr>
        <w:t>i</w:t>
      </w:r>
      <w:r w:rsidR="002B28B1">
        <w:rPr>
          <w:color w:val="000000" w:themeColor="text1"/>
        </w:rPr>
        <w:t>mális stratégia megtalálása</w:t>
      </w:r>
      <w:r w:rsidR="00C03BCB">
        <w:rPr>
          <w:color w:val="000000" w:themeColor="text1"/>
        </w:rPr>
        <w:t>, 2.</w:t>
      </w:r>
      <w:r w:rsidR="00E37848">
        <w:rPr>
          <w:color w:val="000000" w:themeColor="text1"/>
        </w:rPr>
        <w:t>30</w:t>
      </w:r>
      <w:r w:rsidR="00C03BCB">
        <w:rPr>
          <w:color w:val="000000" w:themeColor="text1"/>
        </w:rPr>
        <w:t xml:space="preserve"> egyenlet</w:t>
      </w:r>
      <w:r w:rsidR="00610730">
        <w:rPr>
          <w:color w:val="000000" w:themeColor="text1"/>
        </w:rPr>
        <w:t>)</w:t>
      </w:r>
      <w:r w:rsidRPr="00544615">
        <w:rPr>
          <w:color w:val="000000" w:themeColor="text1"/>
        </w:rPr>
        <w:t xml:space="preserve"> módosítjuk</w:t>
      </w:r>
      <w:r w:rsidR="00DC7D16">
        <w:rPr>
          <w:color w:val="000000" w:themeColor="text1"/>
        </w:rPr>
        <w:t xml:space="preserve">. </w:t>
      </w:r>
      <w:r w:rsidR="00294D93">
        <w:rPr>
          <w:color w:val="000000" w:themeColor="text1"/>
        </w:rPr>
        <w:t>Ebben az esetben nem szükséges</w:t>
      </w:r>
      <w:r w:rsidR="00DC7D16">
        <w:rPr>
          <w:color w:val="000000" w:themeColor="text1"/>
        </w:rPr>
        <w:t xml:space="preserve"> manuálisan implementálni egy jutalom függvényt, amelyből tanulna az ágens</w:t>
      </w:r>
      <w:r w:rsidR="00294D93">
        <w:rPr>
          <w:color w:val="000000" w:themeColor="text1"/>
        </w:rPr>
        <w:t>,</w:t>
      </w:r>
      <w:r w:rsidR="00DC7D16">
        <w:rPr>
          <w:color w:val="000000" w:themeColor="text1"/>
        </w:rPr>
        <w:t xml:space="preserve"> </w:t>
      </w:r>
      <w:r w:rsidR="00294D93">
        <w:rPr>
          <w:color w:val="000000" w:themeColor="text1"/>
        </w:rPr>
        <w:t>h</w:t>
      </w:r>
      <w:r w:rsidR="00DC7D16">
        <w:rPr>
          <w:color w:val="000000" w:themeColor="text1"/>
        </w:rPr>
        <w:t>anem egy úgynevezett „szakértő” (</w:t>
      </w:r>
      <w:proofErr w:type="spellStart"/>
      <w:r w:rsidR="00DC7D16" w:rsidRPr="00DC7D16">
        <w:rPr>
          <w:i/>
          <w:iCs/>
          <w:color w:val="000000" w:themeColor="text1"/>
        </w:rPr>
        <w:t>expert</w:t>
      </w:r>
      <w:proofErr w:type="spellEnd"/>
      <w:r w:rsidR="00DC7D16">
        <w:rPr>
          <w:color w:val="000000" w:themeColor="text1"/>
        </w:rPr>
        <w:t xml:space="preserve">) demonstrációkat </w:t>
      </w:r>
      <w:r w:rsidR="00657516">
        <w:rPr>
          <w:color w:val="000000" w:themeColor="text1"/>
        </w:rPr>
        <w:t>prezentál</w:t>
      </w:r>
      <w:r w:rsidR="00DC7D16">
        <w:rPr>
          <w:color w:val="000000" w:themeColor="text1"/>
        </w:rPr>
        <w:t xml:space="preserve"> az ágensnek, aki </w:t>
      </w:r>
      <w:r w:rsidR="000F606C">
        <w:rPr>
          <w:color w:val="000000" w:themeColor="text1"/>
        </w:rPr>
        <w:t>ezeket</w:t>
      </w:r>
      <w:r w:rsidR="00DC7D16">
        <w:rPr>
          <w:color w:val="000000" w:themeColor="text1"/>
        </w:rPr>
        <w:t xml:space="preserve"> megpróbálja </w:t>
      </w:r>
      <w:r w:rsidR="000F606C">
        <w:rPr>
          <w:color w:val="000000" w:themeColor="text1"/>
        </w:rPr>
        <w:t>le</w:t>
      </w:r>
      <w:r w:rsidR="00B51847">
        <w:rPr>
          <w:color w:val="000000" w:themeColor="text1"/>
        </w:rPr>
        <w:t>utánozni</w:t>
      </w:r>
      <w:r w:rsidR="00DC7D16">
        <w:rPr>
          <w:color w:val="000000" w:themeColor="text1"/>
        </w:rPr>
        <w:t xml:space="preserve">, megtanulni. </w:t>
      </w:r>
      <w:r w:rsidR="00512883">
        <w:rPr>
          <w:color w:val="000000" w:themeColor="text1"/>
        </w:rPr>
        <w:t xml:space="preserve">Tehát </w:t>
      </w:r>
      <w:r w:rsidR="000F606C">
        <w:rPr>
          <w:color w:val="000000" w:themeColor="text1"/>
        </w:rPr>
        <w:t xml:space="preserve">imitációs tanulás során </w:t>
      </w:r>
      <w:r w:rsidR="00512883">
        <w:rPr>
          <w:color w:val="000000" w:themeColor="text1"/>
        </w:rPr>
        <w:t xml:space="preserve">adottak az </w:t>
      </w:r>
      <w:proofErr w:type="spellStart"/>
      <w:r w:rsidR="00512883">
        <w:rPr>
          <w:color w:val="000000" w:themeColor="text1"/>
        </w:rPr>
        <w:t>expert</w:t>
      </w:r>
      <w:proofErr w:type="spellEnd"/>
      <w:r w:rsidR="00512883">
        <w:rPr>
          <w:color w:val="000000" w:themeColor="text1"/>
        </w:rPr>
        <w:t xml:space="preserve"> </w:t>
      </w:r>
      <w:proofErr w:type="spellStart"/>
      <w:r w:rsidR="00512883">
        <w:rPr>
          <w:color w:val="000000" w:themeColor="text1"/>
        </w:rPr>
        <w:t>trajektóriái</w:t>
      </w:r>
      <w:proofErr w:type="spellEnd"/>
      <w:r w:rsidR="00512883">
        <w:rPr>
          <w:color w:val="000000" w:themeColor="text1"/>
        </w:rPr>
        <w:t>, ahol az akciók az optimális stratégiát követik.</w:t>
      </w:r>
      <w:r w:rsidR="00A52572">
        <w:rPr>
          <w:color w:val="000000" w:themeColor="text1"/>
        </w:rPr>
        <w:t xml:space="preserve"> Van</w:t>
      </w:r>
      <w:r w:rsidR="005A373E">
        <w:rPr>
          <w:color w:val="000000" w:themeColor="text1"/>
        </w:rPr>
        <w:t>,</w:t>
      </w:r>
      <w:r w:rsidR="00A52572">
        <w:rPr>
          <w:color w:val="000000" w:themeColor="text1"/>
        </w:rPr>
        <w:t xml:space="preserve"> amikor tanítási időben </w:t>
      </w:r>
      <w:r w:rsidR="00DC0778">
        <w:rPr>
          <w:color w:val="000000" w:themeColor="text1"/>
        </w:rPr>
        <w:t>szeretnénk hozzá férni</w:t>
      </w:r>
      <w:r w:rsidR="00A52572">
        <w:rPr>
          <w:color w:val="000000" w:themeColor="text1"/>
        </w:rPr>
        <w:t xml:space="preserve"> ezekhez, van</w:t>
      </w:r>
      <w:r w:rsidR="003B37F9">
        <w:rPr>
          <w:color w:val="000000" w:themeColor="text1"/>
        </w:rPr>
        <w:t>,</w:t>
      </w:r>
      <w:r w:rsidR="00A52572">
        <w:rPr>
          <w:color w:val="000000" w:themeColor="text1"/>
        </w:rPr>
        <w:t xml:space="preserve"> hogy csak előre felvett adatbázis</w:t>
      </w:r>
      <w:r w:rsidR="00DC0778">
        <w:rPr>
          <w:color w:val="000000" w:themeColor="text1"/>
        </w:rPr>
        <w:t>ra lesz szükségünk</w:t>
      </w:r>
      <w:r w:rsidR="00A52572">
        <w:rPr>
          <w:color w:val="000000" w:themeColor="text1"/>
        </w:rPr>
        <w:t xml:space="preserve">. Az alábbiakban bemutatok </w:t>
      </w:r>
      <w:r w:rsidR="004B4BCC">
        <w:rPr>
          <w:color w:val="000000" w:themeColor="text1"/>
        </w:rPr>
        <w:t>három</w:t>
      </w:r>
      <w:r w:rsidR="00A52572">
        <w:rPr>
          <w:color w:val="000000" w:themeColor="text1"/>
        </w:rPr>
        <w:t xml:space="preserve"> </w:t>
      </w:r>
      <w:r w:rsidR="00EC3003">
        <w:rPr>
          <w:color w:val="000000" w:themeColor="text1"/>
        </w:rPr>
        <w:t>gyakori</w:t>
      </w:r>
      <w:r w:rsidR="00A52572">
        <w:rPr>
          <w:color w:val="000000" w:themeColor="text1"/>
        </w:rPr>
        <w:t xml:space="preserve"> imitációs tanulás metódust, amelyek a veszteségfüggvényben és a tanulás </w:t>
      </w:r>
      <w:r w:rsidR="005A373E">
        <w:rPr>
          <w:color w:val="000000" w:themeColor="text1"/>
        </w:rPr>
        <w:t>folyamatában különböznek</w:t>
      </w:r>
      <w:r w:rsidR="00E81CAC">
        <w:rPr>
          <w:color w:val="000000" w:themeColor="text1"/>
        </w:rPr>
        <w:t>.</w:t>
      </w:r>
    </w:p>
    <w:p w14:paraId="67AB304A" w14:textId="33BE80BF" w:rsidR="00171450" w:rsidRPr="00294D93" w:rsidRDefault="00171450" w:rsidP="00171450">
      <w:pPr>
        <w:pStyle w:val="Heading3"/>
      </w:pPr>
      <w:bookmarkStart w:id="116" w:name="_Toc90603001"/>
      <w:proofErr w:type="spellStart"/>
      <w:r w:rsidRPr="00294D93">
        <w:t>Be</w:t>
      </w:r>
      <w:r w:rsidR="00046682" w:rsidRPr="00294D93">
        <w:t>havioural</w:t>
      </w:r>
      <w:proofErr w:type="spellEnd"/>
      <w:r w:rsidR="00046682" w:rsidRPr="00294D93">
        <w:t xml:space="preserve"> </w:t>
      </w:r>
      <w:proofErr w:type="spellStart"/>
      <w:r w:rsidR="00046682" w:rsidRPr="00294D93">
        <w:t>Cloning</w:t>
      </w:r>
      <w:bookmarkEnd w:id="116"/>
      <w:proofErr w:type="spellEnd"/>
    </w:p>
    <w:p w14:paraId="4CB8C21D" w14:textId="347918F2" w:rsidR="006547A7" w:rsidRDefault="00F17599" w:rsidP="00046682">
      <w:pPr>
        <w:rPr>
          <w:color w:val="000000" w:themeColor="text1"/>
        </w:rPr>
      </w:pPr>
      <w:r w:rsidRPr="00294D93">
        <w:t>Továbbiakban BC, a</w:t>
      </w:r>
      <w:r w:rsidR="00046682" w:rsidRPr="00294D93">
        <w:t xml:space="preserve"> legegyszerűbb módszer</w:t>
      </w:r>
      <w:r w:rsidR="00E82671" w:rsidRPr="00294D93">
        <w:t>,</w:t>
      </w:r>
      <w:r w:rsidR="00046682" w:rsidRPr="00294D93">
        <w:t xml:space="preserve"> </w:t>
      </w:r>
      <w:r w:rsidRPr="00294D93">
        <w:t xml:space="preserve">mely </w:t>
      </w:r>
      <w:r w:rsidR="00046682" w:rsidRPr="00294D93">
        <w:t xml:space="preserve">lényegében a megerősítéses tanulás </w:t>
      </w:r>
      <w:r w:rsidR="00CC1015" w:rsidRPr="00294D93">
        <w:t>probléma</w:t>
      </w:r>
      <w:r w:rsidR="00A129EC" w:rsidRPr="00294D93">
        <w:t xml:space="preserve"> </w:t>
      </w:r>
      <w:r w:rsidR="00DE5B75">
        <w:t>redukálása</w:t>
      </w:r>
      <w:r w:rsidR="00046682" w:rsidRPr="00294D93">
        <w:t xml:space="preserve"> felügyelt</w:t>
      </w:r>
      <w:r w:rsidR="008057DD" w:rsidRPr="00294D93">
        <w:t xml:space="preserve"> </w:t>
      </w:r>
      <w:r w:rsidR="00046682" w:rsidRPr="00294D93">
        <w:t>tanítássá</w:t>
      </w:r>
      <w:r w:rsidR="00046682" w:rsidRPr="00544615">
        <w:rPr>
          <w:color w:val="000000" w:themeColor="text1"/>
        </w:rPr>
        <w:t xml:space="preserve">. Példákat </w:t>
      </w:r>
      <w:r w:rsidR="006547A7">
        <w:rPr>
          <w:color w:val="000000" w:themeColor="text1"/>
        </w:rPr>
        <w:t>készítünk</w:t>
      </w:r>
      <w:r w:rsidR="00046682" w:rsidRPr="00544615">
        <w:rPr>
          <w:color w:val="000000" w:themeColor="text1"/>
        </w:rPr>
        <w:t xml:space="preserve"> a környezetben, hogy mi magunk mit tennénk és ezeket tanítjuk meg az ágensnek. </w:t>
      </w:r>
      <w:r w:rsidR="00581965">
        <w:rPr>
          <w:color w:val="000000" w:themeColor="text1"/>
        </w:rPr>
        <w:t>A bemen</w:t>
      </w:r>
      <w:r w:rsidR="00B722C2">
        <w:rPr>
          <w:color w:val="000000" w:themeColor="text1"/>
        </w:rPr>
        <w:t>e</w:t>
      </w:r>
      <w:r w:rsidR="00581965">
        <w:rPr>
          <w:color w:val="000000" w:themeColor="text1"/>
        </w:rPr>
        <w:t>t</w:t>
      </w:r>
      <w:r w:rsidR="00B722C2">
        <w:rPr>
          <w:color w:val="000000" w:themeColor="text1"/>
        </w:rPr>
        <w:t>et</w:t>
      </w:r>
      <w:r w:rsidR="00581965">
        <w:rPr>
          <w:color w:val="000000" w:themeColor="text1"/>
        </w:rPr>
        <w:t xml:space="preserve"> független és </w:t>
      </w:r>
      <w:r w:rsidR="00581965">
        <w:rPr>
          <w:color w:val="000000" w:themeColor="text1"/>
        </w:rPr>
        <w:lastRenderedPageBreak/>
        <w:t>azonos eloszlású állapot-akció párok</w:t>
      </w:r>
      <w:r w:rsidR="00B722C2">
        <w:rPr>
          <w:color w:val="000000" w:themeColor="text1"/>
        </w:rPr>
        <w:t>nak feltételezzük</w:t>
      </w:r>
      <w:r w:rsidR="00581965">
        <w:rPr>
          <w:color w:val="000000" w:themeColor="text1"/>
        </w:rPr>
        <w:t xml:space="preserve">. </w:t>
      </w:r>
      <w:r w:rsidR="00957521">
        <w:rPr>
          <w:color w:val="000000" w:themeColor="text1"/>
        </w:rPr>
        <w:t xml:space="preserve">A veszteség az elvárt optimális stratégia szerinti akció és az ágens által meghozott akció közt </w:t>
      </w:r>
      <w:r w:rsidR="006547A7">
        <w:rPr>
          <w:color w:val="000000" w:themeColor="text1"/>
        </w:rPr>
        <w:t>kerül kiszámításra</w:t>
      </w:r>
      <w:r w:rsidR="00957521">
        <w:rPr>
          <w:color w:val="000000" w:themeColor="text1"/>
        </w:rPr>
        <w:t xml:space="preserve">. </w:t>
      </w:r>
    </w:p>
    <w:p w14:paraId="2E5DF362" w14:textId="1C9BAA3B" w:rsidR="00046682" w:rsidRPr="00DE5B75" w:rsidRDefault="006547A7" w:rsidP="00046682">
      <w:r>
        <w:rPr>
          <w:color w:val="000000" w:themeColor="text1"/>
        </w:rPr>
        <w:t>A módszernek</w:t>
      </w:r>
      <w:r w:rsidR="00046682" w:rsidRPr="00544615">
        <w:rPr>
          <w:color w:val="000000" w:themeColor="text1"/>
        </w:rPr>
        <w:t xml:space="preserve"> szemmelláthatóan </w:t>
      </w:r>
      <w:r>
        <w:rPr>
          <w:color w:val="000000" w:themeColor="text1"/>
        </w:rPr>
        <w:t>van egy nagy h</w:t>
      </w:r>
      <w:r w:rsidR="00164B04">
        <w:rPr>
          <w:color w:val="000000" w:themeColor="text1"/>
        </w:rPr>
        <w:t>á</w:t>
      </w:r>
      <w:r>
        <w:rPr>
          <w:color w:val="000000" w:themeColor="text1"/>
        </w:rPr>
        <w:t>tránya</w:t>
      </w:r>
      <w:r w:rsidR="00046682" w:rsidRPr="00544615">
        <w:rPr>
          <w:color w:val="000000" w:themeColor="text1"/>
        </w:rPr>
        <w:t xml:space="preserve">. </w:t>
      </w:r>
      <w:r w:rsidR="007041C7" w:rsidRPr="00544615">
        <w:rPr>
          <w:color w:val="000000" w:themeColor="text1"/>
        </w:rPr>
        <w:t xml:space="preserve">Nagy, komplex környezetekben </w:t>
      </w:r>
      <w:r>
        <w:rPr>
          <w:color w:val="000000" w:themeColor="text1"/>
        </w:rPr>
        <w:t>a demonstrálás kivitelezhetetlen</w:t>
      </w:r>
      <w:r w:rsidR="007041C7" w:rsidRPr="00544615">
        <w:rPr>
          <w:color w:val="000000" w:themeColor="text1"/>
        </w:rPr>
        <w:t xml:space="preserve">, </w:t>
      </w:r>
      <w:r>
        <w:rPr>
          <w:color w:val="000000" w:themeColor="text1"/>
        </w:rPr>
        <w:t>de</w:t>
      </w:r>
      <w:r w:rsidR="007041C7" w:rsidRPr="00544615">
        <w:rPr>
          <w:color w:val="000000" w:themeColor="text1"/>
        </w:rPr>
        <w:t xml:space="preserve"> kisebb környezetekben is nehéz lefedni minden lehetséges eshetőséget. Általánosítani nehezen fog tudni a</w:t>
      </w:r>
      <w:r w:rsidR="00D94287">
        <w:rPr>
          <w:color w:val="000000" w:themeColor="text1"/>
        </w:rPr>
        <w:t>z ágens</w:t>
      </w:r>
      <w:r w:rsidR="007041C7" w:rsidRPr="00544615">
        <w:rPr>
          <w:color w:val="000000" w:themeColor="text1"/>
        </w:rPr>
        <w:t>, így, ha egy pályát nem fe</w:t>
      </w:r>
      <w:r w:rsidR="00D94287">
        <w:rPr>
          <w:color w:val="000000" w:themeColor="text1"/>
        </w:rPr>
        <w:t>d</w:t>
      </w:r>
      <w:r w:rsidR="007041C7" w:rsidRPr="00544615">
        <w:rPr>
          <w:color w:val="000000" w:themeColor="text1"/>
        </w:rPr>
        <w:t>tünk le, arra nemigen fog tudni rátanulni.</w:t>
      </w:r>
      <w:r w:rsidR="00046682" w:rsidRPr="00544615">
        <w:rPr>
          <w:color w:val="000000" w:themeColor="text1"/>
        </w:rPr>
        <w:t xml:space="preserve"> </w:t>
      </w:r>
      <w:r w:rsidR="00957521">
        <w:rPr>
          <w:color w:val="000000" w:themeColor="text1"/>
        </w:rPr>
        <w:t>Ennek oka, hogy felügyelt esetben a bemenetek</w:t>
      </w:r>
      <w:r w:rsidR="004040EA">
        <w:rPr>
          <w:color w:val="000000" w:themeColor="text1"/>
        </w:rPr>
        <w:t>et</w:t>
      </w:r>
      <w:r w:rsidR="00957521">
        <w:rPr>
          <w:color w:val="000000" w:themeColor="text1"/>
        </w:rPr>
        <w:t xml:space="preserve"> függetlennek vesszük, mely megerősítés tanulás esetében hibás feltevés, hiszen </w:t>
      </w:r>
      <w:r w:rsidR="00764EB1">
        <w:rPr>
          <w:color w:val="000000" w:themeColor="text1"/>
        </w:rPr>
        <w:t>egy állapot az előző állapotból következik. Így a</w:t>
      </w:r>
      <w:r w:rsidR="004040EA">
        <w:rPr>
          <w:color w:val="000000" w:themeColor="text1"/>
        </w:rPr>
        <w:t>z egyes állapotokban</w:t>
      </w:r>
      <w:r w:rsidR="00764EB1">
        <w:rPr>
          <w:color w:val="000000" w:themeColor="text1"/>
        </w:rPr>
        <w:t xml:space="preserve"> </w:t>
      </w:r>
      <w:r w:rsidR="004040EA">
        <w:rPr>
          <w:color w:val="000000" w:themeColor="text1"/>
        </w:rPr>
        <w:t xml:space="preserve">előforduló </w:t>
      </w:r>
      <w:r w:rsidR="00764EB1">
        <w:rPr>
          <w:color w:val="000000" w:themeColor="text1"/>
        </w:rPr>
        <w:t xml:space="preserve">hibák a pálya során összeadódnak </w:t>
      </w:r>
      <w:r w:rsidR="004040EA">
        <w:rPr>
          <w:color w:val="000000" w:themeColor="text1"/>
        </w:rPr>
        <w:t xml:space="preserve">és kritikus állapotba kerül és abba benn is </w:t>
      </w:r>
      <w:r w:rsidR="004040EA" w:rsidRPr="00DE5B75">
        <w:t xml:space="preserve">ragad az ágens. </w:t>
      </w:r>
      <w:r w:rsidR="00764EB1" w:rsidRPr="00DE5B75">
        <w:t>Ezért csak egyszerű környezetek esetében használható ez az eljárás.</w:t>
      </w:r>
    </w:p>
    <w:p w14:paraId="51DE69C3" w14:textId="4C379EF7" w:rsidR="007041C7" w:rsidRPr="00DE5B75" w:rsidRDefault="007041C7" w:rsidP="007041C7">
      <w:pPr>
        <w:pStyle w:val="Heading3"/>
      </w:pPr>
      <w:bookmarkStart w:id="117" w:name="_Toc90603002"/>
      <w:proofErr w:type="spellStart"/>
      <w:r w:rsidRPr="00DE5B75">
        <w:t>Direct</w:t>
      </w:r>
      <w:proofErr w:type="spellEnd"/>
      <w:r w:rsidRPr="00DE5B75">
        <w:t xml:space="preserve"> Policy Learning</w:t>
      </w:r>
      <w:bookmarkEnd w:id="117"/>
    </w:p>
    <w:p w14:paraId="1347463A" w14:textId="0F945B5A" w:rsidR="00B71B20" w:rsidRDefault="00A52904" w:rsidP="007041C7">
      <w:pPr>
        <w:rPr>
          <w:color w:val="000000" w:themeColor="text1"/>
        </w:rPr>
      </w:pPr>
      <w:r w:rsidRPr="00DE5B75">
        <w:t>A DPL, v</w:t>
      </w:r>
      <w:r w:rsidR="00E75F9F" w:rsidRPr="00DE5B75">
        <w:t xml:space="preserve">agy más néven </w:t>
      </w:r>
      <w:r w:rsidR="00764EB1" w:rsidRPr="00DE5B75">
        <w:t>I</w:t>
      </w:r>
      <w:r w:rsidR="00E75F9F" w:rsidRPr="00DE5B75">
        <w:t>IL</w:t>
      </w:r>
      <w:r w:rsidR="00764EB1" w:rsidRPr="00DE5B75">
        <w:t xml:space="preserve"> (</w:t>
      </w:r>
      <w:proofErr w:type="spellStart"/>
      <w:r w:rsidR="00764EB1" w:rsidRPr="00DE5B75">
        <w:rPr>
          <w:i/>
          <w:iCs/>
        </w:rPr>
        <w:t>Interactive</w:t>
      </w:r>
      <w:proofErr w:type="spellEnd"/>
      <w:r w:rsidR="00764EB1" w:rsidRPr="00DE5B75">
        <w:rPr>
          <w:i/>
          <w:iCs/>
        </w:rPr>
        <w:t xml:space="preserve"> Imitation Learning</w:t>
      </w:r>
      <w:r w:rsidR="00764EB1" w:rsidRPr="00DE5B75">
        <w:t>)</w:t>
      </w:r>
      <w:r w:rsidR="005D2C83" w:rsidRPr="00DE5B75">
        <w:t>,</w:t>
      </w:r>
      <w:r w:rsidR="007041C7" w:rsidRPr="00DE5B75">
        <w:t xml:space="preserve"> a BC</w:t>
      </w:r>
      <w:r w:rsidR="00F17599" w:rsidRPr="00DE5B75">
        <w:t xml:space="preserve"> módszernél</w:t>
      </w:r>
      <w:r w:rsidR="007041C7" w:rsidRPr="00DE5B75">
        <w:t xml:space="preserve"> már egy szofisztikáltabb megoldás</w:t>
      </w:r>
      <w:r w:rsidR="005D2C83" w:rsidRPr="00DE5B75">
        <w:t>.</w:t>
      </w:r>
      <w:r w:rsidR="007041C7" w:rsidRPr="00DE5B75">
        <w:t xml:space="preserve"> </w:t>
      </w:r>
      <w:r w:rsidR="005D2C83" w:rsidRPr="00DE5B75">
        <w:t>E</w:t>
      </w:r>
      <w:r w:rsidR="007041C7" w:rsidRPr="00DE5B75">
        <w:t>z is felügyelt</w:t>
      </w:r>
      <w:r w:rsidR="008057DD" w:rsidRPr="00DE5B75">
        <w:t xml:space="preserve"> </w:t>
      </w:r>
      <w:r w:rsidR="007041C7" w:rsidRPr="00DE5B75">
        <w:t>tanítás</w:t>
      </w:r>
      <w:r w:rsidR="005D2C83" w:rsidRPr="00DE5B75">
        <w:t>nak tekinthető</w:t>
      </w:r>
      <w:r w:rsidR="007041C7" w:rsidRPr="00DE5B75">
        <w:t xml:space="preserve">, de itt nem mi vagyunk </w:t>
      </w:r>
      <w:r w:rsidR="005D2C83" w:rsidRPr="00DE5B75">
        <w:t>a szakértők,</w:t>
      </w:r>
      <w:r w:rsidR="007041C7" w:rsidRPr="00DE5B75">
        <w:t xml:space="preserve"> hanem egy interaktív </w:t>
      </w:r>
      <w:r w:rsidR="00CC0762" w:rsidRPr="00544615">
        <w:rPr>
          <w:color w:val="000000" w:themeColor="text1"/>
        </w:rPr>
        <w:t>demonstrátor</w:t>
      </w:r>
      <w:r w:rsidR="007041C7" w:rsidRPr="00544615">
        <w:rPr>
          <w:color w:val="000000" w:themeColor="text1"/>
        </w:rPr>
        <w:t>, amely</w:t>
      </w:r>
      <w:r w:rsidR="00CC0762" w:rsidRPr="00544615">
        <w:rPr>
          <w:color w:val="000000" w:themeColor="text1"/>
        </w:rPr>
        <w:t>től a demonstráció</w:t>
      </w:r>
      <w:r w:rsidR="00ED4A8C">
        <w:rPr>
          <w:color w:val="000000" w:themeColor="text1"/>
        </w:rPr>
        <w:t>ka</w:t>
      </w:r>
      <w:r w:rsidR="00CC0762" w:rsidRPr="00544615">
        <w:rPr>
          <w:color w:val="000000" w:themeColor="text1"/>
        </w:rPr>
        <w:t xml:space="preserve">t lekérhetjük tanítás közben (futás időben). </w:t>
      </w:r>
      <w:r w:rsidR="00B71B20">
        <w:rPr>
          <w:color w:val="000000" w:themeColor="text1"/>
        </w:rPr>
        <w:t>A metódus a következő: egy kezdeti stratégiából indulunk ki, és minden iterációban futtatjuk a jelenlegi stratégiánkat (</w:t>
      </w:r>
      <w:r w:rsidR="00B71B20" w:rsidRPr="00B71B20">
        <w:rPr>
          <w:i/>
          <w:iCs/>
          <w:color w:val="000000" w:themeColor="text1"/>
        </w:rPr>
        <w:t>rollout</w:t>
      </w:r>
      <w:r w:rsidR="00B71B20">
        <w:rPr>
          <w:color w:val="000000" w:themeColor="text1"/>
        </w:rPr>
        <w:t xml:space="preserve">). Így kapunk egy </w:t>
      </w:r>
      <w:proofErr w:type="spellStart"/>
      <w:r w:rsidR="00B71B20">
        <w:rPr>
          <w:color w:val="000000" w:themeColor="text1"/>
        </w:rPr>
        <w:t>trajektóriát</w:t>
      </w:r>
      <w:proofErr w:type="spellEnd"/>
      <w:r w:rsidR="00B71B20">
        <w:rPr>
          <w:color w:val="000000" w:themeColor="text1"/>
        </w:rPr>
        <w:t>, melyet átadunk a demonstrátornak és minden állapotra</w:t>
      </w:r>
      <w:r>
        <w:rPr>
          <w:color w:val="000000" w:themeColor="text1"/>
        </w:rPr>
        <w:t xml:space="preserve"> összevetjük</w:t>
      </w:r>
      <w:r w:rsidR="00B71B20">
        <w:rPr>
          <w:color w:val="000000" w:themeColor="text1"/>
        </w:rPr>
        <w:t xml:space="preserve">, hogy ő mit tett volna az adott </w:t>
      </w:r>
      <w:r>
        <w:rPr>
          <w:color w:val="000000" w:themeColor="text1"/>
        </w:rPr>
        <w:t>esetben</w:t>
      </w:r>
      <w:r w:rsidR="00B71B20">
        <w:rPr>
          <w:color w:val="000000" w:themeColor="text1"/>
        </w:rPr>
        <w:t>. Ezt kiértékelve felügyelt</w:t>
      </w:r>
      <w:r>
        <w:rPr>
          <w:color w:val="000000" w:themeColor="text1"/>
        </w:rPr>
        <w:t xml:space="preserve"> </w:t>
      </w:r>
      <w:r w:rsidR="00B71B20">
        <w:rPr>
          <w:color w:val="000000" w:themeColor="text1"/>
        </w:rPr>
        <w:t xml:space="preserve">tanítást alkalmazva </w:t>
      </w:r>
      <w:r>
        <w:rPr>
          <w:color w:val="000000" w:themeColor="text1"/>
        </w:rPr>
        <w:t>frissítjük</w:t>
      </w:r>
      <w:r w:rsidR="00B71B20">
        <w:rPr>
          <w:color w:val="000000" w:themeColor="text1"/>
        </w:rPr>
        <w:t xml:space="preserve"> az ágens stratégiáját és kezdődik elölről a folyamat egészen az optimális állapotig. </w:t>
      </w:r>
      <w:r w:rsidR="00E5444F">
        <w:rPr>
          <w:color w:val="000000" w:themeColor="text1"/>
        </w:rPr>
        <w:t>Látható, hogy a BC lényegében a DPL speciális esete egy lépésre nézve.</w:t>
      </w:r>
    </w:p>
    <w:p w14:paraId="428B26EB" w14:textId="42327AF1" w:rsidR="00C03BCB" w:rsidRDefault="00B71B20" w:rsidP="00E81CAC">
      <w:pPr>
        <w:rPr>
          <w:color w:val="000000" w:themeColor="text1"/>
        </w:rPr>
      </w:pPr>
      <w:r>
        <w:rPr>
          <w:color w:val="000000" w:themeColor="text1"/>
        </w:rPr>
        <w:t xml:space="preserve">Ahhoz, hogy </w:t>
      </w:r>
      <w:r w:rsidR="00A52904">
        <w:rPr>
          <w:color w:val="000000" w:themeColor="text1"/>
        </w:rPr>
        <w:t>a módszer</w:t>
      </w:r>
      <w:r>
        <w:rPr>
          <w:color w:val="000000" w:themeColor="text1"/>
        </w:rPr>
        <w:t xml:space="preserve"> effektíven működj</w:t>
      </w:r>
      <w:r w:rsidR="00A52904">
        <w:rPr>
          <w:color w:val="000000" w:themeColor="text1"/>
        </w:rPr>
        <w:t>ö</w:t>
      </w:r>
      <w:r>
        <w:rPr>
          <w:color w:val="000000" w:themeColor="text1"/>
        </w:rPr>
        <w:t>n,</w:t>
      </w:r>
      <w:r w:rsidR="00E81CAC">
        <w:rPr>
          <w:color w:val="000000" w:themeColor="text1"/>
        </w:rPr>
        <w:t xml:space="preserve"> fontos, hogy emlékezzen az ágens a korábbi hibáira, így tanítás</w:t>
      </w:r>
      <w:r w:rsidR="00A52904">
        <w:rPr>
          <w:color w:val="000000" w:themeColor="text1"/>
        </w:rPr>
        <w:t>i</w:t>
      </w:r>
      <w:r w:rsidR="00E81CAC">
        <w:rPr>
          <w:color w:val="000000" w:themeColor="text1"/>
        </w:rPr>
        <w:t xml:space="preserve"> időben meg kell őriznünk az összes előző tanító adatot. </w:t>
      </w:r>
      <w:r w:rsidR="00CC0762" w:rsidRPr="00544615">
        <w:rPr>
          <w:color w:val="000000" w:themeColor="text1"/>
        </w:rPr>
        <w:t xml:space="preserve">Legelterjedtebb két </w:t>
      </w:r>
      <w:r w:rsidR="00720EB7">
        <w:rPr>
          <w:color w:val="000000" w:themeColor="text1"/>
        </w:rPr>
        <w:t>algoritmus</w:t>
      </w:r>
      <w:r w:rsidR="00E81CAC">
        <w:rPr>
          <w:color w:val="000000" w:themeColor="text1"/>
        </w:rPr>
        <w:t xml:space="preserve"> erre</w:t>
      </w:r>
      <w:r w:rsidR="00CC0762" w:rsidRPr="00544615">
        <w:rPr>
          <w:color w:val="000000" w:themeColor="text1"/>
        </w:rPr>
        <w:t xml:space="preserve"> </w:t>
      </w:r>
      <w:r w:rsidR="00720EB7">
        <w:rPr>
          <w:color w:val="000000" w:themeColor="text1"/>
        </w:rPr>
        <w:t xml:space="preserve">a feladatra </w:t>
      </w:r>
      <w:r w:rsidR="00CC0762" w:rsidRPr="00544615">
        <w:rPr>
          <w:color w:val="000000" w:themeColor="text1"/>
        </w:rPr>
        <w:t xml:space="preserve">a </w:t>
      </w:r>
      <w:r w:rsidR="00CC0762" w:rsidRPr="00E81CAC">
        <w:rPr>
          <w:i/>
          <w:iCs/>
          <w:color w:val="000000" w:themeColor="text1"/>
        </w:rPr>
        <w:t>Data</w:t>
      </w:r>
      <w:r w:rsidR="00CC0762" w:rsidRPr="00544615">
        <w:rPr>
          <w:color w:val="000000" w:themeColor="text1"/>
        </w:rPr>
        <w:t xml:space="preserve"> és a </w:t>
      </w:r>
      <w:r w:rsidR="00CC0762" w:rsidRPr="00E81CAC">
        <w:rPr>
          <w:i/>
          <w:iCs/>
          <w:color w:val="000000" w:themeColor="text1"/>
        </w:rPr>
        <w:t xml:space="preserve">Policy </w:t>
      </w:r>
      <w:proofErr w:type="spellStart"/>
      <w:r w:rsidR="00CC0762" w:rsidRPr="00E81CAC">
        <w:rPr>
          <w:i/>
          <w:iCs/>
          <w:color w:val="000000" w:themeColor="text1"/>
        </w:rPr>
        <w:t>Aggregation</w:t>
      </w:r>
      <w:proofErr w:type="spellEnd"/>
      <w:r w:rsidR="00CC0762" w:rsidRPr="00544615">
        <w:rPr>
          <w:color w:val="000000" w:themeColor="text1"/>
        </w:rPr>
        <w:t xml:space="preserve">. </w:t>
      </w:r>
      <w:r w:rsidR="008E2330">
        <w:rPr>
          <w:color w:val="000000" w:themeColor="text1"/>
        </w:rPr>
        <w:t xml:space="preserve">Az előbbi esetében minden iterációban az aktuális </w:t>
      </w:r>
      <w:r w:rsidR="00720EB7">
        <w:rPr>
          <w:color w:val="000000" w:themeColor="text1"/>
        </w:rPr>
        <w:t>stratégiát</w:t>
      </w:r>
      <w:r w:rsidR="008E2330">
        <w:rPr>
          <w:color w:val="000000" w:themeColor="text1"/>
        </w:rPr>
        <w:t xml:space="preserve"> az összes addigi tanító adaton tanítjuk. Az utóbbi esetében csak az aktuális tanító adaton tanítunk</w:t>
      </w:r>
      <w:r w:rsidR="00433647">
        <w:rPr>
          <w:color w:val="000000" w:themeColor="text1"/>
        </w:rPr>
        <w:t>,</w:t>
      </w:r>
      <w:r w:rsidR="008E2330">
        <w:rPr>
          <w:color w:val="000000" w:themeColor="text1"/>
        </w:rPr>
        <w:t xml:space="preserve"> viszont ezután </w:t>
      </w:r>
      <w:r w:rsidR="00326E5C">
        <w:rPr>
          <w:color w:val="000000" w:themeColor="text1"/>
        </w:rPr>
        <w:t xml:space="preserve">összekombináljuk </w:t>
      </w:r>
      <w:r w:rsidR="00433647">
        <w:rPr>
          <w:color w:val="000000" w:themeColor="text1"/>
        </w:rPr>
        <w:t xml:space="preserve">a jelenlegit </w:t>
      </w:r>
      <w:r w:rsidR="00326E5C">
        <w:rPr>
          <w:color w:val="000000" w:themeColor="text1"/>
        </w:rPr>
        <w:t xml:space="preserve">az előző </w:t>
      </w:r>
      <w:proofErr w:type="spellStart"/>
      <w:r w:rsidR="00433647">
        <w:rPr>
          <w:color w:val="000000" w:themeColor="text1"/>
        </w:rPr>
        <w:t>iterációbeli</w:t>
      </w:r>
      <w:proofErr w:type="spellEnd"/>
      <w:r w:rsidR="00433647">
        <w:rPr>
          <w:color w:val="000000" w:themeColor="text1"/>
        </w:rPr>
        <w:t xml:space="preserve"> stratégiával, a következőképpen:</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C03BCB" w:rsidRPr="00544615" w14:paraId="46778865" w14:textId="77777777" w:rsidTr="00737B0D">
        <w:trPr>
          <w:trHeight w:val="289"/>
        </w:trPr>
        <w:tc>
          <w:tcPr>
            <w:tcW w:w="1111" w:type="dxa"/>
            <w:vAlign w:val="center"/>
          </w:tcPr>
          <w:p w14:paraId="6D66E016" w14:textId="77777777" w:rsidR="00C03BCB" w:rsidRPr="00544615" w:rsidRDefault="00C03BCB" w:rsidP="00737B0D">
            <w:pPr>
              <w:ind w:firstLine="0"/>
              <w:jc w:val="center"/>
              <w:rPr>
                <w:noProof/>
                <w:color w:val="000000" w:themeColor="text1"/>
              </w:rPr>
            </w:pPr>
          </w:p>
        </w:tc>
        <w:tc>
          <w:tcPr>
            <w:tcW w:w="6246" w:type="dxa"/>
            <w:vAlign w:val="center"/>
          </w:tcPr>
          <w:p w14:paraId="1EAFA946" w14:textId="0E751070" w:rsidR="00C03BCB" w:rsidRPr="00544615" w:rsidRDefault="00223210" w:rsidP="00737B0D">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π</m:t>
                    </m:r>
                  </m:e>
                  <m:sub>
                    <m:r>
                      <w:rPr>
                        <w:rFonts w:ascii="Cambria Math" w:hAnsi="Cambria Math"/>
                        <w:color w:val="000000" w:themeColor="text1"/>
                      </w:rPr>
                      <m:t>i</m:t>
                    </m:r>
                  </m:sub>
                </m:sSub>
                <m:r>
                  <w:rPr>
                    <w:rFonts w:ascii="Cambria Math" w:hAnsi="Cambria Math"/>
                    <w:color w:val="000000" w:themeColor="text1"/>
                  </w:rPr>
                  <m:t>=β</m:t>
                </m:r>
                <m:sSubSup>
                  <m:sSubSupPr>
                    <m:ctrlPr>
                      <w:rPr>
                        <w:rFonts w:ascii="Cambria Math" w:hAnsi="Cambria Math"/>
                        <w:i/>
                        <w:color w:val="000000" w:themeColor="text1"/>
                      </w:rPr>
                    </m:ctrlPr>
                  </m:sSubSupPr>
                  <m:e>
                    <m:r>
                      <w:rPr>
                        <w:rFonts w:ascii="Cambria Math" w:hAnsi="Cambria Math"/>
                        <w:color w:val="000000" w:themeColor="text1"/>
                      </w:rPr>
                      <m:t>π</m:t>
                    </m:r>
                  </m:e>
                  <m:sub>
                    <m:r>
                      <w:rPr>
                        <w:rFonts w:ascii="Cambria Math" w:hAnsi="Cambria Math"/>
                        <w:color w:val="000000" w:themeColor="text1"/>
                      </w:rPr>
                      <m:t>i</m:t>
                    </m:r>
                  </m:sub>
                  <m:sup>
                    <m:r>
                      <w:rPr>
                        <w:rFonts w:ascii="Cambria Math" w:hAnsi="Cambria Math"/>
                        <w:color w:val="000000" w:themeColor="text1"/>
                      </w:rPr>
                      <m:t>act</m:t>
                    </m:r>
                  </m:sup>
                </m:sSubSup>
                <m:r>
                  <w:rPr>
                    <w:rFonts w:ascii="Cambria Math" w:hAnsi="Cambria Math"/>
                    <w:color w:val="000000" w:themeColor="text1"/>
                  </w:rPr>
                  <m:t>+(1-β)</m:t>
                </m:r>
                <m:sSub>
                  <m:sSubPr>
                    <m:ctrlPr>
                      <w:rPr>
                        <w:rFonts w:ascii="Cambria Math" w:hAnsi="Cambria Math"/>
                        <w:i/>
                        <w:color w:val="000000" w:themeColor="text1"/>
                      </w:rPr>
                    </m:ctrlPr>
                  </m:sSubPr>
                  <m:e>
                    <m:r>
                      <w:rPr>
                        <w:rFonts w:ascii="Cambria Math" w:hAnsi="Cambria Math"/>
                        <w:color w:val="000000" w:themeColor="text1"/>
                      </w:rPr>
                      <m:t>π</m:t>
                    </m:r>
                  </m:e>
                  <m:sub>
                    <m:r>
                      <w:rPr>
                        <w:rFonts w:ascii="Cambria Math" w:hAnsi="Cambria Math"/>
                        <w:color w:val="000000" w:themeColor="text1"/>
                      </w:rPr>
                      <m:t>i-1</m:t>
                    </m:r>
                  </m:sub>
                </m:sSub>
              </m:oMath>
            </m:oMathPara>
          </w:p>
        </w:tc>
        <w:tc>
          <w:tcPr>
            <w:tcW w:w="1443" w:type="dxa"/>
            <w:vAlign w:val="center"/>
          </w:tcPr>
          <w:p w14:paraId="53FDB0E1" w14:textId="2DE6E465" w:rsidR="00C03BCB" w:rsidRPr="00544615" w:rsidRDefault="00C03BCB" w:rsidP="00737B0D">
            <w:pPr>
              <w:ind w:firstLine="0"/>
              <w:jc w:val="center"/>
              <w:rPr>
                <w:color w:val="000000" w:themeColor="text1"/>
              </w:rPr>
            </w:pPr>
            <w:r w:rsidRPr="00544615">
              <w:rPr>
                <w:color w:val="000000" w:themeColor="text1"/>
              </w:rPr>
              <w:t>(2.2</w:t>
            </w:r>
            <w:r>
              <w:rPr>
                <w:color w:val="000000" w:themeColor="text1"/>
              </w:rPr>
              <w:t>8</w:t>
            </w:r>
            <w:r w:rsidRPr="00544615">
              <w:rPr>
                <w:color w:val="000000" w:themeColor="text1"/>
              </w:rPr>
              <w:t>)</w:t>
            </w:r>
          </w:p>
        </w:tc>
      </w:tr>
    </w:tbl>
    <w:p w14:paraId="63451C98" w14:textId="77777777" w:rsidR="00C03BCB" w:rsidRDefault="00C03BCB" w:rsidP="00C03BCB">
      <w:pPr>
        <w:ind w:firstLine="0"/>
        <w:rPr>
          <w:color w:val="000000" w:themeColor="text1"/>
        </w:rPr>
      </w:pPr>
    </w:p>
    <w:p w14:paraId="13090C16" w14:textId="00EDAF38" w:rsidR="00E81CAC" w:rsidRPr="00544615" w:rsidRDefault="003957FC" w:rsidP="00C03BCB">
      <w:pPr>
        <w:rPr>
          <w:color w:val="000000" w:themeColor="text1"/>
        </w:rPr>
      </w:pPr>
      <w:r>
        <w:rPr>
          <w:color w:val="000000" w:themeColor="text1"/>
        </w:rPr>
        <w:t>Mindkettő módszer bizonyítottan konvergál.</w:t>
      </w:r>
      <w:r w:rsidR="00C03BCB">
        <w:rPr>
          <w:color w:val="000000" w:themeColor="text1"/>
        </w:rPr>
        <w:t xml:space="preserve"> </w:t>
      </w:r>
      <w:r w:rsidR="00720EB7">
        <w:rPr>
          <w:color w:val="000000" w:themeColor="text1"/>
        </w:rPr>
        <w:t>A DPL</w:t>
      </w:r>
      <w:r w:rsidR="00E81CAC">
        <w:rPr>
          <w:color w:val="000000" w:themeColor="text1"/>
        </w:rPr>
        <w:t xml:space="preserve"> módszer kijavítja a BC gyengeségeit, egyetlen </w:t>
      </w:r>
      <w:r w:rsidR="00287185">
        <w:rPr>
          <w:color w:val="000000" w:themeColor="text1"/>
        </w:rPr>
        <w:t xml:space="preserve">komoly </w:t>
      </w:r>
      <w:r w:rsidR="00E81CAC">
        <w:rPr>
          <w:color w:val="000000" w:themeColor="text1"/>
        </w:rPr>
        <w:t>nehézsége a megfelelő demonstrátor megvalósítása.</w:t>
      </w:r>
    </w:p>
    <w:p w14:paraId="60A259CA" w14:textId="2012499D" w:rsidR="00CC0762" w:rsidRPr="00DE5B75" w:rsidRDefault="00CC0762" w:rsidP="00CC0762">
      <w:pPr>
        <w:pStyle w:val="Heading3"/>
      </w:pPr>
      <w:bookmarkStart w:id="118" w:name="_Toc90603003"/>
      <w:proofErr w:type="spellStart"/>
      <w:r w:rsidRPr="00DE5B75">
        <w:lastRenderedPageBreak/>
        <w:t>Inverse</w:t>
      </w:r>
      <w:proofErr w:type="spellEnd"/>
      <w:r w:rsidRPr="00DE5B75">
        <w:t xml:space="preserve"> Reinforcement Learning</w:t>
      </w:r>
      <w:bookmarkEnd w:id="118"/>
    </w:p>
    <w:p w14:paraId="07ADB745" w14:textId="534E222B" w:rsidR="006628E0" w:rsidRPr="00DE5B75" w:rsidRDefault="008F6532" w:rsidP="00CC0762">
      <w:r w:rsidRPr="00DE5B75">
        <w:t>Az IRL lényege</w:t>
      </w:r>
      <w:r w:rsidR="004C0438" w:rsidRPr="00DE5B75">
        <w:t xml:space="preserve">, hogy nem </w:t>
      </w:r>
      <w:r w:rsidRPr="00DE5B75">
        <w:t>közvetlenül</w:t>
      </w:r>
      <w:r w:rsidR="00E94C62" w:rsidRPr="00DE5B75">
        <w:t xml:space="preserve"> a stratégiát tanulja meg az</w:t>
      </w:r>
      <w:r w:rsidR="008B2514" w:rsidRPr="00DE5B75">
        <w:t xml:space="preserve"> </w:t>
      </w:r>
      <w:r w:rsidR="00E94C62" w:rsidRPr="00DE5B75">
        <w:t>ágens</w:t>
      </w:r>
      <w:r w:rsidR="008B2514" w:rsidRPr="00DE5B75">
        <w:t>,</w:t>
      </w:r>
      <w:r w:rsidR="00E94C62" w:rsidRPr="00DE5B75">
        <w:t xml:space="preserve"> hanem a jutalom függvényt</w:t>
      </w:r>
      <w:r w:rsidR="008822E6" w:rsidRPr="00DE5B75">
        <w:t xml:space="preserve"> egy demonstrátor segítségével, majd ezt alkalmazva végül megtalál</w:t>
      </w:r>
      <w:r w:rsidRPr="00DE5B75">
        <w:t>ja</w:t>
      </w:r>
      <w:r w:rsidR="008822E6" w:rsidRPr="00DE5B75">
        <w:t xml:space="preserve"> az optimális stratégiát megerősítéses tanulással</w:t>
      </w:r>
      <w:r w:rsidR="00E94C62" w:rsidRPr="00DE5B75">
        <w:t xml:space="preserve">. </w:t>
      </w:r>
      <w:r w:rsidR="001C788A" w:rsidRPr="00DE5B75">
        <w:t xml:space="preserve">Tehát az </w:t>
      </w:r>
      <m:oMath>
        <m:r>
          <m:rPr>
            <m:scr m:val="script"/>
          </m:rPr>
          <w:rPr>
            <w:rFonts w:ascii="Cambria Math" w:hAnsi="Cambria Math"/>
          </w:rPr>
          <m:t>R</m:t>
        </m:r>
      </m:oMath>
      <w:r w:rsidR="001C788A" w:rsidRPr="00DE5B75">
        <w:t xml:space="preserve"> nem ismert (</w:t>
      </w:r>
      <w:r w:rsidR="00FD1385" w:rsidRPr="00DE5B75">
        <w:t xml:space="preserve">az </w:t>
      </w:r>
      <w:r w:rsidR="001C788A" w:rsidRPr="00DE5B75">
        <w:t>MDP</w:t>
      </w:r>
      <w:r w:rsidR="00FD1385" w:rsidRPr="00DE5B75">
        <w:t xml:space="preserve"> felírásából</w:t>
      </w:r>
      <w:r w:rsidR="001C788A" w:rsidRPr="00DE5B75">
        <w:t>).</w:t>
      </w:r>
    </w:p>
    <w:p w14:paraId="693ABB2F" w14:textId="46DC95E6" w:rsidR="001C788A" w:rsidRDefault="004A1F39" w:rsidP="00CC0762">
      <w:pPr>
        <w:rPr>
          <w:color w:val="000000" w:themeColor="text1"/>
        </w:rPr>
      </w:pPr>
      <w:r>
        <w:rPr>
          <w:color w:val="000000" w:themeColor="text1"/>
        </w:rPr>
        <w:t>A módszer a következő:</w:t>
      </w:r>
      <w:r w:rsidR="00BC41EB">
        <w:rPr>
          <w:color w:val="000000" w:themeColor="text1"/>
        </w:rPr>
        <w:t xml:space="preserve"> Ö</w:t>
      </w:r>
      <w:r w:rsidR="00E22805">
        <w:rPr>
          <w:color w:val="000000" w:themeColor="text1"/>
        </w:rPr>
        <w:t>sszegyűjtjük</w:t>
      </w:r>
      <w:r w:rsidR="001C788A">
        <w:rPr>
          <w:color w:val="000000" w:themeColor="text1"/>
        </w:rPr>
        <w:t xml:space="preserve"> az </w:t>
      </w:r>
      <w:proofErr w:type="spellStart"/>
      <w:r w:rsidR="001C788A">
        <w:rPr>
          <w:color w:val="000000" w:themeColor="text1"/>
        </w:rPr>
        <w:t>expert</w:t>
      </w:r>
      <w:proofErr w:type="spellEnd"/>
      <w:r w:rsidR="001C788A">
        <w:rPr>
          <w:color w:val="000000" w:themeColor="text1"/>
        </w:rPr>
        <w:t xml:space="preserve"> demonstrációit, amelyet optimálisnak </w:t>
      </w:r>
      <w:r w:rsidR="00E22805">
        <w:rPr>
          <w:color w:val="000000" w:themeColor="text1"/>
        </w:rPr>
        <w:t>tekintünk</w:t>
      </w:r>
      <w:r w:rsidR="00BC41EB">
        <w:rPr>
          <w:color w:val="000000" w:themeColor="text1"/>
        </w:rPr>
        <w:t xml:space="preserve">, és </w:t>
      </w:r>
      <w:r w:rsidR="001C788A">
        <w:rPr>
          <w:color w:val="000000" w:themeColor="text1"/>
        </w:rPr>
        <w:t xml:space="preserve">megbecsüljük a </w:t>
      </w:r>
      <w:proofErr w:type="spellStart"/>
      <w:r w:rsidR="001C788A">
        <w:rPr>
          <w:color w:val="000000" w:themeColor="text1"/>
        </w:rPr>
        <w:t>parametrizált</w:t>
      </w:r>
      <w:proofErr w:type="spellEnd"/>
      <w:r w:rsidR="001C788A">
        <w:rPr>
          <w:color w:val="000000" w:themeColor="text1"/>
        </w:rPr>
        <w:t xml:space="preserve"> jutalom függvényt, amely előidéz</w:t>
      </w:r>
      <w:r w:rsidR="00145DCA">
        <w:rPr>
          <w:color w:val="000000" w:themeColor="text1"/>
        </w:rPr>
        <w:t>hette</w:t>
      </w:r>
      <w:r w:rsidR="001C788A">
        <w:rPr>
          <w:color w:val="000000" w:themeColor="text1"/>
        </w:rPr>
        <w:t xml:space="preserve"> az </w:t>
      </w:r>
      <w:proofErr w:type="spellStart"/>
      <w:r w:rsidR="001C788A">
        <w:rPr>
          <w:color w:val="000000" w:themeColor="text1"/>
        </w:rPr>
        <w:t>expert</w:t>
      </w:r>
      <w:proofErr w:type="spellEnd"/>
      <w:r w:rsidR="001C788A">
        <w:rPr>
          <w:color w:val="000000" w:themeColor="text1"/>
        </w:rPr>
        <w:t xml:space="preserve"> </w:t>
      </w:r>
      <w:r w:rsidR="00720EB7">
        <w:rPr>
          <w:color w:val="000000" w:themeColor="text1"/>
        </w:rPr>
        <w:t>stratégiáját</w:t>
      </w:r>
      <w:r w:rsidR="001C788A">
        <w:rPr>
          <w:color w:val="000000" w:themeColor="text1"/>
        </w:rPr>
        <w:t xml:space="preserve">. </w:t>
      </w:r>
      <w:r w:rsidR="00BC41EB">
        <w:rPr>
          <w:color w:val="000000" w:themeColor="text1"/>
        </w:rPr>
        <w:t>Tehát először f</w:t>
      </w:r>
      <w:r w:rsidR="001C788A">
        <w:rPr>
          <w:color w:val="000000" w:themeColor="text1"/>
        </w:rPr>
        <w:t>rissítjük a jutalom</w:t>
      </w:r>
      <w:r w:rsidR="00BC41EB">
        <w:rPr>
          <w:color w:val="000000" w:themeColor="text1"/>
        </w:rPr>
        <w:t xml:space="preserve"> függvény</w:t>
      </w:r>
      <w:r w:rsidR="001C788A">
        <w:rPr>
          <w:color w:val="000000" w:themeColor="text1"/>
        </w:rPr>
        <w:t xml:space="preserve"> paramétereit, ezzel a jutalom</w:t>
      </w:r>
      <w:r w:rsidR="00BC41EB">
        <w:rPr>
          <w:color w:val="000000" w:themeColor="text1"/>
        </w:rPr>
        <w:t>mal</w:t>
      </w:r>
      <w:r w:rsidR="001C788A">
        <w:rPr>
          <w:color w:val="000000" w:themeColor="text1"/>
        </w:rPr>
        <w:t xml:space="preserve"> folytatunk egy megerősítéses tanulást, megpróbálva megtalálni az optimális stratégiát</w:t>
      </w:r>
      <w:r w:rsidR="002A6BED">
        <w:rPr>
          <w:color w:val="000000" w:themeColor="text1"/>
        </w:rPr>
        <w:t xml:space="preserve"> (2.</w:t>
      </w:r>
      <w:r w:rsidR="00E37848">
        <w:rPr>
          <w:color w:val="000000" w:themeColor="text1"/>
        </w:rPr>
        <w:t>30</w:t>
      </w:r>
      <w:r w:rsidR="002A6BED">
        <w:rPr>
          <w:color w:val="000000" w:themeColor="text1"/>
        </w:rPr>
        <w:t xml:space="preserve"> egyenlet)</w:t>
      </w:r>
      <w:r w:rsidR="001C788A">
        <w:rPr>
          <w:color w:val="000000" w:themeColor="text1"/>
        </w:rPr>
        <w:t xml:space="preserve">. Majd ezt összehasonlítjuk az </w:t>
      </w:r>
      <w:proofErr w:type="spellStart"/>
      <w:r w:rsidR="001C788A">
        <w:rPr>
          <w:color w:val="000000" w:themeColor="text1"/>
        </w:rPr>
        <w:t>expert</w:t>
      </w:r>
      <w:proofErr w:type="spellEnd"/>
      <w:r w:rsidR="00576FDD">
        <w:rPr>
          <w:color w:val="000000" w:themeColor="text1"/>
        </w:rPr>
        <w:t xml:space="preserve"> stratégiájával </w:t>
      </w:r>
      <w:r w:rsidR="001C788A">
        <w:rPr>
          <w:color w:val="000000" w:themeColor="text1"/>
        </w:rPr>
        <w:t>és ezt egészen addig ismételjük, amíg</w:t>
      </w:r>
      <w:r w:rsidR="0088771E">
        <w:rPr>
          <w:color w:val="000000" w:themeColor="text1"/>
        </w:rPr>
        <w:t xml:space="preserve"> a kettő</w:t>
      </w:r>
      <w:r w:rsidR="001C788A">
        <w:rPr>
          <w:color w:val="000000" w:themeColor="text1"/>
        </w:rPr>
        <w:t xml:space="preserve"> nem </w:t>
      </w:r>
      <w:r w:rsidR="0088771E">
        <w:rPr>
          <w:color w:val="000000" w:themeColor="text1"/>
        </w:rPr>
        <w:t>kerül</w:t>
      </w:r>
      <w:r w:rsidR="001C788A">
        <w:rPr>
          <w:color w:val="000000" w:themeColor="text1"/>
        </w:rPr>
        <w:t xml:space="preserve"> számunkra megfelelő</w:t>
      </w:r>
      <w:r w:rsidR="0088771E">
        <w:rPr>
          <w:color w:val="000000" w:themeColor="text1"/>
        </w:rPr>
        <w:t>en közel egymáshoz</w:t>
      </w:r>
      <w:r w:rsidR="001C788A">
        <w:rPr>
          <w:color w:val="000000" w:themeColor="text1"/>
        </w:rPr>
        <w:t xml:space="preserve">. </w:t>
      </w:r>
    </w:p>
    <w:p w14:paraId="1EA583F0" w14:textId="0755EE0C" w:rsidR="00A77936" w:rsidRDefault="008B2514" w:rsidP="006628E0">
      <w:r w:rsidRPr="00544615">
        <w:t xml:space="preserve">Két fő megközelítés létezik, a </w:t>
      </w:r>
      <w:proofErr w:type="spellStart"/>
      <w:r w:rsidRPr="002B38B2">
        <w:rPr>
          <w:i/>
          <w:iCs/>
        </w:rPr>
        <w:t>model</w:t>
      </w:r>
      <w:proofErr w:type="spellEnd"/>
      <w:r w:rsidRPr="002B38B2">
        <w:rPr>
          <w:i/>
          <w:iCs/>
        </w:rPr>
        <w:t>-free</w:t>
      </w:r>
      <w:r w:rsidRPr="00544615">
        <w:t xml:space="preserve"> és a </w:t>
      </w:r>
      <w:proofErr w:type="spellStart"/>
      <w:r w:rsidRPr="002B38B2">
        <w:rPr>
          <w:i/>
          <w:iCs/>
        </w:rPr>
        <w:t>model-given</w:t>
      </w:r>
      <w:proofErr w:type="spellEnd"/>
      <w:r w:rsidRPr="00544615">
        <w:t xml:space="preserve"> eset.</w:t>
      </w:r>
      <w:r w:rsidR="001C788A">
        <w:t xml:space="preserve"> Amikor adott a modell, </w:t>
      </w:r>
      <w:r w:rsidR="00B97EB9">
        <w:t>vagyis ismert a</w:t>
      </w:r>
      <w:r w:rsidR="00AD6D56">
        <w:t xml:space="preserve"> környezeti</w:t>
      </w:r>
      <w:r w:rsidR="00B97EB9">
        <w:t xml:space="preserve"> állapot-átmenet dinamika (</w:t>
      </w:r>
      <m:oMath>
        <m:r>
          <m:rPr>
            <m:scr m:val="script"/>
          </m:rPr>
          <w:rPr>
            <w:rFonts w:ascii="Cambria Math" w:hAnsi="Cambria Math"/>
          </w:rPr>
          <m:t>P</m:t>
        </m:r>
        <m:r>
          <m:rPr>
            <m:scr m:val="double-struck"/>
          </m:rPr>
          <w:rPr>
            <w:rFonts w:ascii="Cambria Math" w:hAnsi="Cambria Math"/>
          </w:rPr>
          <m:t>=P</m:t>
        </m:r>
        <m:d>
          <m:dPr>
            <m:begChr m:val="["/>
            <m:endChr m:val="]"/>
            <m:ctrlPr>
              <w:rPr>
                <w:rFonts w:ascii="Cambria Math" w:hAnsi="Cambria Math"/>
                <w:i/>
              </w:rPr>
            </m:ctrlPr>
          </m:d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m:t>
                    </m:r>
                  </m:sup>
                </m:sSup>
              </m:e>
            </m:d>
            <m:r>
              <w:rPr>
                <w:rFonts w:ascii="Cambria Math" w:hAnsi="Cambria Math"/>
              </w:rPr>
              <m:t>s,a</m:t>
            </m:r>
          </m:e>
        </m:d>
      </m:oMath>
      <w:r w:rsidR="00B97EB9">
        <w:t>), akkor a jutalom függvény lineáris és minden iterációban a teljes RL problémát meg kell oldanunk</w:t>
      </w:r>
      <w:r w:rsidR="00A77936">
        <w:t>:</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77936" w:rsidRPr="00544615" w14:paraId="3E633555" w14:textId="77777777" w:rsidTr="00737B0D">
        <w:trPr>
          <w:trHeight w:val="789"/>
        </w:trPr>
        <w:tc>
          <w:tcPr>
            <w:tcW w:w="1111" w:type="dxa"/>
            <w:vAlign w:val="center"/>
          </w:tcPr>
          <w:p w14:paraId="5D059291" w14:textId="77777777" w:rsidR="00A77936" w:rsidRPr="00544615" w:rsidRDefault="00A77936" w:rsidP="00737B0D">
            <w:pPr>
              <w:ind w:firstLine="0"/>
              <w:jc w:val="center"/>
              <w:rPr>
                <w:noProof/>
                <w:color w:val="000000" w:themeColor="text1"/>
              </w:rPr>
            </w:pPr>
          </w:p>
        </w:tc>
        <w:tc>
          <w:tcPr>
            <w:tcW w:w="6246" w:type="dxa"/>
            <w:vAlign w:val="center"/>
          </w:tcPr>
          <w:p w14:paraId="39D4A4CF" w14:textId="323A9EB5" w:rsidR="00A77936" w:rsidRPr="00544615" w:rsidRDefault="00A77936" w:rsidP="00737B0D">
            <w:pPr>
              <w:jc w:val="center"/>
              <w:rPr>
                <w:color w:val="000000" w:themeColor="text1"/>
              </w:rPr>
            </w:pPr>
            <m:oMathPara>
              <m:oMath>
                <m:r>
                  <w:rPr>
                    <w:rFonts w:ascii="Cambria Math" w:hAnsi="Cambria Math"/>
                    <w:color w:val="000000" w:themeColor="text1"/>
                  </w:rPr>
                  <m:t>r</m:t>
                </m:r>
                <m:d>
                  <m:dPr>
                    <m:ctrlPr>
                      <w:rPr>
                        <w:rFonts w:ascii="Cambria Math" w:hAnsi="Cambria Math"/>
                        <w:i/>
                        <w:color w:val="000000" w:themeColor="text1"/>
                      </w:rPr>
                    </m:ctrlPr>
                  </m:dPr>
                  <m:e>
                    <m:r>
                      <w:rPr>
                        <w:rFonts w:ascii="Cambria Math" w:hAnsi="Cambria Math"/>
                        <w:color w:val="000000" w:themeColor="text1"/>
                      </w:rPr>
                      <m:t>s</m:t>
                    </m:r>
                  </m:e>
                </m:d>
                <m:r>
                  <w:rPr>
                    <w:rFonts w:ascii="Cambria Math" w:hAnsi="Cambria Math"/>
                    <w:color w:val="000000" w:themeColor="text1"/>
                  </w:rPr>
                  <m:t>=θ∙φ</m:t>
                </m:r>
                <m:d>
                  <m:dPr>
                    <m:ctrlPr>
                      <w:rPr>
                        <w:rFonts w:ascii="Cambria Math" w:hAnsi="Cambria Math"/>
                        <w:i/>
                        <w:color w:val="000000" w:themeColor="text1"/>
                      </w:rPr>
                    </m:ctrlPr>
                  </m:dPr>
                  <m:e>
                    <m:r>
                      <w:rPr>
                        <w:rFonts w:ascii="Cambria Math" w:hAnsi="Cambria Math"/>
                        <w:color w:val="000000" w:themeColor="text1"/>
                      </w:rPr>
                      <m:t>s</m:t>
                    </m:r>
                  </m:e>
                </m:d>
              </m:oMath>
            </m:oMathPara>
          </w:p>
        </w:tc>
        <w:tc>
          <w:tcPr>
            <w:tcW w:w="1443" w:type="dxa"/>
            <w:vAlign w:val="center"/>
          </w:tcPr>
          <w:p w14:paraId="2DC374C3" w14:textId="77777777" w:rsidR="00A77936" w:rsidRPr="00544615" w:rsidRDefault="00A77936" w:rsidP="00737B0D">
            <w:pPr>
              <w:ind w:firstLine="0"/>
              <w:jc w:val="center"/>
              <w:rPr>
                <w:color w:val="000000" w:themeColor="text1"/>
              </w:rPr>
            </w:pPr>
            <w:r w:rsidRPr="00544615">
              <w:rPr>
                <w:color w:val="000000" w:themeColor="text1"/>
              </w:rPr>
              <w:t>(2.2</w:t>
            </w:r>
            <w:r>
              <w:rPr>
                <w:color w:val="000000" w:themeColor="text1"/>
              </w:rPr>
              <w:t>9</w:t>
            </w:r>
            <w:r w:rsidRPr="00544615">
              <w:rPr>
                <w:color w:val="000000" w:themeColor="text1"/>
              </w:rPr>
              <w:t>)</w:t>
            </w:r>
          </w:p>
        </w:tc>
      </w:tr>
    </w:tbl>
    <w:p w14:paraId="069A002E" w14:textId="77777777" w:rsidR="00A77936" w:rsidRDefault="00A77936" w:rsidP="006628E0"/>
    <w:p w14:paraId="68C0434E" w14:textId="7C34B415" w:rsidR="00CC0762" w:rsidRDefault="00B97EB9" w:rsidP="00CF7FD4">
      <w:pPr>
        <w:ind w:firstLine="0"/>
      </w:pPr>
      <w:r>
        <w:t xml:space="preserve">Mivel láthatóan ez </w:t>
      </w:r>
      <w:r w:rsidR="00DE5B75">
        <w:t>rendkívül</w:t>
      </w:r>
      <w:r>
        <w:t xml:space="preserve"> időigényes lenne ez csak akkor hasznos módszer, ha kicsi az állapotterünk.</w:t>
      </w:r>
    </w:p>
    <w:p w14:paraId="50234512" w14:textId="3E7D74DF" w:rsidR="00B97EB9" w:rsidRDefault="00B97EB9" w:rsidP="006628E0">
      <w:r>
        <w:t>A modell</w:t>
      </w:r>
      <w:r w:rsidR="00DE5B75">
        <w:t xml:space="preserve"> nélküli</w:t>
      </w:r>
      <w:r>
        <w:t xml:space="preserve"> változat általánosabban közelíti meg a problémát. Ezesetben a jutalom függvény komplexebb, amelyet leggyakrabban egy neurális hálózattal modelleznek. Ekkor nem ismert a</w:t>
      </w:r>
      <w:r w:rsidR="007F1AC2">
        <w:t xml:space="preserve"> </w:t>
      </w:r>
      <m:oMath>
        <m:r>
          <m:rPr>
            <m:scr m:val="script"/>
          </m:rPr>
          <w:rPr>
            <w:rFonts w:ascii="Cambria Math" w:hAnsi="Cambria Math"/>
          </w:rPr>
          <m:t>P</m:t>
        </m:r>
      </m:oMath>
      <w:r w:rsidR="007F1AC2">
        <w:t xml:space="preserve"> eloszlás</w:t>
      </w:r>
      <w:r>
        <w:t xml:space="preserve">, de feltételezzük, hogy hozzáférünk a környezethez. Az állapottér itt már tekinthető nagynak vagy folytonosnak. </w:t>
      </w:r>
      <w:r w:rsidR="00B11CB3">
        <w:t>Ezért nem a teljes, hanem csak egy lépésnyi megerősítés tanítást végzünk el.</w:t>
      </w:r>
    </w:p>
    <w:p w14:paraId="7395F555" w14:textId="41841855" w:rsidR="00B11CB3" w:rsidRDefault="00B11CB3" w:rsidP="006628E0">
      <w:r>
        <w:t>Egyik esetben sincs egyértelmű jutalom függvény, több függvény segítségével is eljuthatunk az optimális (</w:t>
      </w:r>
      <w:proofErr w:type="spellStart"/>
      <w:r>
        <w:t>expert</w:t>
      </w:r>
      <w:proofErr w:type="spellEnd"/>
      <w:r>
        <w:t xml:space="preserve">) stratégiához. Ennek </w:t>
      </w:r>
      <w:r w:rsidR="002D1E9F">
        <w:t>feloldásához</w:t>
      </w:r>
      <w:r>
        <w:t xml:space="preserve"> a maximum entrópia tételt </w:t>
      </w:r>
      <w:r w:rsidR="002D1E9F">
        <w:t xml:space="preserve">(E.T. </w:t>
      </w:r>
      <w:proofErr w:type="spellStart"/>
      <w:r w:rsidR="002D1E9F">
        <w:t>Jaynes</w:t>
      </w:r>
      <w:proofErr w:type="spellEnd"/>
      <w:r w:rsidR="002D1E9F">
        <w:t xml:space="preserve"> 1957) </w:t>
      </w:r>
      <w:r>
        <w:t xml:space="preserve">kell alkalmazni, vagyis mindig a legnagyobb entrópiájú pályaeloszlást </w:t>
      </w:r>
      <w:r w:rsidR="001114EB">
        <w:t>(</w:t>
      </w:r>
      <m:oMath>
        <m:r>
          <m:rPr>
            <m:scr m:val="double-struck"/>
          </m:rPr>
          <w:rPr>
            <w:rFonts w:ascii="Cambria Math" w:hAnsi="Cambria Math"/>
          </w:rPr>
          <m:t>P</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τ</m:t>
                </m:r>
              </m:e>
            </m:d>
            <m:r>
              <w:rPr>
                <w:rFonts w:ascii="Cambria Math" w:hAnsi="Cambria Math"/>
                <w:color w:val="000000" w:themeColor="text1"/>
              </w:rPr>
              <m:t>π</m:t>
            </m:r>
          </m:e>
        </m:d>
      </m:oMath>
      <w:r w:rsidR="001114EB">
        <w:t xml:space="preserve">) </w:t>
      </w:r>
      <w:r>
        <w:t>kell választanunk.</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FF1AAA" w:rsidRPr="00544615" w14:paraId="436F4B89" w14:textId="77777777" w:rsidTr="00737B0D">
        <w:trPr>
          <w:trHeight w:val="789"/>
        </w:trPr>
        <w:tc>
          <w:tcPr>
            <w:tcW w:w="1111" w:type="dxa"/>
            <w:vAlign w:val="center"/>
          </w:tcPr>
          <w:p w14:paraId="65904535" w14:textId="77777777" w:rsidR="00FF1AAA" w:rsidRPr="00544615" w:rsidRDefault="00FF1AAA" w:rsidP="00737B0D">
            <w:pPr>
              <w:ind w:firstLine="0"/>
              <w:jc w:val="center"/>
              <w:rPr>
                <w:noProof/>
                <w:color w:val="000000" w:themeColor="text1"/>
              </w:rPr>
            </w:pPr>
          </w:p>
        </w:tc>
        <w:tc>
          <w:tcPr>
            <w:tcW w:w="6246" w:type="dxa"/>
            <w:vAlign w:val="center"/>
          </w:tcPr>
          <w:p w14:paraId="6ABBE72E" w14:textId="54855008" w:rsidR="00FF1AAA" w:rsidRPr="00544615" w:rsidRDefault="00223210" w:rsidP="00737B0D">
            <w:pPr>
              <w:jc w:val="center"/>
              <w:rPr>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π</m:t>
                    </m:r>
                  </m:e>
                  <m:sup>
                    <m:r>
                      <w:rPr>
                        <w:rFonts w:ascii="Cambria Math" w:hAnsi="Cambria Math"/>
                        <w:color w:val="000000" w:themeColor="text1"/>
                      </w:rPr>
                      <m:t>*</m:t>
                    </m:r>
                  </m:sup>
                </m:sSup>
                <m:r>
                  <w:rPr>
                    <w:rFonts w:ascii="Cambria Math" w:hAnsi="Cambria Math"/>
                    <w:color w:val="000000" w:themeColor="text1"/>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color w:val="000000" w:themeColor="text1"/>
                              </w:rPr>
                              <m:t>π</m:t>
                            </m:r>
                          </m:lim>
                        </m:limLow>
                      </m:fName>
                      <m:e>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R</m:t>
                                </m:r>
                              </m:e>
                            </m:acc>
                          </m:e>
                          <m:sub>
                            <m:r>
                              <w:rPr>
                                <w:rFonts w:ascii="Cambria Math" w:hAnsi="Cambria Math"/>
                                <w:color w:val="000000" w:themeColor="text1"/>
                              </w:rPr>
                              <m:t>π</m:t>
                            </m:r>
                          </m:sub>
                        </m:sSub>
                      </m:e>
                    </m:func>
                  </m:e>
                </m:func>
                <m:r>
                  <w:rPr>
                    <w:rFonts w:ascii="Cambria Math" w:hAnsi="Cambria Math"/>
                    <w:color w:val="000000" w:themeColor="text1"/>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color w:val="000000" w:themeColor="text1"/>
                              </w:rPr>
                              <m:t>π</m:t>
                            </m:r>
                          </m:lim>
                        </m:limLow>
                      </m:fName>
                      <m:e>
                        <m:d>
                          <m:dPr>
                            <m:ctrlPr>
                              <w:rPr>
                                <w:rFonts w:ascii="Cambria Math" w:hAnsi="Cambria Math"/>
                                <w:i/>
                                <w:color w:val="000000" w:themeColor="text1"/>
                              </w:rPr>
                            </m:ctrlPr>
                          </m:dPr>
                          <m:e>
                            <m:nary>
                              <m:naryPr>
                                <m:chr m:val="∑"/>
                                <m:limLoc m:val="undOvr"/>
                                <m:supHide m:val="1"/>
                                <m:ctrlPr>
                                  <w:rPr>
                                    <w:rFonts w:ascii="Cambria Math" w:hAnsi="Cambria Math"/>
                                    <w:i/>
                                    <w:color w:val="000000" w:themeColor="text1"/>
                                  </w:rPr>
                                </m:ctrlPr>
                              </m:naryPr>
                              <m:sub>
                                <m:r>
                                  <w:rPr>
                                    <w:rFonts w:ascii="Cambria Math" w:hAnsi="Cambria Math"/>
                                  </w:rPr>
                                  <m:t>τ</m:t>
                                </m:r>
                              </m:sub>
                              <m:sup/>
                              <m:e>
                                <m:r>
                                  <w:rPr>
                                    <w:rFonts w:ascii="Cambria Math" w:hAnsi="Cambria Math"/>
                                    <w:color w:val="000000" w:themeColor="text1"/>
                                  </w:rPr>
                                  <m:t>R</m:t>
                                </m:r>
                                <m:d>
                                  <m:dPr>
                                    <m:ctrlPr>
                                      <w:rPr>
                                        <w:rFonts w:ascii="Cambria Math" w:hAnsi="Cambria Math"/>
                                        <w:i/>
                                        <w:color w:val="000000" w:themeColor="text1"/>
                                      </w:rPr>
                                    </m:ctrlPr>
                                  </m:dPr>
                                  <m:e>
                                    <m:r>
                                      <w:rPr>
                                        <w:rFonts w:ascii="Cambria Math" w:hAnsi="Cambria Math"/>
                                      </w:rPr>
                                      <m:t>τ</m:t>
                                    </m:r>
                                  </m:e>
                                </m:d>
                                <m:r>
                                  <m:rPr>
                                    <m:scr m:val="double-struck"/>
                                  </m:rPr>
                                  <w:rPr>
                                    <w:rFonts w:ascii="Cambria Math" w:hAnsi="Cambria Math"/>
                                  </w:rPr>
                                  <m:t>P</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τ</m:t>
                                        </m:r>
                                      </m:e>
                                    </m:d>
                                    <m:r>
                                      <w:rPr>
                                        <w:rFonts w:ascii="Cambria Math" w:hAnsi="Cambria Math"/>
                                        <w:color w:val="000000" w:themeColor="text1"/>
                                      </w:rPr>
                                      <m:t>π</m:t>
                                    </m:r>
                                  </m:e>
                                </m:d>
                              </m:e>
                            </m:nary>
                          </m:e>
                        </m:d>
                      </m:e>
                    </m:func>
                  </m:e>
                </m:func>
              </m:oMath>
            </m:oMathPara>
          </w:p>
        </w:tc>
        <w:tc>
          <w:tcPr>
            <w:tcW w:w="1443" w:type="dxa"/>
            <w:vAlign w:val="center"/>
          </w:tcPr>
          <w:p w14:paraId="45A0C340" w14:textId="2A4C1D1A" w:rsidR="00FF1AAA" w:rsidRPr="00544615" w:rsidRDefault="00FF1AAA" w:rsidP="00737B0D">
            <w:pPr>
              <w:ind w:firstLine="0"/>
              <w:jc w:val="center"/>
              <w:rPr>
                <w:color w:val="000000" w:themeColor="text1"/>
              </w:rPr>
            </w:pPr>
            <w:r w:rsidRPr="00544615">
              <w:rPr>
                <w:color w:val="000000" w:themeColor="text1"/>
              </w:rPr>
              <w:t>(2.</w:t>
            </w:r>
            <w:r w:rsidR="00EE040D">
              <w:rPr>
                <w:color w:val="000000" w:themeColor="text1"/>
              </w:rPr>
              <w:t>30</w:t>
            </w:r>
            <w:r w:rsidRPr="00544615">
              <w:rPr>
                <w:color w:val="000000" w:themeColor="text1"/>
              </w:rPr>
              <w:t>)</w:t>
            </w:r>
          </w:p>
        </w:tc>
      </w:tr>
      <w:tr w:rsidR="00FF1AAA" w:rsidRPr="00544615" w14:paraId="5B761D99" w14:textId="77777777" w:rsidTr="00737B0D">
        <w:trPr>
          <w:trHeight w:val="289"/>
        </w:trPr>
        <w:tc>
          <w:tcPr>
            <w:tcW w:w="1111" w:type="dxa"/>
            <w:vAlign w:val="center"/>
          </w:tcPr>
          <w:p w14:paraId="1FB1A615" w14:textId="77777777" w:rsidR="00FF1AAA" w:rsidRPr="00544615" w:rsidRDefault="00FF1AAA" w:rsidP="00737B0D">
            <w:pPr>
              <w:ind w:firstLine="0"/>
              <w:jc w:val="center"/>
              <w:rPr>
                <w:noProof/>
                <w:color w:val="000000" w:themeColor="text1"/>
              </w:rPr>
            </w:pPr>
          </w:p>
        </w:tc>
        <w:tc>
          <w:tcPr>
            <w:tcW w:w="6246" w:type="dxa"/>
            <w:vAlign w:val="center"/>
          </w:tcPr>
          <w:p w14:paraId="7D3D28E6" w14:textId="4967040D" w:rsidR="00FF1AAA" w:rsidRPr="00544615" w:rsidRDefault="005B6912" w:rsidP="00737B0D">
            <w:pPr>
              <w:jc w:val="center"/>
              <w:rPr>
                <w:color w:val="000000" w:themeColor="text1"/>
              </w:rPr>
            </w:pPr>
            <m:oMathPara>
              <m:oMath>
                <m:r>
                  <w:rPr>
                    <w:rFonts w:ascii="Cambria Math" w:hAnsi="Cambria Math"/>
                    <w:color w:val="000000" w:themeColor="text1"/>
                  </w:rPr>
                  <m:t>R</m:t>
                </m:r>
                <m:d>
                  <m:dPr>
                    <m:ctrlPr>
                      <w:rPr>
                        <w:rFonts w:ascii="Cambria Math" w:hAnsi="Cambria Math"/>
                        <w:i/>
                        <w:color w:val="000000" w:themeColor="text1"/>
                      </w:rPr>
                    </m:ctrlPr>
                  </m:dPr>
                  <m:e>
                    <m:r>
                      <w:rPr>
                        <w:rFonts w:ascii="Cambria Math" w:hAnsi="Cambria Math"/>
                      </w:rPr>
                      <m:t>τ</m:t>
                    </m:r>
                  </m:e>
                </m:d>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t=1</m:t>
                    </m:r>
                  </m:sub>
                  <m:sup>
                    <m:r>
                      <w:rPr>
                        <w:rFonts w:ascii="Cambria Math" w:hAnsi="Cambria Math"/>
                        <w:color w:val="000000" w:themeColor="text1"/>
                      </w:rPr>
                      <m:t>T</m:t>
                    </m:r>
                  </m:sup>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e>
                </m:nary>
              </m:oMath>
            </m:oMathPara>
          </w:p>
        </w:tc>
        <w:tc>
          <w:tcPr>
            <w:tcW w:w="1443" w:type="dxa"/>
            <w:vAlign w:val="center"/>
          </w:tcPr>
          <w:p w14:paraId="2E570561" w14:textId="7693571D" w:rsidR="00FF1AAA" w:rsidRPr="00544615" w:rsidRDefault="00FF1AAA" w:rsidP="00737B0D">
            <w:pPr>
              <w:ind w:firstLine="0"/>
              <w:jc w:val="center"/>
              <w:rPr>
                <w:color w:val="000000" w:themeColor="text1"/>
              </w:rPr>
            </w:pPr>
            <w:r w:rsidRPr="00544615">
              <w:rPr>
                <w:color w:val="000000" w:themeColor="text1"/>
              </w:rPr>
              <w:t>(2.</w:t>
            </w:r>
            <w:r>
              <w:rPr>
                <w:color w:val="000000" w:themeColor="text1"/>
              </w:rPr>
              <w:t>3</w:t>
            </w:r>
            <w:r w:rsidR="00EE040D">
              <w:rPr>
                <w:color w:val="000000" w:themeColor="text1"/>
              </w:rPr>
              <w:t>1</w:t>
            </w:r>
            <w:r w:rsidRPr="00544615">
              <w:rPr>
                <w:color w:val="000000" w:themeColor="text1"/>
              </w:rPr>
              <w:t>)</w:t>
            </w:r>
          </w:p>
        </w:tc>
      </w:tr>
    </w:tbl>
    <w:p w14:paraId="0CAE83B7" w14:textId="77777777" w:rsidR="00C03BCB" w:rsidRPr="00544615" w:rsidRDefault="00C03BCB" w:rsidP="00FF1AAA">
      <w:pPr>
        <w:ind w:firstLine="0"/>
      </w:pPr>
    </w:p>
    <w:tbl>
      <w:tblPr>
        <w:tblStyle w:val="GridTable5Dark-Accent3"/>
        <w:tblW w:w="5000" w:type="pct"/>
        <w:tblLook w:val="06A0" w:firstRow="1" w:lastRow="0" w:firstColumn="1" w:lastColumn="0" w:noHBand="1" w:noVBand="1"/>
      </w:tblPr>
      <w:tblGrid>
        <w:gridCol w:w="813"/>
        <w:gridCol w:w="1377"/>
        <w:gridCol w:w="1376"/>
        <w:gridCol w:w="1576"/>
        <w:gridCol w:w="1616"/>
        <w:gridCol w:w="1736"/>
      </w:tblGrid>
      <w:tr w:rsidR="00990F6A" w14:paraId="58CA3DCC" w14:textId="77777777" w:rsidTr="00F334CE">
        <w:trPr>
          <w:cnfStyle w:val="100000000000" w:firstRow="1" w:lastRow="0" w:firstColumn="0" w:lastColumn="0" w:oddVBand="0" w:evenVBand="0" w:oddHBand="0" w:evenHBand="0" w:firstRowFirstColumn="0" w:firstRowLastColumn="0" w:lastRowFirstColumn="0" w:lastRowLastColumn="0"/>
          <w:cantSplit/>
          <w:trHeight w:val="794"/>
        </w:trPr>
        <w:tc>
          <w:tcPr>
            <w:cnfStyle w:val="001000000000" w:firstRow="0" w:lastRow="0" w:firstColumn="1" w:lastColumn="0" w:oddVBand="0" w:evenVBand="0" w:oddHBand="0" w:evenHBand="0" w:firstRowFirstColumn="0" w:firstRowLastColumn="0" w:lastRowFirstColumn="0" w:lastRowLastColumn="0"/>
            <w:tcW w:w="491" w:type="pct"/>
            <w:tcBorders>
              <w:right w:val="single" w:sz="4" w:space="0" w:color="FFFFFF" w:themeColor="background1"/>
              <w:tl2br w:val="single" w:sz="4" w:space="0" w:color="FFFFFF" w:themeColor="background1"/>
            </w:tcBorders>
          </w:tcPr>
          <w:p w14:paraId="3A9A1DAB" w14:textId="77777777" w:rsidR="006A0B47" w:rsidRDefault="006A0B47" w:rsidP="00CC0762">
            <w:pPr>
              <w:ind w:firstLine="0"/>
            </w:pPr>
          </w:p>
        </w:tc>
        <w:tc>
          <w:tcPr>
            <w:tcW w:w="823" w:type="pct"/>
            <w:tcBorders>
              <w:left w:val="single" w:sz="4" w:space="0" w:color="FFFFFF" w:themeColor="background1"/>
              <w:right w:val="single" w:sz="6" w:space="0" w:color="FFFFFF" w:themeColor="background1"/>
            </w:tcBorders>
            <w:vAlign w:val="center"/>
          </w:tcPr>
          <w:p w14:paraId="4570FEEA" w14:textId="26A02E94" w:rsidR="006A0B47" w:rsidRDefault="000065F9" w:rsidP="00F334CE">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közvetlen</w:t>
            </w:r>
            <w:r w:rsidR="008A0004">
              <w:t xml:space="preserve"> </w:t>
            </w:r>
            <w:r w:rsidR="003717D4">
              <w:t>strat</w:t>
            </w:r>
            <w:r>
              <w:t>égia</w:t>
            </w:r>
            <w:r w:rsidR="003717D4">
              <w:t xml:space="preserve"> tanulás</w:t>
            </w:r>
          </w:p>
        </w:tc>
        <w:tc>
          <w:tcPr>
            <w:tcW w:w="822" w:type="pct"/>
            <w:tcBorders>
              <w:left w:val="single" w:sz="6" w:space="0" w:color="FFFFFF" w:themeColor="background1"/>
              <w:right w:val="single" w:sz="6" w:space="0" w:color="FFFFFF" w:themeColor="background1"/>
            </w:tcBorders>
            <w:vAlign w:val="center"/>
          </w:tcPr>
          <w:p w14:paraId="1AF03006" w14:textId="339E0573" w:rsidR="006A0B47" w:rsidRDefault="003717D4" w:rsidP="00F334CE">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jutalom tanulás</w:t>
            </w:r>
          </w:p>
        </w:tc>
        <w:tc>
          <w:tcPr>
            <w:tcW w:w="916" w:type="pct"/>
            <w:tcBorders>
              <w:left w:val="single" w:sz="6" w:space="0" w:color="FFFFFF" w:themeColor="background1"/>
              <w:right w:val="single" w:sz="6" w:space="0" w:color="FFFFFF" w:themeColor="background1"/>
            </w:tcBorders>
            <w:vAlign w:val="center"/>
          </w:tcPr>
          <w:p w14:paraId="0B6F27EE" w14:textId="2D529291" w:rsidR="006A0B47" w:rsidRPr="00A53DC6" w:rsidRDefault="003717D4" w:rsidP="00F334C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rPr>
            </w:pPr>
            <w:r>
              <w:t>hozzáférés</w:t>
            </w:r>
            <w:r w:rsidR="00A53DC6">
              <w:rPr>
                <w:b w:val="0"/>
                <w:bCs w:val="0"/>
              </w:rPr>
              <w:t xml:space="preserve"> </w:t>
            </w:r>
            <w:r>
              <w:t>a</w:t>
            </w:r>
            <w:r w:rsidR="008A0004">
              <w:t xml:space="preserve"> </w:t>
            </w:r>
            <w:r>
              <w:t>környezethez</w:t>
            </w:r>
          </w:p>
        </w:tc>
        <w:tc>
          <w:tcPr>
            <w:tcW w:w="939" w:type="pct"/>
            <w:tcBorders>
              <w:left w:val="single" w:sz="6" w:space="0" w:color="FFFFFF" w:themeColor="background1"/>
              <w:right w:val="single" w:sz="6" w:space="0" w:color="FFFFFF" w:themeColor="background1"/>
            </w:tcBorders>
            <w:vAlign w:val="center"/>
          </w:tcPr>
          <w:p w14:paraId="425B8F75" w14:textId="2C6B9DF9" w:rsidR="006A0B47" w:rsidRDefault="003717D4" w:rsidP="00F334CE">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interaktív demonstrátor</w:t>
            </w:r>
          </w:p>
        </w:tc>
        <w:tc>
          <w:tcPr>
            <w:tcW w:w="1008" w:type="pct"/>
            <w:tcBorders>
              <w:left w:val="single" w:sz="6" w:space="0" w:color="FFFFFF" w:themeColor="background1"/>
            </w:tcBorders>
            <w:vAlign w:val="center"/>
          </w:tcPr>
          <w:p w14:paraId="4D9B459C" w14:textId="126919B6" w:rsidR="006A0B47" w:rsidRDefault="003717D4" w:rsidP="00F334CE">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előre felvett demonstrációk</w:t>
            </w:r>
          </w:p>
        </w:tc>
      </w:tr>
      <w:tr w:rsidR="00990F6A" w14:paraId="276D7F81" w14:textId="77777777" w:rsidTr="00EF7831">
        <w:trPr>
          <w:trHeight w:val="358"/>
        </w:trPr>
        <w:tc>
          <w:tcPr>
            <w:cnfStyle w:val="001000000000" w:firstRow="0" w:lastRow="0" w:firstColumn="1" w:lastColumn="0" w:oddVBand="0" w:evenVBand="0" w:oddHBand="0" w:evenHBand="0" w:firstRowFirstColumn="0" w:firstRowLastColumn="0" w:lastRowFirstColumn="0" w:lastRowLastColumn="0"/>
            <w:tcW w:w="491" w:type="pct"/>
            <w:vAlign w:val="bottom"/>
          </w:tcPr>
          <w:p w14:paraId="61B1A9ED" w14:textId="36FE1EA0" w:rsidR="006A0B47" w:rsidRPr="006A0B47" w:rsidRDefault="006A0B47" w:rsidP="00EF7831">
            <w:pPr>
              <w:spacing w:line="240" w:lineRule="auto"/>
              <w:ind w:firstLine="0"/>
              <w:jc w:val="center"/>
              <w:rPr>
                <w:b w:val="0"/>
                <w:bCs w:val="0"/>
              </w:rPr>
            </w:pPr>
            <w:r>
              <w:t>B</w:t>
            </w:r>
            <w:r w:rsidR="003717D4">
              <w:t>C</w:t>
            </w:r>
          </w:p>
        </w:tc>
        <w:tc>
          <w:tcPr>
            <w:tcW w:w="823" w:type="pct"/>
            <w:vAlign w:val="center"/>
          </w:tcPr>
          <w:p w14:paraId="77D0DBBC" w14:textId="57ECF537" w:rsidR="006A0B47" w:rsidRDefault="00E70C65" w:rsidP="003B021A">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8752" behindDoc="0" locked="0" layoutInCell="1" allowOverlap="1" wp14:anchorId="11E00F47" wp14:editId="6543AAA0">
                  <wp:simplePos x="0" y="0"/>
                  <wp:positionH relativeFrom="column">
                    <wp:posOffset>150035</wp:posOffset>
                  </wp:positionH>
                  <wp:positionV relativeFrom="paragraph">
                    <wp:posOffset>-2737</wp:posOffset>
                  </wp:positionV>
                  <wp:extent cx="346579" cy="346579"/>
                  <wp:effectExtent l="0" t="0" r="0" b="0"/>
                  <wp:wrapNone/>
                  <wp:docPr id="28" name="Ábra 28"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c>
          <w:tcPr>
            <w:tcW w:w="822" w:type="pct"/>
            <w:vAlign w:val="center"/>
          </w:tcPr>
          <w:p w14:paraId="228AB80E" w14:textId="658B7DA7"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4896" behindDoc="0" locked="0" layoutInCell="1" allowOverlap="1" wp14:anchorId="33606F32" wp14:editId="46FB56A2">
                  <wp:simplePos x="0" y="0"/>
                  <wp:positionH relativeFrom="column">
                    <wp:posOffset>153736</wp:posOffset>
                  </wp:positionH>
                  <wp:positionV relativeFrom="paragraph">
                    <wp:posOffset>-2737</wp:posOffset>
                  </wp:positionV>
                  <wp:extent cx="345600" cy="345600"/>
                  <wp:effectExtent l="0" t="0" r="0" b="0"/>
                  <wp:wrapNone/>
                  <wp:docPr id="49" name="Ábra 49" descr="Bezárá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Ábra 35" descr="Bezárás egyszínű kitöltésse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45600" cy="345600"/>
                          </a:xfrm>
                          <a:prstGeom prst="rect">
                            <a:avLst/>
                          </a:prstGeom>
                        </pic:spPr>
                      </pic:pic>
                    </a:graphicData>
                  </a:graphic>
                  <wp14:sizeRelH relativeFrom="page">
                    <wp14:pctWidth>0</wp14:pctWidth>
                  </wp14:sizeRelH>
                  <wp14:sizeRelV relativeFrom="page">
                    <wp14:pctHeight>0</wp14:pctHeight>
                  </wp14:sizeRelV>
                </wp:anchor>
              </w:drawing>
            </w:r>
          </w:p>
        </w:tc>
        <w:tc>
          <w:tcPr>
            <w:tcW w:w="916" w:type="pct"/>
            <w:vAlign w:val="center"/>
          </w:tcPr>
          <w:p w14:paraId="3EC3B532" w14:textId="5CC4F04B"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3872" behindDoc="0" locked="0" layoutInCell="1" allowOverlap="1" wp14:anchorId="0A4363B6" wp14:editId="6D9E4B0D">
                  <wp:simplePos x="0" y="0"/>
                  <wp:positionH relativeFrom="column">
                    <wp:posOffset>257810</wp:posOffset>
                  </wp:positionH>
                  <wp:positionV relativeFrom="paragraph">
                    <wp:posOffset>-2737</wp:posOffset>
                  </wp:positionV>
                  <wp:extent cx="345600" cy="345600"/>
                  <wp:effectExtent l="0" t="0" r="0" b="0"/>
                  <wp:wrapNone/>
                  <wp:docPr id="50" name="Ábra 50" descr="Bezárá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Ábra 35" descr="Bezárás egyszínű kitöltésse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45600" cy="345600"/>
                          </a:xfrm>
                          <a:prstGeom prst="rect">
                            <a:avLst/>
                          </a:prstGeom>
                        </pic:spPr>
                      </pic:pic>
                    </a:graphicData>
                  </a:graphic>
                  <wp14:sizeRelH relativeFrom="page">
                    <wp14:pctWidth>0</wp14:pctWidth>
                  </wp14:sizeRelH>
                  <wp14:sizeRelV relativeFrom="page">
                    <wp14:pctHeight>0</wp14:pctHeight>
                  </wp14:sizeRelV>
                </wp:anchor>
              </w:drawing>
            </w:r>
          </w:p>
        </w:tc>
        <w:tc>
          <w:tcPr>
            <w:tcW w:w="939" w:type="pct"/>
            <w:vAlign w:val="center"/>
          </w:tcPr>
          <w:p w14:paraId="750B1D45" w14:textId="3564C2A2"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7968" behindDoc="0" locked="0" layoutInCell="1" allowOverlap="1" wp14:anchorId="758B9465" wp14:editId="7746F892">
                  <wp:simplePos x="0" y="0"/>
                  <wp:positionH relativeFrom="column">
                    <wp:posOffset>276553</wp:posOffset>
                  </wp:positionH>
                  <wp:positionV relativeFrom="paragraph">
                    <wp:posOffset>-2737</wp:posOffset>
                  </wp:positionV>
                  <wp:extent cx="345600" cy="345600"/>
                  <wp:effectExtent l="0" t="0" r="0" b="0"/>
                  <wp:wrapNone/>
                  <wp:docPr id="51" name="Ábra 51" descr="Bezárá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Ábra 35" descr="Bezárás egyszínű kitöltésse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45600" cy="345600"/>
                          </a:xfrm>
                          <a:prstGeom prst="rect">
                            <a:avLst/>
                          </a:prstGeom>
                        </pic:spPr>
                      </pic:pic>
                    </a:graphicData>
                  </a:graphic>
                  <wp14:sizeRelH relativeFrom="page">
                    <wp14:pctWidth>0</wp14:pctWidth>
                  </wp14:sizeRelH>
                  <wp14:sizeRelV relativeFrom="page">
                    <wp14:pctHeight>0</wp14:pctHeight>
                  </wp14:sizeRelV>
                </wp:anchor>
              </w:drawing>
            </w:r>
          </w:p>
        </w:tc>
        <w:tc>
          <w:tcPr>
            <w:tcW w:w="1008" w:type="pct"/>
            <w:vAlign w:val="center"/>
          </w:tcPr>
          <w:p w14:paraId="466EE5AA" w14:textId="54E4D346"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70016" behindDoc="0" locked="0" layoutInCell="1" allowOverlap="1" wp14:anchorId="698A15CB" wp14:editId="15E4DCE1">
                  <wp:simplePos x="0" y="0"/>
                  <wp:positionH relativeFrom="column">
                    <wp:posOffset>311938</wp:posOffset>
                  </wp:positionH>
                  <wp:positionV relativeFrom="paragraph">
                    <wp:posOffset>-2737</wp:posOffset>
                  </wp:positionV>
                  <wp:extent cx="346579" cy="346579"/>
                  <wp:effectExtent l="0" t="0" r="0" b="0"/>
                  <wp:wrapNone/>
                  <wp:docPr id="46" name="Ábra 46"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r>
      <w:tr w:rsidR="00990F6A" w14:paraId="3F2D5630" w14:textId="77777777" w:rsidTr="00EF7831">
        <w:trPr>
          <w:trHeight w:val="560"/>
        </w:trPr>
        <w:tc>
          <w:tcPr>
            <w:cnfStyle w:val="001000000000" w:firstRow="0" w:lastRow="0" w:firstColumn="1" w:lastColumn="0" w:oddVBand="0" w:evenVBand="0" w:oddHBand="0" w:evenHBand="0" w:firstRowFirstColumn="0" w:firstRowLastColumn="0" w:lastRowFirstColumn="0" w:lastRowLastColumn="0"/>
            <w:tcW w:w="491" w:type="pct"/>
            <w:vAlign w:val="bottom"/>
          </w:tcPr>
          <w:p w14:paraId="2EC13C0D" w14:textId="0D83A9AE" w:rsidR="006A0B47" w:rsidRDefault="003717D4" w:rsidP="00EF7831">
            <w:pPr>
              <w:spacing w:line="240" w:lineRule="auto"/>
              <w:ind w:firstLine="0"/>
              <w:jc w:val="center"/>
            </w:pPr>
            <w:r>
              <w:t>DPL</w:t>
            </w:r>
          </w:p>
        </w:tc>
        <w:tc>
          <w:tcPr>
            <w:tcW w:w="823" w:type="pct"/>
            <w:vAlign w:val="center"/>
          </w:tcPr>
          <w:p w14:paraId="46297D70" w14:textId="1DF45514"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9776" behindDoc="0" locked="0" layoutInCell="1" allowOverlap="1" wp14:anchorId="41709FF4" wp14:editId="1F5EEB01">
                  <wp:simplePos x="0" y="0"/>
                  <wp:positionH relativeFrom="column">
                    <wp:posOffset>150035</wp:posOffset>
                  </wp:positionH>
                  <wp:positionV relativeFrom="paragraph">
                    <wp:posOffset>-3985</wp:posOffset>
                  </wp:positionV>
                  <wp:extent cx="346579" cy="346579"/>
                  <wp:effectExtent l="0" t="0" r="0" b="0"/>
                  <wp:wrapNone/>
                  <wp:docPr id="41" name="Ábra 41"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c>
          <w:tcPr>
            <w:tcW w:w="822" w:type="pct"/>
            <w:vAlign w:val="center"/>
          </w:tcPr>
          <w:p w14:paraId="40BE0CCD" w14:textId="4AD166CA"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2848" behindDoc="0" locked="0" layoutInCell="1" allowOverlap="1" wp14:anchorId="5E6123B4" wp14:editId="2FD9F35A">
                  <wp:simplePos x="0" y="0"/>
                  <wp:positionH relativeFrom="column">
                    <wp:posOffset>153736</wp:posOffset>
                  </wp:positionH>
                  <wp:positionV relativeFrom="paragraph">
                    <wp:posOffset>-3985</wp:posOffset>
                  </wp:positionV>
                  <wp:extent cx="345600" cy="345600"/>
                  <wp:effectExtent l="0" t="0" r="0" b="0"/>
                  <wp:wrapNone/>
                  <wp:docPr id="48" name="Ábra 48" descr="Bezárá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Ábra 35" descr="Bezárás egyszínű kitöltésse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45600" cy="345600"/>
                          </a:xfrm>
                          <a:prstGeom prst="rect">
                            <a:avLst/>
                          </a:prstGeom>
                        </pic:spPr>
                      </pic:pic>
                    </a:graphicData>
                  </a:graphic>
                  <wp14:sizeRelH relativeFrom="page">
                    <wp14:pctWidth>0</wp14:pctWidth>
                  </wp14:sizeRelH>
                  <wp14:sizeRelV relativeFrom="page">
                    <wp14:pctHeight>0</wp14:pctHeight>
                  </wp14:sizeRelV>
                </wp:anchor>
              </w:drawing>
            </w:r>
          </w:p>
        </w:tc>
        <w:tc>
          <w:tcPr>
            <w:tcW w:w="916" w:type="pct"/>
            <w:vAlign w:val="center"/>
          </w:tcPr>
          <w:p w14:paraId="55FDE984" w14:textId="598ADA21"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6944" behindDoc="0" locked="0" layoutInCell="1" allowOverlap="1" wp14:anchorId="3EDF0C37" wp14:editId="108057D9">
                  <wp:simplePos x="0" y="0"/>
                  <wp:positionH relativeFrom="column">
                    <wp:posOffset>257810</wp:posOffset>
                  </wp:positionH>
                  <wp:positionV relativeFrom="paragraph">
                    <wp:posOffset>-3985</wp:posOffset>
                  </wp:positionV>
                  <wp:extent cx="346579" cy="346579"/>
                  <wp:effectExtent l="0" t="0" r="0" b="0"/>
                  <wp:wrapNone/>
                  <wp:docPr id="44" name="Ábra 44"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c>
          <w:tcPr>
            <w:tcW w:w="939" w:type="pct"/>
            <w:vAlign w:val="center"/>
          </w:tcPr>
          <w:p w14:paraId="08F44D04" w14:textId="7AFED04E"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71040" behindDoc="0" locked="0" layoutInCell="1" allowOverlap="1" wp14:anchorId="1C8A2F9B" wp14:editId="7B34A680">
                  <wp:simplePos x="0" y="0"/>
                  <wp:positionH relativeFrom="column">
                    <wp:posOffset>276553</wp:posOffset>
                  </wp:positionH>
                  <wp:positionV relativeFrom="paragraph">
                    <wp:posOffset>-1336</wp:posOffset>
                  </wp:positionV>
                  <wp:extent cx="346579" cy="346579"/>
                  <wp:effectExtent l="0" t="0" r="0" b="0"/>
                  <wp:wrapNone/>
                  <wp:docPr id="45" name="Ábra 45"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c>
          <w:tcPr>
            <w:tcW w:w="1008" w:type="pct"/>
            <w:vAlign w:val="bottom"/>
          </w:tcPr>
          <w:p w14:paraId="1F3B40B0" w14:textId="71D6EE50" w:rsidR="006A0B47" w:rsidRPr="007C0C21" w:rsidRDefault="003B021A" w:rsidP="007C0C21">
            <w:pPr>
              <w:ind w:firstLine="0"/>
              <w:jc w:val="center"/>
              <w:cnfStyle w:val="000000000000" w:firstRow="0" w:lastRow="0" w:firstColumn="0" w:lastColumn="0" w:oddVBand="0" w:evenVBand="0" w:oddHBand="0" w:evenHBand="0" w:firstRowFirstColumn="0" w:firstRowLastColumn="0" w:lastRowFirstColumn="0" w:lastRowLastColumn="0"/>
              <w:rPr>
                <w:i/>
                <w:iCs/>
              </w:rPr>
            </w:pPr>
            <w:r w:rsidRPr="007C0C21">
              <w:rPr>
                <w:i/>
                <w:iCs/>
              </w:rPr>
              <w:t>opcionális</w:t>
            </w:r>
          </w:p>
        </w:tc>
      </w:tr>
      <w:tr w:rsidR="00990F6A" w14:paraId="0DAC9921" w14:textId="77777777" w:rsidTr="00EF7831">
        <w:trPr>
          <w:trHeight w:val="356"/>
        </w:trPr>
        <w:tc>
          <w:tcPr>
            <w:cnfStyle w:val="001000000000" w:firstRow="0" w:lastRow="0" w:firstColumn="1" w:lastColumn="0" w:oddVBand="0" w:evenVBand="0" w:oddHBand="0" w:evenHBand="0" w:firstRowFirstColumn="0" w:firstRowLastColumn="0" w:lastRowFirstColumn="0" w:lastRowLastColumn="0"/>
            <w:tcW w:w="491" w:type="pct"/>
            <w:vAlign w:val="bottom"/>
          </w:tcPr>
          <w:p w14:paraId="49503665" w14:textId="49DCF765" w:rsidR="006A0B47" w:rsidRDefault="003717D4" w:rsidP="00EF7831">
            <w:pPr>
              <w:spacing w:line="240" w:lineRule="auto"/>
              <w:ind w:firstLine="0"/>
              <w:jc w:val="center"/>
            </w:pPr>
            <w:r>
              <w:t>IRL</w:t>
            </w:r>
          </w:p>
        </w:tc>
        <w:tc>
          <w:tcPr>
            <w:tcW w:w="823" w:type="pct"/>
            <w:vAlign w:val="center"/>
          </w:tcPr>
          <w:p w14:paraId="25439B0F" w14:textId="600F4FC8"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1824" behindDoc="0" locked="0" layoutInCell="1" allowOverlap="1" wp14:anchorId="2969BF3A" wp14:editId="1E3FAB02">
                  <wp:simplePos x="0" y="0"/>
                  <wp:positionH relativeFrom="column">
                    <wp:posOffset>150035</wp:posOffset>
                  </wp:positionH>
                  <wp:positionV relativeFrom="paragraph">
                    <wp:posOffset>5277</wp:posOffset>
                  </wp:positionV>
                  <wp:extent cx="345600" cy="345600"/>
                  <wp:effectExtent l="0" t="0" r="0" b="0"/>
                  <wp:wrapNone/>
                  <wp:docPr id="35" name="Ábra 35" descr="Bezárá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Ábra 35" descr="Bezárás egyszínű kitöltésse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45600" cy="345600"/>
                          </a:xfrm>
                          <a:prstGeom prst="rect">
                            <a:avLst/>
                          </a:prstGeom>
                        </pic:spPr>
                      </pic:pic>
                    </a:graphicData>
                  </a:graphic>
                  <wp14:sizeRelH relativeFrom="page">
                    <wp14:pctWidth>0</wp14:pctWidth>
                  </wp14:sizeRelH>
                  <wp14:sizeRelV relativeFrom="page">
                    <wp14:pctHeight>0</wp14:pctHeight>
                  </wp14:sizeRelV>
                </wp:anchor>
              </w:drawing>
            </w:r>
          </w:p>
        </w:tc>
        <w:tc>
          <w:tcPr>
            <w:tcW w:w="822" w:type="pct"/>
            <w:vAlign w:val="center"/>
          </w:tcPr>
          <w:p w14:paraId="2DA0442D" w14:textId="4CEB55F1" w:rsidR="006A0B47" w:rsidRDefault="003B021A"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0800" behindDoc="0" locked="0" layoutInCell="1" allowOverlap="1" wp14:anchorId="7B4CEF77" wp14:editId="289959CD">
                  <wp:simplePos x="0" y="0"/>
                  <wp:positionH relativeFrom="column">
                    <wp:posOffset>153736</wp:posOffset>
                  </wp:positionH>
                  <wp:positionV relativeFrom="paragraph">
                    <wp:posOffset>-5233</wp:posOffset>
                  </wp:positionV>
                  <wp:extent cx="346579" cy="346579"/>
                  <wp:effectExtent l="0" t="0" r="0" b="0"/>
                  <wp:wrapNone/>
                  <wp:docPr id="42" name="Ábra 42"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c>
          <w:tcPr>
            <w:tcW w:w="916" w:type="pct"/>
            <w:vAlign w:val="center"/>
          </w:tcPr>
          <w:p w14:paraId="78642EE3" w14:textId="20C05B31"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5920" behindDoc="0" locked="0" layoutInCell="1" allowOverlap="1" wp14:anchorId="0E773ACC" wp14:editId="700C0126">
                  <wp:simplePos x="0" y="0"/>
                  <wp:positionH relativeFrom="column">
                    <wp:posOffset>257810</wp:posOffset>
                  </wp:positionH>
                  <wp:positionV relativeFrom="paragraph">
                    <wp:posOffset>-5233</wp:posOffset>
                  </wp:positionV>
                  <wp:extent cx="346579" cy="346579"/>
                  <wp:effectExtent l="0" t="0" r="0" b="0"/>
                  <wp:wrapNone/>
                  <wp:docPr id="43" name="Ábra 43"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c>
          <w:tcPr>
            <w:tcW w:w="939" w:type="pct"/>
            <w:vAlign w:val="center"/>
          </w:tcPr>
          <w:p w14:paraId="3667B1AD" w14:textId="0F8CD323"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8992" behindDoc="0" locked="0" layoutInCell="1" allowOverlap="1" wp14:anchorId="288C954C" wp14:editId="20B05F2F">
                  <wp:simplePos x="0" y="0"/>
                  <wp:positionH relativeFrom="column">
                    <wp:posOffset>276553</wp:posOffset>
                  </wp:positionH>
                  <wp:positionV relativeFrom="paragraph">
                    <wp:posOffset>5277</wp:posOffset>
                  </wp:positionV>
                  <wp:extent cx="345600" cy="345600"/>
                  <wp:effectExtent l="0" t="0" r="0" b="0"/>
                  <wp:wrapNone/>
                  <wp:docPr id="52" name="Ábra 52" descr="Bezárá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Ábra 35" descr="Bezárás egyszínű kitöltésse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45600" cy="345600"/>
                          </a:xfrm>
                          <a:prstGeom prst="rect">
                            <a:avLst/>
                          </a:prstGeom>
                        </pic:spPr>
                      </pic:pic>
                    </a:graphicData>
                  </a:graphic>
                  <wp14:sizeRelH relativeFrom="page">
                    <wp14:pctWidth>0</wp14:pctWidth>
                  </wp14:sizeRelH>
                  <wp14:sizeRelV relativeFrom="page">
                    <wp14:pctHeight>0</wp14:pctHeight>
                  </wp14:sizeRelV>
                </wp:anchor>
              </w:drawing>
            </w:r>
          </w:p>
        </w:tc>
        <w:tc>
          <w:tcPr>
            <w:tcW w:w="1008" w:type="pct"/>
            <w:vAlign w:val="center"/>
          </w:tcPr>
          <w:p w14:paraId="43181363" w14:textId="7C718165" w:rsidR="006A0B47" w:rsidRDefault="00E70C65" w:rsidP="00564737">
            <w:pPr>
              <w:keepNext/>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72064" behindDoc="0" locked="0" layoutInCell="1" allowOverlap="1" wp14:anchorId="297DEDB0" wp14:editId="7CAEB68D">
                  <wp:simplePos x="0" y="0"/>
                  <wp:positionH relativeFrom="column">
                    <wp:posOffset>311938</wp:posOffset>
                  </wp:positionH>
                  <wp:positionV relativeFrom="paragraph">
                    <wp:posOffset>-4533</wp:posOffset>
                  </wp:positionV>
                  <wp:extent cx="346579" cy="346579"/>
                  <wp:effectExtent l="0" t="0" r="0" b="0"/>
                  <wp:wrapNone/>
                  <wp:docPr id="47" name="Ábra 47"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r>
    </w:tbl>
    <w:p w14:paraId="300AA446" w14:textId="00B60F16" w:rsidR="008B2514" w:rsidRPr="00CC0762" w:rsidRDefault="00FA109A" w:rsidP="00564737">
      <w:pPr>
        <w:pStyle w:val="Caption"/>
      </w:pPr>
      <w:fldSimple w:instr=" STYLEREF 1 \s ">
        <w:r w:rsidR="00F002AE">
          <w:rPr>
            <w:noProof/>
          </w:rPr>
          <w:t>2</w:t>
        </w:r>
      </w:fldSimple>
      <w:r w:rsidR="00F063E5">
        <w:t>.</w:t>
      </w:r>
      <w:fldSimple w:instr=" SEQ táblázat \* ARABIC \s 1 ">
        <w:r w:rsidR="00F002AE">
          <w:rPr>
            <w:noProof/>
          </w:rPr>
          <w:t>1</w:t>
        </w:r>
      </w:fldSimple>
      <w:r w:rsidR="00564737">
        <w:t>. táblázat Imitációs tanulá</w:t>
      </w:r>
      <w:r w:rsidR="00FC14F0">
        <w:t>s</w:t>
      </w:r>
      <w:r w:rsidR="00564737">
        <w:t xml:space="preserve"> eljárások összehasonlítása</w:t>
      </w:r>
    </w:p>
    <w:p w14:paraId="3DC41FDF" w14:textId="14D635AB" w:rsidR="0042327A" w:rsidRPr="00AE2028" w:rsidRDefault="0042327A" w:rsidP="00294D93">
      <w:pPr>
        <w:pStyle w:val="Heading2"/>
      </w:pPr>
      <w:bookmarkStart w:id="119" w:name="_Toc90603004"/>
      <w:proofErr w:type="spellStart"/>
      <w:r w:rsidRPr="00AE2028">
        <w:t>Attention</w:t>
      </w:r>
      <w:bookmarkEnd w:id="119"/>
      <w:proofErr w:type="spellEnd"/>
    </w:p>
    <w:p w14:paraId="28078CCC" w14:textId="045624CF" w:rsidR="0042327A" w:rsidRPr="00AE2028" w:rsidRDefault="0042327A" w:rsidP="0042327A">
      <w:r w:rsidRPr="00AE2028">
        <w:t xml:space="preserve">2019-ben nagy népszerűségnek örvendtek az ún. </w:t>
      </w:r>
      <w:proofErr w:type="spellStart"/>
      <w:r w:rsidRPr="002327A1">
        <w:rPr>
          <w:i/>
          <w:iCs/>
        </w:rPr>
        <w:t>Transformer</w:t>
      </w:r>
      <w:proofErr w:type="spellEnd"/>
      <w:r w:rsidRPr="00AE2028">
        <w:t xml:space="preserve"> típusú neurális hálózatok</w:t>
      </w:r>
      <w:sdt>
        <w:sdtPr>
          <w:id w:val="1284542373"/>
          <w:citation/>
        </w:sdtPr>
        <w:sdtEndPr/>
        <w:sdtContent>
          <w:r w:rsidRPr="00AE2028">
            <w:fldChar w:fldCharType="begin"/>
          </w:r>
          <w:r w:rsidRPr="00AE2028">
            <w:instrText xml:space="preserve"> CITATION Vig19 \l 1038 </w:instrText>
          </w:r>
          <w:r w:rsidRPr="00AE2028">
            <w:fldChar w:fldCharType="separate"/>
          </w:r>
          <w:r w:rsidR="00F002AE">
            <w:rPr>
              <w:noProof/>
            </w:rPr>
            <w:t xml:space="preserve"> [10]</w:t>
          </w:r>
          <w:r w:rsidRPr="00AE2028">
            <w:fldChar w:fldCharType="end"/>
          </w:r>
        </w:sdtContent>
      </w:sdt>
      <w:r w:rsidRPr="00AE2028">
        <w:t xml:space="preserve">. Ezeknél a </w:t>
      </w:r>
      <w:proofErr w:type="spellStart"/>
      <w:r w:rsidRPr="00AE2028">
        <w:rPr>
          <w:i/>
          <w:iCs/>
        </w:rPr>
        <w:t>seq-to-seq</w:t>
      </w:r>
      <w:proofErr w:type="spellEnd"/>
      <w:r w:rsidR="008B27EB" w:rsidRPr="00AE2028">
        <w:rPr>
          <w:i/>
          <w:iCs/>
        </w:rPr>
        <w:t xml:space="preserve"> </w:t>
      </w:r>
      <w:r w:rsidR="008B27EB" w:rsidRPr="00AE2028">
        <w:t>felépítésű</w:t>
      </w:r>
      <w:r w:rsidRPr="00AE2028">
        <w:t xml:space="preserve">, főleg nyelvi fordításra használt hálóknál alkalmazott eljárások az </w:t>
      </w:r>
      <w:proofErr w:type="spellStart"/>
      <w:r w:rsidRPr="00AE2028">
        <w:t>Encoder-Decoder</w:t>
      </w:r>
      <w:proofErr w:type="spellEnd"/>
      <w:r w:rsidRPr="00AE2028">
        <w:t xml:space="preserve"> </w:t>
      </w:r>
      <w:proofErr w:type="spellStart"/>
      <w:r w:rsidRPr="00AE2028">
        <w:t>Attention</w:t>
      </w:r>
      <w:proofErr w:type="spellEnd"/>
      <w:r w:rsidRPr="00AE2028">
        <w:t xml:space="preserve"> és a </w:t>
      </w:r>
      <w:proofErr w:type="spellStart"/>
      <w:r w:rsidRPr="00AE2028">
        <w:t>Self-Attention</w:t>
      </w:r>
      <w:proofErr w:type="spellEnd"/>
      <w:r w:rsidRPr="00AE2028">
        <w:t xml:space="preserve">. Az utóbbi esetében N </w:t>
      </w:r>
      <w:r w:rsidR="00037920" w:rsidRPr="00AE2028">
        <w:t>hosszú</w:t>
      </w:r>
      <w:r w:rsidRPr="00AE2028">
        <w:t xml:space="preserve"> </w:t>
      </w:r>
      <w:r w:rsidR="00037920" w:rsidRPr="00AE2028">
        <w:t>szekvencia elemei</w:t>
      </w:r>
      <w:r w:rsidRPr="00AE2028">
        <w:t xml:space="preserve"> </w:t>
      </w:r>
      <w:proofErr w:type="spellStart"/>
      <w:r w:rsidRPr="00AE2028">
        <w:t>interaktál</w:t>
      </w:r>
      <w:r w:rsidR="00037920" w:rsidRPr="00AE2028">
        <w:t>nak</w:t>
      </w:r>
      <w:proofErr w:type="spellEnd"/>
      <w:r w:rsidRPr="00AE2028">
        <w:t xml:space="preserve"> egymással (</w:t>
      </w:r>
      <w:proofErr w:type="spellStart"/>
      <w:r w:rsidRPr="00AE2028">
        <w:t>self</w:t>
      </w:r>
      <w:proofErr w:type="spellEnd"/>
      <w:r w:rsidRPr="00AE2028">
        <w:t>) és „kitalálj</w:t>
      </w:r>
      <w:r w:rsidR="008B27EB" w:rsidRPr="00AE2028">
        <w:t>a</w:t>
      </w:r>
      <w:r w:rsidRPr="00AE2028">
        <w:t>”</w:t>
      </w:r>
      <w:r w:rsidR="008B27EB" w:rsidRPr="00AE2028">
        <w:t xml:space="preserve"> a háló</w:t>
      </w:r>
      <w:r w:rsidRPr="00AE2028">
        <w:t>, hogy melyikükre figyeljen a legjobban (</w:t>
      </w:r>
      <w:proofErr w:type="spellStart"/>
      <w:r w:rsidRPr="00AE2028">
        <w:t>attention</w:t>
      </w:r>
      <w:proofErr w:type="spellEnd"/>
      <w:r w:rsidRPr="00AE2028">
        <w:t xml:space="preserve">). Ezzel szemben az </w:t>
      </w:r>
      <w:proofErr w:type="spellStart"/>
      <w:r w:rsidRPr="00AE2028">
        <w:t>Encoder-Decoder</w:t>
      </w:r>
      <w:proofErr w:type="spellEnd"/>
      <w:r w:rsidRPr="00AE2028">
        <w:t xml:space="preserve"> </w:t>
      </w:r>
      <w:proofErr w:type="spellStart"/>
      <w:r w:rsidRPr="00AE2028">
        <w:t>Attention</w:t>
      </w:r>
      <w:proofErr w:type="spellEnd"/>
      <w:r w:rsidRPr="00AE2028">
        <w:t xml:space="preserve"> metódusban a bemenet a cél kimenettel </w:t>
      </w:r>
      <w:r w:rsidR="001F0881">
        <w:t xml:space="preserve">lép </w:t>
      </w:r>
      <w:proofErr w:type="spellStart"/>
      <w:r w:rsidR="001F0881">
        <w:t>interackióba</w:t>
      </w:r>
      <w:proofErr w:type="spellEnd"/>
      <w:r w:rsidRPr="00AE2028">
        <w:t xml:space="preserve">. A </w:t>
      </w:r>
      <w:r w:rsidR="008B27EB" w:rsidRPr="00AE2028">
        <w:t xml:space="preserve">dolgozatban a </w:t>
      </w:r>
      <w:r w:rsidRPr="00AE2028">
        <w:t>Multi-</w:t>
      </w:r>
      <w:r w:rsidR="00961937" w:rsidRPr="00AE2028">
        <w:t>H</w:t>
      </w:r>
      <w:r w:rsidRPr="00AE2028">
        <w:t xml:space="preserve">ead </w:t>
      </w:r>
      <w:proofErr w:type="spellStart"/>
      <w:r w:rsidRPr="00AE2028">
        <w:t>Attention</w:t>
      </w:r>
      <w:proofErr w:type="spellEnd"/>
      <w:r w:rsidRPr="00AE2028">
        <w:t xml:space="preserve"> </w:t>
      </w:r>
      <w:r w:rsidR="008B27EB" w:rsidRPr="00AE2028">
        <w:t xml:space="preserve">módszert alkalmazom az ágensemben, </w:t>
      </w:r>
      <w:r w:rsidR="00037920" w:rsidRPr="00AE2028">
        <w:t>aminek</w:t>
      </w:r>
      <w:r w:rsidR="008B27EB" w:rsidRPr="00AE2028">
        <w:t xml:space="preserve"> az alapja </w:t>
      </w:r>
      <w:r w:rsidRPr="00AE2028">
        <w:t xml:space="preserve">a </w:t>
      </w:r>
      <w:proofErr w:type="spellStart"/>
      <w:r w:rsidRPr="00AE2028">
        <w:t>Self-</w:t>
      </w:r>
      <w:r w:rsidR="009E0BC9" w:rsidRPr="00AE2028">
        <w:t>A</w:t>
      </w:r>
      <w:r w:rsidRPr="00AE2028">
        <w:t>ttention</w:t>
      </w:r>
      <w:proofErr w:type="spellEnd"/>
      <w:r w:rsidR="008B27EB" w:rsidRPr="00AE2028">
        <w:t>, így csak ennek a működését fejtem ki a továbbiakban</w:t>
      </w:r>
      <w:r w:rsidRPr="00AE2028">
        <w:t>.</w:t>
      </w:r>
    </w:p>
    <w:p w14:paraId="5935D25F" w14:textId="3041174B" w:rsidR="009E0BC9" w:rsidRPr="00AE2028" w:rsidRDefault="009E0BC9" w:rsidP="000713CF">
      <w:pPr>
        <w:pStyle w:val="Heading3"/>
      </w:pPr>
      <w:bookmarkStart w:id="120" w:name="_Toc90603005"/>
      <w:proofErr w:type="spellStart"/>
      <w:r w:rsidRPr="00AE2028">
        <w:t>Self-Attention</w:t>
      </w:r>
      <w:bookmarkEnd w:id="120"/>
      <w:proofErr w:type="spellEnd"/>
    </w:p>
    <w:p w14:paraId="1F54C3B0" w14:textId="747525D6" w:rsidR="00586C7A" w:rsidRDefault="00037920" w:rsidP="003407D8">
      <w:r w:rsidRPr="00AE2028">
        <w:t xml:space="preserve">A figyelem mechanizmusa tömören annyit jelent, hogy </w:t>
      </w:r>
      <w:r w:rsidR="00757493" w:rsidRPr="00AE2028">
        <w:t xml:space="preserve">egy bemeneti szekvencia elemeit nem egyenlő arányban veszi figyelembe egy algoritmus (például egy neurális háló), hanem úgymond ráfokuszál a bemenet egyes elemeire, míg a többi elemet </w:t>
      </w:r>
      <w:r w:rsidR="00601B9B">
        <w:t>jóformán</w:t>
      </w:r>
      <w:r w:rsidR="00757493" w:rsidRPr="00AE2028">
        <w:t xml:space="preserve"> figyelmen kívül hagyja. Lényegében dinamikusan súlyozza a bemenetét</w:t>
      </w:r>
      <w:r w:rsidR="00215D5B" w:rsidRPr="00AE2028">
        <w:t>:</w:t>
      </w:r>
      <w:r w:rsidR="00757493" w:rsidRPr="00AE2028">
        <w:t xml:space="preserve"> a súlyozott átlag súlyait a bemeneti elemek tulajdonságai </w:t>
      </w:r>
      <w:r w:rsidR="003407D8" w:rsidRPr="00AE2028">
        <w:t xml:space="preserve">alapján </w:t>
      </w:r>
      <w:r w:rsidR="00757493" w:rsidRPr="00AE2028">
        <w:t xml:space="preserve">(kulcs - </w:t>
      </w:r>
      <w:proofErr w:type="spellStart"/>
      <w:r w:rsidR="00757493" w:rsidRPr="00AE2028">
        <w:rPr>
          <w:i/>
          <w:iCs/>
        </w:rPr>
        <w:t>key</w:t>
      </w:r>
      <w:proofErr w:type="spellEnd"/>
      <w:r w:rsidR="00757493" w:rsidRPr="00AE2028">
        <w:t xml:space="preserve">) és az alapján állítja, hogy mire szeretnénk, hogy figyeljen a háló (lekérdezés - </w:t>
      </w:r>
      <w:proofErr w:type="spellStart"/>
      <w:r w:rsidR="00757493" w:rsidRPr="00AE2028">
        <w:rPr>
          <w:i/>
          <w:iCs/>
        </w:rPr>
        <w:t>query</w:t>
      </w:r>
      <w:proofErr w:type="spellEnd"/>
      <w:r w:rsidR="00757493" w:rsidRPr="00AE2028">
        <w:t>).</w:t>
      </w:r>
      <w:r w:rsidR="003407D8" w:rsidRPr="00AE2028">
        <w:t xml:space="preserve"> </w:t>
      </w:r>
    </w:p>
    <w:p w14:paraId="0F95EF87" w14:textId="4D2BAB3B" w:rsidR="00FB1DCF" w:rsidRPr="00AE2028" w:rsidRDefault="0042327A" w:rsidP="003407D8">
      <w:r w:rsidRPr="00AE2028">
        <w:t xml:space="preserve">Minden bemeneti vektornak </w:t>
      </w:r>
      <w:r w:rsidR="003407D8" w:rsidRPr="00AE2028">
        <w:t>három</w:t>
      </w:r>
      <w:r w:rsidRPr="00AE2028">
        <w:t xml:space="preserve"> </w:t>
      </w:r>
      <w:r w:rsidR="00BE570B" w:rsidRPr="00AE2028">
        <w:t xml:space="preserve">belső </w:t>
      </w:r>
      <w:r w:rsidRPr="00AE2028">
        <w:t xml:space="preserve">reprezentációja van: egy </w:t>
      </w:r>
      <w:proofErr w:type="spellStart"/>
      <w:r w:rsidRPr="00AE2028">
        <w:rPr>
          <w:i/>
          <w:iCs/>
        </w:rPr>
        <w:t>key</w:t>
      </w:r>
      <w:proofErr w:type="spellEnd"/>
      <w:r w:rsidRPr="00AE2028">
        <w:t xml:space="preserve"> (</w:t>
      </w:r>
      <w:r w:rsidRPr="00AE2028">
        <w:rPr>
          <w:b/>
          <w:bCs/>
        </w:rPr>
        <w:t>k</w:t>
      </w:r>
      <w:r w:rsidRPr="00AE2028">
        <w:t xml:space="preserve">), </w:t>
      </w:r>
      <w:r w:rsidR="003870DA" w:rsidRPr="00AE2028">
        <w:t xml:space="preserve">egy </w:t>
      </w:r>
      <w:proofErr w:type="spellStart"/>
      <w:r w:rsidRPr="00AE2028">
        <w:rPr>
          <w:i/>
          <w:iCs/>
        </w:rPr>
        <w:t>query</w:t>
      </w:r>
      <w:proofErr w:type="spellEnd"/>
      <w:r w:rsidRPr="00AE2028">
        <w:t xml:space="preserve"> (</w:t>
      </w:r>
      <w:r w:rsidRPr="00AE2028">
        <w:rPr>
          <w:b/>
          <w:bCs/>
        </w:rPr>
        <w:t>q</w:t>
      </w:r>
      <w:r w:rsidRPr="00AE2028">
        <w:t xml:space="preserve">) és </w:t>
      </w:r>
      <w:r w:rsidR="003870DA" w:rsidRPr="00AE2028">
        <w:t xml:space="preserve">egy </w:t>
      </w:r>
      <w:proofErr w:type="spellStart"/>
      <w:r w:rsidRPr="00AE2028">
        <w:rPr>
          <w:i/>
          <w:iCs/>
        </w:rPr>
        <w:t>value</w:t>
      </w:r>
      <w:proofErr w:type="spellEnd"/>
      <w:r w:rsidRPr="00AE2028">
        <w:t xml:space="preserve"> (</w:t>
      </w:r>
      <w:r w:rsidRPr="00AE2028">
        <w:rPr>
          <w:b/>
          <w:bCs/>
        </w:rPr>
        <w:t>v</w:t>
      </w:r>
      <w:r w:rsidRPr="00AE2028">
        <w:t xml:space="preserve">) vektor. </w:t>
      </w:r>
      <w:r w:rsidR="00037920" w:rsidRPr="00AE2028">
        <w:t xml:space="preserve">A </w:t>
      </w:r>
      <w:proofErr w:type="spellStart"/>
      <w:r w:rsidR="00037920" w:rsidRPr="00AE2028">
        <w:rPr>
          <w:i/>
          <w:iCs/>
        </w:rPr>
        <w:t>key</w:t>
      </w:r>
      <w:proofErr w:type="spellEnd"/>
      <w:r w:rsidR="00037920" w:rsidRPr="00AE2028">
        <w:rPr>
          <w:i/>
          <w:iCs/>
        </w:rPr>
        <w:t xml:space="preserve"> </w:t>
      </w:r>
      <w:r w:rsidR="00037920" w:rsidRPr="00AE2028">
        <w:t xml:space="preserve">vektor identifikálja az elemet, leírja, hogy az </w:t>
      </w:r>
      <w:r w:rsidR="00037920" w:rsidRPr="00AE2028">
        <w:lastRenderedPageBreak/>
        <w:t xml:space="preserve">adott elem mit tartalmaz. </w:t>
      </w:r>
      <w:r w:rsidR="00757493" w:rsidRPr="00AE2028">
        <w:t xml:space="preserve">A </w:t>
      </w:r>
      <w:proofErr w:type="spellStart"/>
      <w:r w:rsidR="00757493" w:rsidRPr="00AE2028">
        <w:rPr>
          <w:i/>
          <w:iCs/>
        </w:rPr>
        <w:t>query</w:t>
      </w:r>
      <w:proofErr w:type="spellEnd"/>
      <w:r w:rsidR="00757493" w:rsidRPr="00AE2028">
        <w:rPr>
          <w:i/>
          <w:iCs/>
        </w:rPr>
        <w:t xml:space="preserve"> </w:t>
      </w:r>
      <w:r w:rsidR="00757493" w:rsidRPr="00AE2028">
        <w:t xml:space="preserve">vektor leírja, hogy mire szeretnénk figyelni, mit keresünk az adott bemenetben. A </w:t>
      </w:r>
      <w:proofErr w:type="spellStart"/>
      <w:r w:rsidR="00757493" w:rsidRPr="00AE2028">
        <w:rPr>
          <w:i/>
          <w:iCs/>
        </w:rPr>
        <w:t>value</w:t>
      </w:r>
      <w:proofErr w:type="spellEnd"/>
      <w:r w:rsidR="00757493" w:rsidRPr="00AE2028">
        <w:rPr>
          <w:i/>
          <w:iCs/>
        </w:rPr>
        <w:t xml:space="preserve"> </w:t>
      </w:r>
      <w:r w:rsidR="00757493" w:rsidRPr="00AE2028">
        <w:t>vektor a bemenet értékét adja, meg, e mentén fogjuk súlyozni az elemeket.</w:t>
      </w:r>
      <w:r w:rsidR="003407D8" w:rsidRPr="00AE2028">
        <w:t xml:space="preserve"> </w:t>
      </w:r>
      <w:r w:rsidR="00FB1DCF" w:rsidRPr="00AE2028">
        <w:t xml:space="preserve">Így már részletesebben is megérthetjük, mi a lényegi különbség a kétfajta említett figyelem mechanizmus között. A </w:t>
      </w:r>
      <w:proofErr w:type="spellStart"/>
      <w:r w:rsidR="00FB1DCF" w:rsidRPr="00AE2028">
        <w:t>Self-Attention</w:t>
      </w:r>
      <w:proofErr w:type="spellEnd"/>
      <w:r w:rsidR="00FB1DCF" w:rsidRPr="00AE2028">
        <w:t xml:space="preserve"> esetében mind a 3 reprezentáció vektor a bemenettől származik, míg az </w:t>
      </w:r>
      <w:proofErr w:type="spellStart"/>
      <w:r w:rsidR="00FB1DCF" w:rsidRPr="00AE2028">
        <w:t>Encoder-Decoder</w:t>
      </w:r>
      <w:proofErr w:type="spellEnd"/>
      <w:r w:rsidR="00FB1DCF" w:rsidRPr="00AE2028">
        <w:t xml:space="preserve"> </w:t>
      </w:r>
      <w:proofErr w:type="spellStart"/>
      <w:r w:rsidR="00FB1DCF" w:rsidRPr="00AE2028">
        <w:t>Attention</w:t>
      </w:r>
      <w:proofErr w:type="spellEnd"/>
      <w:r w:rsidR="00FB1DCF" w:rsidRPr="00AE2028">
        <w:t xml:space="preserve"> esetében csak a </w:t>
      </w:r>
      <w:proofErr w:type="spellStart"/>
      <w:r w:rsidR="00FB1DCF" w:rsidRPr="00AE2028">
        <w:rPr>
          <w:i/>
          <w:iCs/>
        </w:rPr>
        <w:t>key</w:t>
      </w:r>
      <w:proofErr w:type="spellEnd"/>
      <w:r w:rsidR="00FB1DCF" w:rsidRPr="00AE2028">
        <w:t xml:space="preserve"> és </w:t>
      </w:r>
      <w:proofErr w:type="spellStart"/>
      <w:r w:rsidR="00FB1DCF" w:rsidRPr="00AE2028">
        <w:rPr>
          <w:i/>
          <w:iCs/>
        </w:rPr>
        <w:t>value</w:t>
      </w:r>
      <w:proofErr w:type="spellEnd"/>
      <w:r w:rsidR="00FB1DCF" w:rsidRPr="00AE2028">
        <w:t xml:space="preserve"> származik a bemenettől (</w:t>
      </w:r>
      <w:proofErr w:type="spellStart"/>
      <w:r w:rsidR="00FB1DCF" w:rsidRPr="00AE2028">
        <w:t>enkóder</w:t>
      </w:r>
      <w:proofErr w:type="spellEnd"/>
      <w:r w:rsidR="00FB1DCF" w:rsidRPr="00AE2028">
        <w:t xml:space="preserve">), míg a </w:t>
      </w:r>
      <w:proofErr w:type="spellStart"/>
      <w:r w:rsidR="00FB1DCF" w:rsidRPr="00AE2028">
        <w:rPr>
          <w:i/>
          <w:iCs/>
        </w:rPr>
        <w:t>query</w:t>
      </w:r>
      <w:proofErr w:type="spellEnd"/>
      <w:r w:rsidR="00FB1DCF" w:rsidRPr="00AE2028">
        <w:t xml:space="preserve"> vektor a cél kimenettől (dekóder).</w:t>
      </w:r>
    </w:p>
    <w:p w14:paraId="726210A4" w14:textId="6E48EEDC" w:rsidR="00037920" w:rsidRPr="00AE2028" w:rsidRDefault="00813158" w:rsidP="003407D8">
      <w:r w:rsidRPr="00AE2028">
        <w:t xml:space="preserve">Fontos komponense </w:t>
      </w:r>
      <w:r w:rsidR="00FB1DCF" w:rsidRPr="00AE2028">
        <w:t xml:space="preserve">még </w:t>
      </w:r>
      <w:r w:rsidRPr="00AE2028">
        <w:t xml:space="preserve">az algoritmusnak maga a pontozás beállítása, azaz, hogy miszerint számítsa ki a figyelem pontokat, melyekkel kialakítja a megfelelő súlyozást. Mint említtetettem ezt a </w:t>
      </w:r>
      <w:proofErr w:type="spellStart"/>
      <w:r w:rsidRPr="00AE2028">
        <w:rPr>
          <w:i/>
          <w:iCs/>
        </w:rPr>
        <w:t>key</w:t>
      </w:r>
      <w:proofErr w:type="spellEnd"/>
      <w:r w:rsidRPr="00AE2028">
        <w:t xml:space="preserve"> és </w:t>
      </w:r>
      <w:proofErr w:type="spellStart"/>
      <w:r w:rsidRPr="00AE2028">
        <w:rPr>
          <w:i/>
          <w:iCs/>
        </w:rPr>
        <w:t>query</w:t>
      </w:r>
      <w:proofErr w:type="spellEnd"/>
      <w:r w:rsidRPr="00AE2028">
        <w:t xml:space="preserve"> </w:t>
      </w:r>
      <w:proofErr w:type="spellStart"/>
      <w:r w:rsidRPr="00AE2028">
        <w:t>alpján</w:t>
      </w:r>
      <w:proofErr w:type="spellEnd"/>
      <w:r w:rsidRPr="00AE2028">
        <w:t xml:space="preserve"> teszi, tehát a pontozó függvény </w:t>
      </w:r>
      <w:r w:rsidR="00FB1DCF" w:rsidRPr="00AE2028">
        <w:t>(</w:t>
      </w:r>
      <m:oMath>
        <m:sSub>
          <m:sSubPr>
            <m:ctrlPr>
              <w:rPr>
                <w:rFonts w:ascii="Cambria Math" w:hAnsi="Cambria Math"/>
                <w:i/>
              </w:rPr>
            </m:ctrlPr>
          </m:sSubPr>
          <m:e>
            <m:r>
              <w:rPr>
                <w:rFonts w:ascii="Cambria Math" w:hAnsi="Cambria Math"/>
              </w:rPr>
              <m:t>f</m:t>
            </m:r>
          </m:e>
          <m:sub>
            <m:r>
              <w:rPr>
                <w:rFonts w:ascii="Cambria Math" w:hAnsi="Cambria Math"/>
              </w:rPr>
              <m:t>score</m:t>
            </m:r>
          </m:sub>
        </m:sSub>
      </m:oMath>
      <w:r w:rsidR="00FB1DCF" w:rsidRPr="00AE2028">
        <w:t xml:space="preserve">) </w:t>
      </w:r>
      <w:r w:rsidRPr="00AE2028">
        <w:t xml:space="preserve">bemenete a szekvencia adott elemére az elem kulcs </w:t>
      </w:r>
      <w:proofErr w:type="spellStart"/>
      <w:r w:rsidRPr="00AE2028">
        <w:t>vektora</w:t>
      </w:r>
      <w:proofErr w:type="spellEnd"/>
      <w:r w:rsidRPr="00AE2028">
        <w:t xml:space="preserve"> és a </w:t>
      </w:r>
      <w:proofErr w:type="spellStart"/>
      <w:r w:rsidRPr="00AE2028">
        <w:rPr>
          <w:i/>
          <w:iCs/>
        </w:rPr>
        <w:t>query</w:t>
      </w:r>
      <w:proofErr w:type="spellEnd"/>
      <w:r w:rsidRPr="00AE2028">
        <w:t xml:space="preserve"> vektor. A függvény lehet bármilyen metódus, akár egy neurális hálózat is, de a </w:t>
      </w:r>
      <w:proofErr w:type="spellStart"/>
      <w:r w:rsidRPr="00AE2028">
        <w:t>Self-Attention</w:t>
      </w:r>
      <w:proofErr w:type="spellEnd"/>
      <w:r w:rsidRPr="00AE2028">
        <w:t xml:space="preserve"> esetén skaláris szorzatot alkalmaznak. Az összes elemre kiszámolt figyelem pontokra számol ezután egy úgynevezett </w:t>
      </w:r>
      <w:r w:rsidRPr="00AE2028">
        <w:rPr>
          <w:i/>
          <w:iCs/>
        </w:rPr>
        <w:t xml:space="preserve">softmax </w:t>
      </w:r>
      <w:r w:rsidRPr="00AE2028">
        <w:t>függvényt (később fejtem ki), így megkapva a súlyokat, melyekkel súlyozva az elem</w:t>
      </w:r>
      <w:r w:rsidR="00FB1DCF" w:rsidRPr="00AE2028">
        <w:t>ek</w:t>
      </w:r>
      <w:r w:rsidRPr="00AE2028">
        <w:t xml:space="preserve"> értékét (</w:t>
      </w:r>
      <w:proofErr w:type="spellStart"/>
      <w:r w:rsidRPr="00AE2028">
        <w:rPr>
          <w:i/>
          <w:iCs/>
        </w:rPr>
        <w:t>value</w:t>
      </w:r>
      <w:proofErr w:type="spellEnd"/>
      <w:r w:rsidRPr="00AE2028">
        <w:t xml:space="preserve"> vektor</w:t>
      </w:r>
      <w:r w:rsidR="00FB1DCF" w:rsidRPr="00AE2028">
        <w:t>ok</w:t>
      </w:r>
      <w:r w:rsidRPr="00AE2028">
        <w:t xml:space="preserve">) </w:t>
      </w:r>
      <w:r w:rsidR="00215D5B" w:rsidRPr="00AE2028">
        <w:t>számoljuk ki az eredményt</w:t>
      </w:r>
      <w:r w:rsidR="00FB1DCF" w:rsidRPr="00AE2028">
        <w:t>:</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3E906DCC" w14:textId="77777777" w:rsidTr="006375C7">
        <w:trPr>
          <w:trHeight w:val="556"/>
        </w:trPr>
        <w:tc>
          <w:tcPr>
            <w:tcW w:w="1111" w:type="dxa"/>
          </w:tcPr>
          <w:p w14:paraId="7B4B7BBF" w14:textId="77777777" w:rsidR="00FB1DCF" w:rsidRPr="00AE2028" w:rsidRDefault="00FB1DCF" w:rsidP="006375C7">
            <w:pPr>
              <w:ind w:firstLine="0"/>
              <w:rPr>
                <w:noProof/>
              </w:rPr>
            </w:pPr>
          </w:p>
        </w:tc>
        <w:tc>
          <w:tcPr>
            <w:tcW w:w="6246" w:type="dxa"/>
            <w:vAlign w:val="center"/>
          </w:tcPr>
          <w:p w14:paraId="19D7429A" w14:textId="42C4BBB7" w:rsidR="00FB1DCF" w:rsidRPr="00AE2028" w:rsidRDefault="00223210" w:rsidP="006375C7">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r>
                      <m:rPr>
                        <m:sty m:val="p"/>
                      </m:rPr>
                      <w:rPr>
                        <w:rFonts w:ascii="Cambria Math" w:hAnsi="Cambria Math"/>
                      </w:rPr>
                      <m:t>exp</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score</m:t>
                            </m:r>
                          </m:sub>
                        </m:sSub>
                        <m:d>
                          <m:dPr>
                            <m:ctrlPr>
                              <w:rPr>
                                <w:rFonts w:ascii="Cambria Math" w:hAnsi="Cambria Math"/>
                                <w:i/>
                              </w:rPr>
                            </m:ctrlPr>
                          </m:dPr>
                          <m:e>
                            <m:sSub>
                              <m:sSubPr>
                                <m:ctrlPr>
                                  <w:rPr>
                                    <w:rFonts w:ascii="Cambria Math" w:hAnsi="Cambria Math"/>
                                    <w:i/>
                                  </w:rPr>
                                </m:ctrlPr>
                              </m:sSubPr>
                              <m:e>
                                <m:r>
                                  <w:rPr>
                                    <w:rFonts w:ascii="Cambria Math" w:hAnsi="Cambria Math"/>
                                  </w:rPr>
                                  <m:t>key</m:t>
                                </m:r>
                              </m:e>
                              <m:sub>
                                <m:r>
                                  <w:rPr>
                                    <w:rFonts w:ascii="Cambria Math" w:hAnsi="Cambria Math"/>
                                  </w:rPr>
                                  <m:t>i</m:t>
                                </m:r>
                              </m:sub>
                            </m:sSub>
                            <m:r>
                              <w:rPr>
                                <w:rFonts w:ascii="Cambria Math" w:hAnsi="Cambria Math"/>
                              </w:rPr>
                              <m:t>, query</m:t>
                            </m:r>
                          </m:e>
                        </m:d>
                      </m:e>
                    </m:d>
                  </m:num>
                  <m:den>
                    <m:nary>
                      <m:naryPr>
                        <m:chr m:val="∑"/>
                        <m:limLoc m:val="subSup"/>
                        <m:supHide m:val="1"/>
                        <m:ctrlPr>
                          <w:rPr>
                            <w:rFonts w:ascii="Cambria Math" w:hAnsi="Cambria Math"/>
                            <w:i/>
                          </w:rPr>
                        </m:ctrlPr>
                      </m:naryPr>
                      <m:sub>
                        <m:r>
                          <w:rPr>
                            <w:rFonts w:ascii="Cambria Math" w:hAnsi="Cambria Math"/>
                          </w:rPr>
                          <m:t>j</m:t>
                        </m:r>
                      </m:sub>
                      <m:sup/>
                      <m:e>
                        <m:r>
                          <m:rPr>
                            <m:sty m:val="p"/>
                          </m:rPr>
                          <w:rPr>
                            <w:rFonts w:ascii="Cambria Math" w:hAnsi="Cambria Math"/>
                          </w:rPr>
                          <m:t>exp</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score</m:t>
                                </m:r>
                              </m:sub>
                            </m:sSub>
                            <m:d>
                              <m:dPr>
                                <m:ctrlPr>
                                  <w:rPr>
                                    <w:rFonts w:ascii="Cambria Math" w:hAnsi="Cambria Math"/>
                                    <w:i/>
                                  </w:rPr>
                                </m:ctrlPr>
                              </m:dPr>
                              <m:e>
                                <m:sSub>
                                  <m:sSubPr>
                                    <m:ctrlPr>
                                      <w:rPr>
                                        <w:rFonts w:ascii="Cambria Math" w:hAnsi="Cambria Math"/>
                                        <w:i/>
                                      </w:rPr>
                                    </m:ctrlPr>
                                  </m:sSubPr>
                                  <m:e>
                                    <m:r>
                                      <w:rPr>
                                        <w:rFonts w:ascii="Cambria Math" w:hAnsi="Cambria Math"/>
                                      </w:rPr>
                                      <m:t>key</m:t>
                                    </m:r>
                                  </m:e>
                                  <m:sub>
                                    <m:r>
                                      <w:rPr>
                                        <w:rFonts w:ascii="Cambria Math" w:hAnsi="Cambria Math"/>
                                      </w:rPr>
                                      <m:t>j</m:t>
                                    </m:r>
                                  </m:sub>
                                </m:sSub>
                                <m:r>
                                  <w:rPr>
                                    <w:rFonts w:ascii="Cambria Math" w:hAnsi="Cambria Math"/>
                                  </w:rPr>
                                  <m:t>,query</m:t>
                                </m:r>
                              </m:e>
                            </m:d>
                          </m:e>
                        </m:d>
                      </m:e>
                    </m:nary>
                  </m:den>
                </m:f>
              </m:oMath>
            </m:oMathPara>
          </w:p>
        </w:tc>
        <w:tc>
          <w:tcPr>
            <w:tcW w:w="1443" w:type="dxa"/>
            <w:vAlign w:val="center"/>
          </w:tcPr>
          <w:p w14:paraId="7222DD4B" w14:textId="2D18EB97" w:rsidR="00FB1DCF" w:rsidRPr="00AE2028" w:rsidRDefault="00FB1DCF" w:rsidP="006375C7">
            <w:pPr>
              <w:ind w:firstLine="0"/>
              <w:jc w:val="center"/>
            </w:pPr>
            <w:r w:rsidRPr="00AE2028">
              <w:t>(</w:t>
            </w:r>
            <w:r w:rsidR="00ED1875">
              <w:t>2</w:t>
            </w:r>
            <w:r w:rsidR="00300486" w:rsidRPr="00AE2028">
              <w:t>.</w:t>
            </w:r>
            <w:r w:rsidR="002175C4">
              <w:t>32</w:t>
            </w:r>
            <w:r w:rsidRPr="00AE2028">
              <w:t>)</w:t>
            </w:r>
          </w:p>
        </w:tc>
      </w:tr>
      <w:tr w:rsidR="00AE2028" w:rsidRPr="00AE2028" w14:paraId="03CB4CF9" w14:textId="77777777" w:rsidTr="006375C7">
        <w:trPr>
          <w:trHeight w:val="556"/>
        </w:trPr>
        <w:tc>
          <w:tcPr>
            <w:tcW w:w="1111" w:type="dxa"/>
          </w:tcPr>
          <w:p w14:paraId="2046F929" w14:textId="77777777" w:rsidR="00FB1DCF" w:rsidRPr="00AE2028" w:rsidRDefault="00FB1DCF" w:rsidP="00FB1DCF">
            <w:pPr>
              <w:ind w:firstLine="0"/>
              <w:rPr>
                <w:noProof/>
              </w:rPr>
            </w:pPr>
          </w:p>
        </w:tc>
        <w:tc>
          <w:tcPr>
            <w:tcW w:w="6246" w:type="dxa"/>
            <w:vAlign w:val="center"/>
          </w:tcPr>
          <w:p w14:paraId="5DD15623" w14:textId="03E7171E" w:rsidR="00FB1DCF" w:rsidRPr="00AE2028" w:rsidRDefault="00FB1DCF" w:rsidP="00FB1DCF">
            <w:pPr>
              <w:jc w:val="center"/>
            </w:pPr>
            <m:oMathPara>
              <m:oMath>
                <m:r>
                  <w:rPr>
                    <w:rFonts w:ascii="Cambria Math" w:hAnsi="Cambria Math"/>
                  </w:rPr>
                  <m:t>y=</m:t>
                </m:r>
                <m:nary>
                  <m:naryPr>
                    <m:chr m:val="∑"/>
                    <m:limLoc m:val="subSup"/>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∙value</m:t>
                        </m:r>
                      </m:e>
                      <m:sub>
                        <m:r>
                          <w:rPr>
                            <w:rFonts w:ascii="Cambria Math" w:hAnsi="Cambria Math"/>
                          </w:rPr>
                          <m:t>i</m:t>
                        </m:r>
                      </m:sub>
                    </m:sSub>
                  </m:e>
                </m:nary>
              </m:oMath>
            </m:oMathPara>
          </w:p>
        </w:tc>
        <w:tc>
          <w:tcPr>
            <w:tcW w:w="1443" w:type="dxa"/>
            <w:vAlign w:val="center"/>
          </w:tcPr>
          <w:p w14:paraId="42E26F0E" w14:textId="6EE8922A" w:rsidR="00FB1DCF" w:rsidRPr="00AE2028" w:rsidRDefault="00FB1DCF" w:rsidP="00FB1DCF">
            <w:pPr>
              <w:ind w:firstLine="0"/>
              <w:jc w:val="center"/>
            </w:pPr>
            <w:r w:rsidRPr="00AE2028">
              <w:t>(</w:t>
            </w:r>
            <w:r w:rsidR="00ED1875">
              <w:t>2.</w:t>
            </w:r>
            <w:r w:rsidR="002175C4">
              <w:t>33</w:t>
            </w:r>
            <w:r w:rsidRPr="00AE2028">
              <w:t>)</w:t>
            </w:r>
          </w:p>
        </w:tc>
      </w:tr>
    </w:tbl>
    <w:p w14:paraId="6159A1AC" w14:textId="77777777" w:rsidR="00FB1DCF" w:rsidRPr="00AE2028" w:rsidRDefault="00FB1DCF" w:rsidP="00FB1DCF">
      <w:pPr>
        <w:ind w:firstLine="0"/>
      </w:pPr>
    </w:p>
    <w:p w14:paraId="39F8601D" w14:textId="2227D7E6" w:rsidR="003870DA" w:rsidRPr="00AE2028" w:rsidRDefault="00106D9B" w:rsidP="00FB1DCF">
      <w:pPr>
        <w:ind w:firstLine="0"/>
      </w:pPr>
      <w:r w:rsidRPr="00AE2028">
        <w:t>Látni fogjuk, hogy ez az algoritmus lényegében egy egyszerű előre csatolt neurális háló</w:t>
      </w:r>
      <w:r w:rsidR="00037920" w:rsidRPr="00AE2028">
        <w:t>t valósít meg</w:t>
      </w:r>
      <w:r w:rsidRPr="00AE2028">
        <w:t>.</w:t>
      </w:r>
      <w:r w:rsidR="00AA1FC7" w:rsidRPr="00AE2028">
        <w:t xml:space="preserve"> </w:t>
      </w:r>
      <w:r w:rsidR="00FB1DCF" w:rsidRPr="00AE2028">
        <w:t>A továbbiakban a fenti metódust fejtem ki részletesebben</w:t>
      </w:r>
      <w:r w:rsidR="00481B40" w:rsidRPr="00AE2028">
        <w:t xml:space="preserve">, melyet a </w:t>
      </w:r>
      <w:r w:rsidR="00E8612E" w:rsidRPr="00AE2028">
        <w:rPr>
          <w:b/>
          <w:bCs/>
        </w:rPr>
        <w:fldChar w:fldCharType="begin"/>
      </w:r>
      <w:r w:rsidR="00E8612E" w:rsidRPr="00AE2028">
        <w:rPr>
          <w:b/>
          <w:bCs/>
        </w:rPr>
        <w:instrText xml:space="preserve"> REF _Ref72136980 \h  \* MERGEFORMAT </w:instrText>
      </w:r>
      <w:r w:rsidR="00E8612E" w:rsidRPr="00AE2028">
        <w:rPr>
          <w:b/>
          <w:bCs/>
        </w:rPr>
      </w:r>
      <w:r w:rsidR="00E8612E" w:rsidRPr="00AE2028">
        <w:rPr>
          <w:b/>
          <w:bCs/>
        </w:rPr>
        <w:fldChar w:fldCharType="separate"/>
      </w:r>
      <w:r w:rsidR="00F002AE" w:rsidRPr="00F002AE">
        <w:rPr>
          <w:b/>
          <w:bCs/>
          <w:noProof/>
        </w:rPr>
        <w:t>2</w:t>
      </w:r>
      <w:r w:rsidR="00F002AE" w:rsidRPr="00F002AE">
        <w:rPr>
          <w:b/>
          <w:bCs/>
        </w:rPr>
        <w:t>.</w:t>
      </w:r>
      <w:r w:rsidR="00F002AE" w:rsidRPr="00F002AE">
        <w:rPr>
          <w:b/>
          <w:bCs/>
          <w:noProof/>
        </w:rPr>
        <w:t>11</w:t>
      </w:r>
      <w:r w:rsidR="00F002AE" w:rsidRPr="00F002AE">
        <w:rPr>
          <w:b/>
          <w:bCs/>
        </w:rPr>
        <w:t>. ábr</w:t>
      </w:r>
      <w:r w:rsidR="00F72D47">
        <w:rPr>
          <w:b/>
          <w:bCs/>
        </w:rPr>
        <w:t>án</w:t>
      </w:r>
      <w:r w:rsidR="00E8612E" w:rsidRPr="00AE2028">
        <w:rPr>
          <w:b/>
          <w:bCs/>
        </w:rPr>
        <w:fldChar w:fldCharType="end"/>
      </w:r>
      <w:r w:rsidR="00481B40" w:rsidRPr="00AE2028">
        <w:t xml:space="preserve"> érdemes nyomon követni</w:t>
      </w:r>
      <w:r w:rsidR="00FB1DCF" w:rsidRPr="00AE2028">
        <w:t>.</w:t>
      </w:r>
    </w:p>
    <w:p w14:paraId="44B13F55" w14:textId="7CACADF5" w:rsidR="0042327A" w:rsidRPr="00AE2028" w:rsidRDefault="0042327A" w:rsidP="0042327A">
      <w:r w:rsidRPr="00AE2028">
        <w:t xml:space="preserve">Ahhoz, hogy megkapjuk </w:t>
      </w:r>
      <w:r w:rsidR="00931DE4" w:rsidRPr="00AE2028">
        <w:t>a fent említett belső reprezentációs</w:t>
      </w:r>
      <w:r w:rsidRPr="00AE2028">
        <w:t xml:space="preserve"> vektorokat, a bemeneti </w:t>
      </w:r>
      <m:oMath>
        <m:r>
          <m:rPr>
            <m:sty m:val="bi"/>
          </m:rPr>
          <w:rPr>
            <w:rFonts w:ascii="Cambria Math" w:hAnsi="Cambria Math"/>
          </w:rPr>
          <m:t>x</m:t>
        </m:r>
      </m:oMath>
      <w:r w:rsidR="009E0BC9" w:rsidRPr="00AE2028">
        <w:t xml:space="preserve"> </w:t>
      </w:r>
      <m:oMath>
        <m:r>
          <w:rPr>
            <w:rFonts w:ascii="Cambria Math" w:hAnsi="Cambria Math"/>
          </w:rPr>
          <m:t xml:space="preserve">1×d </m:t>
        </m:r>
      </m:oMath>
      <w:r w:rsidR="00931DE4" w:rsidRPr="00AE2028">
        <w:t xml:space="preserve">méretű </w:t>
      </w:r>
      <w:r w:rsidRPr="00AE2028">
        <w:t xml:space="preserve">vektort egy az adott reprezentációhoz tartozó </w:t>
      </w:r>
      <w:proofErr w:type="spellStart"/>
      <w:r w:rsidRPr="00AE2028">
        <w:t>súlymátrixxal</w:t>
      </w:r>
      <w:proofErr w:type="spellEnd"/>
      <w:r w:rsidRPr="00AE2028">
        <w:t xml:space="preserve">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K</m:t>
            </m:r>
          </m:sup>
        </m:sSup>
      </m:oMath>
      <w:r w:rsidRPr="00AE2028">
        <w:t xml:space="preserve">,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Q</m:t>
            </m:r>
          </m:sup>
        </m:sSup>
      </m:oMath>
      <w:r w:rsidRPr="00AE2028">
        <w:t>,</w:t>
      </w:r>
      <w:r w:rsidRPr="00AE2028">
        <w:rPr>
          <w:b/>
          <w:bCs/>
        </w:rPr>
        <w:t xml:space="preserve">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V</m:t>
            </m:r>
          </m:sup>
        </m:sSup>
      </m:oMath>
      <w:r w:rsidRPr="00AE2028">
        <w:t xml:space="preserve">), például a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K</m:t>
            </m:r>
          </m:sup>
        </m:sSup>
      </m:oMath>
      <w:r w:rsidRPr="00AE2028">
        <w:t xml:space="preserve"> kulcs-mátrixxal szorzunk. Ezeknek a méretei a </w:t>
      </w:r>
      <w:r w:rsidR="00E8612E" w:rsidRPr="00AE2028">
        <w:rPr>
          <w:b/>
          <w:bCs/>
        </w:rPr>
        <w:fldChar w:fldCharType="begin"/>
      </w:r>
      <w:r w:rsidR="00E8612E" w:rsidRPr="00AE2028">
        <w:rPr>
          <w:b/>
          <w:bCs/>
        </w:rPr>
        <w:instrText xml:space="preserve"> REF _Ref72137004 \h  \* MERGEFORMAT </w:instrText>
      </w:r>
      <w:r w:rsidR="00E8612E" w:rsidRPr="00AE2028">
        <w:rPr>
          <w:b/>
          <w:bCs/>
        </w:rPr>
      </w:r>
      <w:r w:rsidR="00E8612E" w:rsidRPr="00AE2028">
        <w:rPr>
          <w:b/>
          <w:bCs/>
        </w:rPr>
        <w:fldChar w:fldCharType="separate"/>
      </w:r>
      <w:r w:rsidR="00F002AE" w:rsidRPr="00F002AE">
        <w:rPr>
          <w:b/>
          <w:bCs/>
          <w:noProof/>
        </w:rPr>
        <w:t>2</w:t>
      </w:r>
      <w:r w:rsidR="00F002AE" w:rsidRPr="00F002AE">
        <w:rPr>
          <w:b/>
          <w:bCs/>
        </w:rPr>
        <w:t>.</w:t>
      </w:r>
      <w:r w:rsidR="00F002AE" w:rsidRPr="00F002AE">
        <w:rPr>
          <w:b/>
          <w:bCs/>
          <w:noProof/>
        </w:rPr>
        <w:t>10</w:t>
      </w:r>
      <w:r w:rsidR="00F002AE" w:rsidRPr="00F002AE">
        <w:rPr>
          <w:b/>
          <w:bCs/>
        </w:rPr>
        <w:t>. ábra</w:t>
      </w:r>
      <w:r w:rsidR="00E8612E" w:rsidRPr="00AE2028">
        <w:rPr>
          <w:b/>
          <w:bCs/>
        </w:rPr>
        <w:fldChar w:fldCharType="end"/>
      </w:r>
      <w:r w:rsidR="00E8612E" w:rsidRPr="00AE2028">
        <w:rPr>
          <w:b/>
          <w:bCs/>
        </w:rPr>
        <w:t xml:space="preserve"> </w:t>
      </w:r>
      <w:r w:rsidRPr="00AE2028">
        <w:t xml:space="preserve">alapján könnyedén megadhatóak: a </w:t>
      </w:r>
      <w:r w:rsidRPr="00AE2028">
        <w:rPr>
          <w:b/>
          <w:bCs/>
        </w:rPr>
        <w:t>W</w:t>
      </w:r>
      <w:r w:rsidRPr="00AE2028">
        <w:rPr>
          <w:vertAlign w:val="superscript"/>
        </w:rPr>
        <w:t>K</w:t>
      </w:r>
      <w:r w:rsidRPr="00AE2028">
        <w:t xml:space="preserve"> és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Q</m:t>
            </m:r>
          </m:sup>
        </m:sSup>
      </m:oMath>
      <w:r w:rsidRPr="00AE2028">
        <w:t xml:space="preserve"> mátrixnak azonos méretűnek kell lenniük</w:t>
      </w:r>
      <w:r w:rsidR="005C01B5" w:rsidRPr="00AE2028">
        <w:t>:</w:t>
      </w:r>
      <w:r w:rsidRPr="00AE2028">
        <w:t xml:space="preserve">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k</m:t>
            </m:r>
          </m:sub>
        </m:sSub>
      </m:oMath>
      <w:r w:rsidRPr="00AE2028">
        <w:t xml:space="preserve">, míg a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V</m:t>
            </m:r>
          </m:sup>
        </m:sSup>
      </m:oMath>
      <w:r w:rsidRPr="00AE2028">
        <w:t xml:space="preserve"> egy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v</m:t>
            </m:r>
          </m:sub>
        </m:sSub>
      </m:oMath>
      <w:r w:rsidRPr="00AE2028">
        <w:t xml:space="preserve"> méretű mátrix</w:t>
      </w:r>
      <w:r w:rsidR="00606781" w:rsidRPr="00AE2028">
        <w:t xml:space="preserve"> lesz</w:t>
      </w:r>
      <w:r w:rsidR="008A4F20" w:rsidRPr="00AE2028">
        <w:t xml:space="preserve"> (</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 xml:space="preserve"> </m:t>
        </m:r>
      </m:oMath>
      <w:r w:rsidR="008A4F20" w:rsidRPr="00AE2028">
        <w:t xml:space="preserve">megegyezhet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rsidR="008A4F20" w:rsidRPr="00AE2028">
        <w:t xml:space="preserve"> értékével)</w:t>
      </w:r>
      <w:r w:rsidRPr="00AE2028">
        <w:t xml:space="preserve">. </w:t>
      </w:r>
      <w:r w:rsidR="000A7085" w:rsidRPr="00AE2028">
        <w:t xml:space="preserve"> </w:t>
      </w:r>
    </w:p>
    <w:p w14:paraId="1D56457B" w14:textId="77777777" w:rsidR="00D82E15" w:rsidRPr="00AE2028" w:rsidRDefault="00D82E15" w:rsidP="00D82E15">
      <w:pPr>
        <w:pStyle w:val="Kp"/>
      </w:pPr>
      <w:r w:rsidRPr="00AE2028">
        <w:rPr>
          <w:noProof/>
        </w:rPr>
        <w:lastRenderedPageBreak/>
        <w:drawing>
          <wp:inline distT="0" distB="0" distL="0" distR="0" wp14:anchorId="6FCF4842" wp14:editId="4C803DDF">
            <wp:extent cx="5377697" cy="1663065"/>
            <wp:effectExtent l="0" t="0" r="0" b="0"/>
            <wp:docPr id="10" name="Ábr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Ábra 10"/>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377697" cy="1663065"/>
                    </a:xfrm>
                    <a:prstGeom prst="rect">
                      <a:avLst/>
                    </a:prstGeom>
                  </pic:spPr>
                </pic:pic>
              </a:graphicData>
            </a:graphic>
          </wp:inline>
        </w:drawing>
      </w:r>
    </w:p>
    <w:bookmarkStart w:id="121" w:name="_Ref72137004"/>
    <w:p w14:paraId="68B5A7D5" w14:textId="386C8CB6" w:rsidR="006943BB" w:rsidRPr="00AE2028" w:rsidRDefault="00CE066D" w:rsidP="00D82E15">
      <w:pPr>
        <w:pStyle w:val="Caption"/>
      </w:pPr>
      <w:r>
        <w:fldChar w:fldCharType="begin"/>
      </w:r>
      <w:r>
        <w:instrText xml:space="preserve"> STYLEREF 1 \s </w:instrText>
      </w:r>
      <w:r>
        <w:fldChar w:fldCharType="separate"/>
      </w:r>
      <w:r w:rsidR="00F002AE">
        <w:rPr>
          <w:noProof/>
        </w:rPr>
        <w:t>2</w:t>
      </w:r>
      <w:r>
        <w:fldChar w:fldCharType="end"/>
      </w:r>
      <w:r>
        <w:t>.</w:t>
      </w:r>
      <w:fldSimple w:instr=" SEQ ábra \* ARABIC \s 1 ">
        <w:r w:rsidR="00F002AE">
          <w:rPr>
            <w:noProof/>
          </w:rPr>
          <w:t>10</w:t>
        </w:r>
      </w:fldSimple>
      <w:r w:rsidR="00D82E15" w:rsidRPr="00AE2028">
        <w:t>. ábra</w:t>
      </w:r>
      <w:bookmarkEnd w:id="121"/>
      <w:r w:rsidR="00D82E15" w:rsidRPr="00AE2028">
        <w:t xml:space="preserve"> A </w:t>
      </w:r>
      <w:proofErr w:type="spellStart"/>
      <w:r w:rsidR="00D82E15" w:rsidRPr="00AE2028">
        <w:t>Self-Attention</w:t>
      </w:r>
      <w:proofErr w:type="spellEnd"/>
      <w:r w:rsidR="00D82E15" w:rsidRPr="00AE2028">
        <w:t xml:space="preserve"> algoritmusban használt vektorok méretei, a helytakarékosság miatt elforgatva (transzponálva) vannak ábrázolva a téglatestek.</w:t>
      </w:r>
    </w:p>
    <w:p w14:paraId="658B7EB6" w14:textId="5CAE9798" w:rsidR="005461DC" w:rsidRPr="00AE2028" w:rsidRDefault="00606781" w:rsidP="00D82E15">
      <w:r w:rsidRPr="00AE2028">
        <w:t>A</w:t>
      </w:r>
      <w:r w:rsidR="0042327A" w:rsidRPr="00AE2028">
        <w:t xml:space="preserve"> bemeneti vektorokat egy </w:t>
      </w:r>
      <m:oMath>
        <m:r>
          <m:rPr>
            <m:sty m:val="bi"/>
          </m:rPr>
          <w:rPr>
            <w:rFonts w:ascii="Cambria Math" w:hAnsi="Cambria Math"/>
          </w:rPr>
          <m:t>X</m:t>
        </m:r>
      </m:oMath>
      <w:r w:rsidRPr="00AE2028">
        <w:t xml:space="preserve"> </w:t>
      </w:r>
      <m:oMath>
        <m:r>
          <w:rPr>
            <w:rFonts w:ascii="Cambria Math" w:hAnsi="Cambria Math"/>
          </w:rPr>
          <m:t>N×d</m:t>
        </m:r>
      </m:oMath>
      <w:r w:rsidR="006574F2" w:rsidRPr="00AE2028">
        <w:t xml:space="preserve"> méretű </w:t>
      </w:r>
      <w:r w:rsidR="0042327A" w:rsidRPr="00AE2028">
        <w:t>mátrixba rendezve</w:t>
      </w:r>
      <w:r w:rsidRPr="00AE2028">
        <w:t xml:space="preserve"> a súlymátrixokkal</w:t>
      </w:r>
      <w:r w:rsidR="0042327A" w:rsidRPr="00AE2028">
        <w:t xml:space="preserve"> 3 mátrix szorzással megkaphatjuk a reprezentációk </w:t>
      </w:r>
      <m:oMath>
        <m:r>
          <m:rPr>
            <m:sty m:val="bi"/>
          </m:rPr>
          <w:rPr>
            <w:rFonts w:ascii="Cambria Math" w:hAnsi="Cambria Math"/>
          </w:rPr>
          <m:t>K</m:t>
        </m:r>
      </m:oMath>
      <w:r w:rsidR="0042327A" w:rsidRPr="00AE2028">
        <w:t xml:space="preserve">, </w:t>
      </w:r>
      <m:oMath>
        <m:r>
          <m:rPr>
            <m:sty m:val="bi"/>
          </m:rPr>
          <w:rPr>
            <w:rFonts w:ascii="Cambria Math" w:hAnsi="Cambria Math"/>
          </w:rPr>
          <m:t>Q</m:t>
        </m:r>
      </m:oMath>
      <w:r w:rsidR="0042327A" w:rsidRPr="00AE2028">
        <w:t xml:space="preserve"> és </w:t>
      </w:r>
      <m:oMath>
        <m:r>
          <m:rPr>
            <m:sty m:val="bi"/>
          </m:rPr>
          <w:rPr>
            <w:rFonts w:ascii="Cambria Math" w:hAnsi="Cambria Math"/>
          </w:rPr>
          <m:t>V</m:t>
        </m:r>
      </m:oMath>
      <w:r w:rsidR="0042327A" w:rsidRPr="00AE2028">
        <w:t xml:space="preserve"> </w:t>
      </w:r>
      <w:r w:rsidR="006574F2" w:rsidRPr="00AE2028">
        <w:t>mátrixait</w:t>
      </w:r>
      <w:r w:rsidR="008A4F20" w:rsidRPr="00AE2028">
        <w:t xml:space="preserve"> (</w:t>
      </w:r>
      <w:r w:rsidR="008A4F20" w:rsidRPr="00AE2028">
        <w:rPr>
          <w:i/>
          <w:iCs/>
        </w:rPr>
        <w:t>N</w:t>
      </w:r>
      <w:r w:rsidR="008A4F20" w:rsidRPr="00AE2028">
        <w:t xml:space="preserve"> a szekvencia hossza, azaz a bemeneti vektorok száma)</w:t>
      </w:r>
      <w:r w:rsidR="0042327A" w:rsidRPr="00AE2028">
        <w:t xml:space="preserve">. Ezután kiszámoljuk </w:t>
      </w:r>
      <w:r w:rsidRPr="00AE2028">
        <w:t xml:space="preserve">a </w:t>
      </w:r>
      <w:r w:rsidR="0042327A" w:rsidRPr="00AE2028">
        <w:t xml:space="preserve">bemeneti </w:t>
      </w:r>
      <w:r w:rsidRPr="00AE2028">
        <w:t>szekvencia első eleméhez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oMath>
      <w:r w:rsidR="000A7085" w:rsidRPr="00AE2028">
        <w:rPr>
          <w:b/>
          <w:bCs/>
        </w:rPr>
        <w:t xml:space="preserve"> </w:t>
      </w:r>
      <w:r w:rsidR="0042327A" w:rsidRPr="00AE2028">
        <w:t>vektorhoz</w:t>
      </w:r>
      <w:r w:rsidRPr="00AE2028">
        <w:t>)</w:t>
      </w:r>
      <w:r w:rsidR="0042327A" w:rsidRPr="00AE2028">
        <w:t xml:space="preserve"> tartozó figyelem pontot. A </w:t>
      </w:r>
      <w:r w:rsidR="002C6398" w:rsidRPr="00AE2028">
        <w:rPr>
          <w:b/>
          <w:bCs/>
        </w:rPr>
        <w:fldChar w:fldCharType="begin"/>
      </w:r>
      <w:r w:rsidR="002C6398" w:rsidRPr="00AE2028">
        <w:rPr>
          <w:b/>
          <w:bCs/>
        </w:rPr>
        <w:instrText xml:space="preserve"> REF _Ref72137004 \h  \* MERGEFORMAT </w:instrText>
      </w:r>
      <w:r w:rsidR="002C6398" w:rsidRPr="00AE2028">
        <w:rPr>
          <w:b/>
          <w:bCs/>
        </w:rPr>
      </w:r>
      <w:r w:rsidR="002C6398" w:rsidRPr="00AE2028">
        <w:rPr>
          <w:b/>
          <w:bCs/>
        </w:rPr>
        <w:fldChar w:fldCharType="separate"/>
      </w:r>
      <w:r w:rsidR="00F002AE" w:rsidRPr="00F002AE">
        <w:rPr>
          <w:b/>
          <w:bCs/>
          <w:noProof/>
        </w:rPr>
        <w:t>2</w:t>
      </w:r>
      <w:r w:rsidR="00F002AE" w:rsidRPr="00F002AE">
        <w:rPr>
          <w:b/>
          <w:bCs/>
        </w:rPr>
        <w:t>.</w:t>
      </w:r>
      <w:r w:rsidR="00F002AE" w:rsidRPr="00F002AE">
        <w:rPr>
          <w:b/>
          <w:bCs/>
          <w:noProof/>
        </w:rPr>
        <w:t>10</w:t>
      </w:r>
      <w:r w:rsidR="00F002AE" w:rsidRPr="00F002AE">
        <w:rPr>
          <w:b/>
          <w:bCs/>
        </w:rPr>
        <w:t>. ábr</w:t>
      </w:r>
      <w:r w:rsidR="00F72D47">
        <w:rPr>
          <w:b/>
          <w:bCs/>
        </w:rPr>
        <w:t>án</w:t>
      </w:r>
      <w:r w:rsidR="002C6398" w:rsidRPr="00AE2028">
        <w:rPr>
          <w:b/>
          <w:bCs/>
        </w:rPr>
        <w:fldChar w:fldCharType="end"/>
      </w:r>
      <w:r w:rsidR="002C6398" w:rsidRPr="00AE2028">
        <w:rPr>
          <w:b/>
          <w:bCs/>
        </w:rPr>
        <w:t xml:space="preserve"> </w:t>
      </w:r>
      <w:r w:rsidR="0042327A" w:rsidRPr="00AE2028">
        <w:t>látható</w:t>
      </w:r>
      <w:r w:rsidR="009E0BC9" w:rsidRPr="00AE2028">
        <w:t>, hogy ennek az eredménye egy</w:t>
      </w:r>
      <w:r w:rsidR="0042327A" w:rsidRPr="00AE2028">
        <w:t xml:space="preserve"> skalár. </w:t>
      </w:r>
      <w:r w:rsidR="000A7085" w:rsidRPr="00AE2028">
        <w:t>Vegyük észre</w:t>
      </w:r>
      <w:r w:rsidR="0042327A" w:rsidRPr="00AE2028">
        <w:t xml:space="preserve">, hogy az első bementhez tartozó kimeneti </w:t>
      </w: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1</m:t>
            </m:r>
          </m:sub>
        </m:sSub>
      </m:oMath>
      <w:r w:rsidR="0042327A" w:rsidRPr="00AE2028">
        <w:rPr>
          <w:b/>
          <w:bCs/>
        </w:rPr>
        <w:t xml:space="preserve"> </w:t>
      </w:r>
      <w:r w:rsidR="0042327A" w:rsidRPr="00AE2028">
        <w:t>vektor számításához csak az első bemenet</w:t>
      </w:r>
      <w:r w:rsidR="000A7085" w:rsidRPr="00AE2028">
        <w:t>hez tartozó</w:t>
      </w:r>
      <w:r w:rsidR="0042327A" w:rsidRPr="00AE2028">
        <w:t xml:space="preserve">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1</m:t>
            </m:r>
          </m:sub>
        </m:sSub>
      </m:oMath>
      <w:r w:rsidR="000A7085" w:rsidRPr="00AE2028">
        <w:rPr>
          <w:b/>
          <w:bCs/>
        </w:rPr>
        <w:t xml:space="preserve"> </w:t>
      </w:r>
      <w:proofErr w:type="spellStart"/>
      <w:r w:rsidR="000A7085" w:rsidRPr="00AE2028">
        <w:rPr>
          <w:i/>
          <w:iCs/>
        </w:rPr>
        <w:t>query</w:t>
      </w:r>
      <w:proofErr w:type="spellEnd"/>
      <w:r w:rsidR="000A7085" w:rsidRPr="00AE2028">
        <w:rPr>
          <w:b/>
          <w:bCs/>
        </w:rPr>
        <w:t xml:space="preserve"> </w:t>
      </w:r>
      <w:r w:rsidR="0042327A" w:rsidRPr="00AE2028">
        <w:t>vektorát kell felhasználni</w:t>
      </w:r>
      <w:r w:rsidR="000A7085" w:rsidRPr="00AE2028">
        <w:t xml:space="preserve">, mivel </w:t>
      </w:r>
      <w:r w:rsidR="0042327A" w:rsidRPr="00AE2028">
        <w:t>a</w:t>
      </w:r>
      <w:r w:rsidR="000A7085" w:rsidRPr="00AE2028">
        <w:t>z első elemhez</w:t>
      </w:r>
      <w:r w:rsidR="0042327A" w:rsidRPr="00AE2028">
        <w:t xml:space="preserve"> </w:t>
      </w:r>
      <w:r w:rsidR="000A7085" w:rsidRPr="00AE2028">
        <w:t xml:space="preserve">tartozó </w:t>
      </w:r>
      <w:r w:rsidR="0042327A" w:rsidRPr="00AE2028">
        <w:t>figyelem pontok</w:t>
      </w:r>
      <w:r w:rsidR="000A7085" w:rsidRPr="00AE2028">
        <w:t>at</w:t>
      </w:r>
      <w:r w:rsidR="0042327A" w:rsidRPr="00AE2028">
        <w:t xml:space="preserve"> a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1</m:t>
            </m:r>
          </m:sub>
        </m:sSub>
      </m:oMath>
      <w:r w:rsidR="000A7085" w:rsidRPr="00AE2028">
        <w:rPr>
          <w:b/>
          <w:bCs/>
        </w:rPr>
        <w:t xml:space="preserve"> </w:t>
      </w:r>
      <w:r w:rsidR="000A7085" w:rsidRPr="00AE2028">
        <w:t>vektor határozza meg</w:t>
      </w:r>
      <w:r w:rsidR="0042327A" w:rsidRPr="00AE2028">
        <w:t xml:space="preserve">. Tehát a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1</m:t>
            </m:r>
          </m:sub>
        </m:sSub>
      </m:oMath>
      <w:r w:rsidR="0042327A" w:rsidRPr="00AE2028">
        <w:rPr>
          <w:b/>
          <w:bCs/>
          <w:vertAlign w:val="subscript"/>
        </w:rPr>
        <w:t xml:space="preserve"> </w:t>
      </w:r>
      <m:oMath>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k</m:t>
            </m:r>
          </m:sub>
        </m:sSub>
      </m:oMath>
      <w:r w:rsidR="005C01B5" w:rsidRPr="00AE2028">
        <w:t xml:space="preserve"> </w:t>
      </w:r>
      <w:r w:rsidR="0000027C" w:rsidRPr="00AE2028">
        <w:t>méretű</w:t>
      </w:r>
      <w:r w:rsidR="0042327A" w:rsidRPr="00AE2028">
        <w:t xml:space="preserve"> vektort szorozzuk az összes </w:t>
      </w:r>
      <w:proofErr w:type="spellStart"/>
      <w:r w:rsidR="0042327A" w:rsidRPr="00AE2028">
        <w:rPr>
          <w:i/>
          <w:iCs/>
          <w:sz w:val="27"/>
        </w:rPr>
        <w:t>key</w:t>
      </w:r>
      <w:proofErr w:type="spellEnd"/>
      <w:r w:rsidR="0042327A" w:rsidRPr="00AE2028">
        <w:t xml:space="preserve"> reprezentációt tartalmazó </w:t>
      </w:r>
      <m:oMath>
        <m:sSup>
          <m:sSupPr>
            <m:ctrlPr>
              <w:rPr>
                <w:rFonts w:ascii="Cambria Math" w:hAnsi="Cambria Math"/>
                <w:b/>
                <w:bCs/>
                <w:i/>
              </w:rPr>
            </m:ctrlPr>
          </m:sSupPr>
          <m:e>
            <m:r>
              <m:rPr>
                <m:sty m:val="bi"/>
              </m:rPr>
              <w:rPr>
                <w:rFonts w:ascii="Cambria Math" w:hAnsi="Cambria Math"/>
              </w:rPr>
              <m:t>K</m:t>
            </m:r>
          </m:e>
          <m:sup>
            <m:r>
              <m:rPr>
                <m:sty m:val="bi"/>
              </m:rPr>
              <w:rPr>
                <w:rFonts w:ascii="Cambria Math" w:hAnsi="Cambria Math"/>
              </w:rPr>
              <m:t>T</m:t>
            </m:r>
          </m:sup>
        </m:sSup>
      </m:oMath>
      <w:r w:rsidR="0042327A" w:rsidRPr="00AE2028">
        <w:t xml:space="preserve"> </w:t>
      </w:r>
      <m:oMath>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hAnsi="Cambria Math"/>
          </w:rPr>
          <m:t>×N</m:t>
        </m:r>
      </m:oMath>
      <w:r w:rsidR="0042327A" w:rsidRPr="00AE2028">
        <w:t>-es mátrix</w:t>
      </w:r>
      <w:proofErr w:type="spellStart"/>
      <w:r w:rsidR="0000027C" w:rsidRPr="00AE2028">
        <w:t>x</w:t>
      </w:r>
      <w:r w:rsidR="0042327A" w:rsidRPr="00AE2028">
        <w:t>al</w:t>
      </w:r>
      <w:proofErr w:type="spellEnd"/>
      <w:r w:rsidR="0042327A" w:rsidRPr="00AE2028">
        <w:t xml:space="preserve">. </w:t>
      </w:r>
      <w:r w:rsidR="0000027C" w:rsidRPr="00AE2028">
        <w:t>A</w:t>
      </w:r>
      <w:r w:rsidR="0042327A" w:rsidRPr="00AE2028">
        <w:t>z</w:t>
      </w:r>
      <w:r w:rsidR="0000027C" w:rsidRPr="00AE2028">
        <w:t xml:space="preserve"> így kapott</w:t>
      </w:r>
      <w:r w:rsidR="0042327A" w:rsidRPr="00AE2028">
        <w:t xml:space="preserve"> </w:t>
      </w:r>
      <m:oMath>
        <m:r>
          <w:rPr>
            <w:rFonts w:ascii="Cambria Math" w:hAnsi="Cambria Math"/>
          </w:rPr>
          <m:t>1×N</m:t>
        </m:r>
      </m:oMath>
      <w:r w:rsidR="0042327A" w:rsidRPr="00AE2028">
        <w:t xml:space="preserve"> méretű figyelem pont vektor</w:t>
      </w:r>
      <w:r w:rsidR="0000027C" w:rsidRPr="00AE2028">
        <w:t>t még vissza kell skálázni a rejtett dimenzió méretének a gyökével</w:t>
      </w:r>
      <w:r w:rsidR="0042327A" w:rsidRPr="00AE2028">
        <w:t>. Ezután a szorzatra</w:t>
      </w:r>
      <w:r w:rsidR="00FD6EC6" w:rsidRPr="00AE2028">
        <w:t>, azaz a vektor elemei</w:t>
      </w:r>
      <w:r w:rsidR="00A90F15" w:rsidRPr="00AE2028">
        <w:t>re</w:t>
      </w:r>
      <w:r w:rsidR="0042327A" w:rsidRPr="00AE2028">
        <w:t xml:space="preserve"> számolunk egy </w:t>
      </w:r>
      <w:r w:rsidR="0042327A" w:rsidRPr="00AE2028">
        <w:rPr>
          <w:i/>
          <w:iCs/>
        </w:rPr>
        <w:t>softmax</w:t>
      </w:r>
      <w:r w:rsidR="00A90F15" w:rsidRPr="00AE2028">
        <w:t xml:space="preserve"> függvényt,</w:t>
      </w:r>
      <w:r w:rsidR="0042327A" w:rsidRPr="00AE2028">
        <w:t xml:space="preserve"> mely a bemenetére adott vektor </w:t>
      </w:r>
      <w:r w:rsidR="0042327A" w:rsidRPr="00C564E4">
        <w:t>elemeit</w:t>
      </w:r>
      <w:r w:rsidR="008264AA" w:rsidRPr="00C564E4">
        <w:t xml:space="preserve"> (</w:t>
      </w:r>
      <w:proofErr w:type="spellStart"/>
      <w:r w:rsidR="008264AA" w:rsidRPr="00C564E4">
        <w:rPr>
          <w:i/>
          <w:iCs/>
        </w:rPr>
        <w:t>logits</w:t>
      </w:r>
      <w:proofErr w:type="spellEnd"/>
      <w:r w:rsidR="008264AA" w:rsidRPr="00C564E4">
        <w:t>)</w:t>
      </w:r>
      <w:r w:rsidR="0042327A" w:rsidRPr="00C564E4">
        <w:t xml:space="preserve"> </w:t>
      </w:r>
      <w:r w:rsidR="0042327A" w:rsidRPr="00AE2028">
        <w:t>0 és 1 közötti elemekre képezi, úgy, hogy az elemek összege 1 legyen</w:t>
      </w:r>
      <w:r w:rsidR="00A90F15" w:rsidRPr="00AE2028">
        <w:t>. Azaz, mintha vennénk a figyelem pontok egy valószínűségi eloszlását:</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E24632E" w14:textId="77777777" w:rsidTr="00EA7D0C">
        <w:trPr>
          <w:trHeight w:val="556"/>
        </w:trPr>
        <w:tc>
          <w:tcPr>
            <w:tcW w:w="1111" w:type="dxa"/>
          </w:tcPr>
          <w:p w14:paraId="4EA211A6" w14:textId="77777777" w:rsidR="0042327A" w:rsidRPr="00AE2028" w:rsidRDefault="0042327A" w:rsidP="00EA7D0C">
            <w:pPr>
              <w:ind w:firstLine="0"/>
              <w:rPr>
                <w:noProof/>
              </w:rPr>
            </w:pPr>
          </w:p>
        </w:tc>
        <w:tc>
          <w:tcPr>
            <w:tcW w:w="6246" w:type="dxa"/>
            <w:vAlign w:val="center"/>
          </w:tcPr>
          <w:p w14:paraId="3A8BF6BB" w14:textId="7594670D" w:rsidR="0042327A" w:rsidRPr="00AE2028" w:rsidRDefault="004512F5" w:rsidP="00EA7D0C">
            <w:pPr>
              <w:jc w:val="center"/>
            </w:pPr>
            <m:oMathPara>
              <m:oMath>
                <m:r>
                  <w:rPr>
                    <w:rFonts w:ascii="Cambria Math" w:hAnsi="Cambria Math"/>
                  </w:rPr>
                  <m:t>softmax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limLoc m:val="subSup"/>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oMath>
            </m:oMathPara>
          </w:p>
        </w:tc>
        <w:tc>
          <w:tcPr>
            <w:tcW w:w="1443" w:type="dxa"/>
            <w:vAlign w:val="center"/>
          </w:tcPr>
          <w:p w14:paraId="26852D37" w14:textId="7FF8B79D" w:rsidR="0042327A" w:rsidRPr="00AE2028" w:rsidRDefault="0042327A" w:rsidP="00EA7D0C">
            <w:pPr>
              <w:ind w:firstLine="0"/>
              <w:jc w:val="center"/>
            </w:pPr>
            <w:r w:rsidRPr="00AE2028">
              <w:t>(</w:t>
            </w:r>
            <w:r w:rsidR="00074594">
              <w:t>2.</w:t>
            </w:r>
            <w:r w:rsidR="00246A48">
              <w:t>3</w:t>
            </w:r>
            <w:r w:rsidR="002175C4">
              <w:t>4</w:t>
            </w:r>
            <w:r w:rsidRPr="00AE2028">
              <w:t>)</w:t>
            </w:r>
          </w:p>
        </w:tc>
      </w:tr>
    </w:tbl>
    <w:p w14:paraId="34FDD180" w14:textId="77777777" w:rsidR="0042327A" w:rsidRPr="00AE2028" w:rsidRDefault="0042327A" w:rsidP="0042327A">
      <w:pPr>
        <w:ind w:firstLine="0"/>
      </w:pPr>
    </w:p>
    <w:p w14:paraId="436684FC" w14:textId="6E96F2DA" w:rsidR="00DE040F" w:rsidRPr="00AE2028" w:rsidRDefault="00DE040F" w:rsidP="00584100">
      <w:r w:rsidRPr="00AE2028">
        <w:t xml:space="preserve">A visszaskálázásra azért van szükség, mert a szorzat, vagyis a logit-ok varianciája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rsidRPr="00AE2028">
        <w:t xml:space="preserve"> szorosukra nőnek, és ez telítésbe viheti az </w:t>
      </w:r>
      <w:r w:rsidRPr="00AE2028">
        <w:rPr>
          <w:i/>
          <w:iCs/>
        </w:rPr>
        <w:t>softmax</w:t>
      </w:r>
      <w:r w:rsidRPr="00AE2028">
        <w:t>-ot. Ezért visszaskálázzuk a szorzat eredményét, hogy a szórás ne változzon.</w:t>
      </w:r>
    </w:p>
    <w:p w14:paraId="085AE3A9" w14:textId="4C8FCADE" w:rsidR="0042327A" w:rsidRPr="00AE2028" w:rsidRDefault="0042327A" w:rsidP="00584100">
      <w:r w:rsidRPr="00AE2028">
        <w:t>A következő lépés</w:t>
      </w:r>
      <w:r w:rsidR="00E61D52" w:rsidRPr="00AE2028">
        <w:t>ben</w:t>
      </w:r>
      <w:r w:rsidRPr="00AE2028">
        <w:t xml:space="preserve"> a </w:t>
      </w:r>
      <w:proofErr w:type="spellStart"/>
      <w:r w:rsidRPr="00AE2028">
        <w:rPr>
          <w:i/>
          <w:iCs/>
        </w:rPr>
        <w:t>value</w:t>
      </w:r>
      <w:proofErr w:type="spellEnd"/>
      <w:r w:rsidRPr="00AE2028">
        <w:t xml:space="preserve"> reprezentációkat </w:t>
      </w:r>
      <w:r w:rsidR="00E61D52" w:rsidRPr="00AE2028">
        <w:t>súlyozzuk</w:t>
      </w:r>
      <w:r w:rsidRPr="00AE2028">
        <w:t xml:space="preserve"> a kiszámolt figyelem pontokkal, majd ezeket az </w:t>
      </w:r>
      <m:oMath>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v</m:t>
            </m:r>
          </m:sub>
        </m:sSub>
      </m:oMath>
      <w:r w:rsidRPr="00AE2028">
        <w:t xml:space="preserve"> méretű </w:t>
      </w:r>
      <w:r w:rsidR="00E61D52" w:rsidRPr="00AE2028">
        <w:t xml:space="preserve">súlyozott </w:t>
      </w:r>
      <w:proofErr w:type="spellStart"/>
      <w:r w:rsidR="00E61D52" w:rsidRPr="00AE2028">
        <w:rPr>
          <w:i/>
          <w:iCs/>
        </w:rPr>
        <w:t>value</w:t>
      </w:r>
      <w:proofErr w:type="spellEnd"/>
      <w:r w:rsidR="00E61D52" w:rsidRPr="00AE2028">
        <w:t xml:space="preserve"> </w:t>
      </w:r>
      <w:r w:rsidRPr="00AE2028">
        <w:t xml:space="preserve">vektorokat összeadjuk elemenként. Az így megkapott vektor az első bemeneti </w:t>
      </w:r>
      <w:r w:rsidR="00E61D52" w:rsidRPr="00AE2028">
        <w:t>elemhez</w:t>
      </w:r>
      <w:r w:rsidRPr="00AE2028">
        <w:t xml:space="preserve"> tartozó </w:t>
      </w: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1</m:t>
            </m:r>
          </m:sub>
        </m:sSub>
      </m:oMath>
      <w:r w:rsidR="00E61D52" w:rsidRPr="00AE2028">
        <w:rPr>
          <w:b/>
          <w:bCs/>
        </w:rPr>
        <w:t xml:space="preserve"> </w:t>
      </w:r>
      <w:r w:rsidRPr="00AE2028">
        <w:t xml:space="preserve">reprezentációja. Láthatjuk, hogy a kimenet méretét a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V</m:t>
            </m:r>
          </m:sup>
        </m:sSup>
      </m:oMath>
      <w:r w:rsidRPr="00AE2028">
        <w:t xml:space="preserve"> mátrix oszlopainak számával </w:t>
      </w:r>
      <w:r w:rsidRPr="00AE2028">
        <w:lastRenderedPageBreak/>
        <w:t xml:space="preserve">határozhatjuk meg.  Legvégül ezt a lépés sorozatot megismételjük </w:t>
      </w:r>
      <w:r w:rsidR="00E61D52" w:rsidRPr="00AE2028">
        <w:t>a szekvencia minden elemére</w:t>
      </w:r>
      <w:r w:rsidRPr="00AE2028">
        <w:t xml:space="preserve"> és </w:t>
      </w:r>
      <w:r w:rsidR="00E61D52" w:rsidRPr="00AE2028">
        <w:t xml:space="preserve">így </w:t>
      </w:r>
      <w:r w:rsidRPr="00AE2028">
        <w:t xml:space="preserve">megkapjuk a kimeneti vektorokból álló </w:t>
      </w:r>
      <m:oMath>
        <m:r>
          <m:rPr>
            <m:sty m:val="bi"/>
          </m:rPr>
          <w:rPr>
            <w:rFonts w:ascii="Cambria Math" w:hAnsi="Cambria Math"/>
          </w:rPr>
          <m:t>Y</m:t>
        </m:r>
      </m:oMath>
      <w:r w:rsidRPr="00AE2028">
        <w:t xml:space="preserve">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v</m:t>
            </m:r>
          </m:sub>
        </m:sSub>
      </m:oMath>
      <w:r w:rsidRPr="00AE2028">
        <w:t xml:space="preserve"> méretű mátrixot. </w:t>
      </w:r>
    </w:p>
    <w:p w14:paraId="44066B0B" w14:textId="4C12434D" w:rsidR="00554012" w:rsidRPr="00AE2028" w:rsidRDefault="00554012" w:rsidP="0042327A">
      <w:r w:rsidRPr="00AE2028">
        <w:t>Vegyük észre, hogy</w:t>
      </w:r>
      <w:r w:rsidR="007C4FD1" w:rsidRPr="00AE2028">
        <w:t xml:space="preserve"> az</w:t>
      </w:r>
      <w:r w:rsidRPr="00AE2028">
        <w:t xml:space="preserve"> </w:t>
      </w:r>
      <w:r w:rsidR="007C4FD1" w:rsidRPr="00AE2028">
        <w:t xml:space="preserve">itt bemutatott </w:t>
      </w:r>
      <w:r w:rsidR="0075003F" w:rsidRPr="00AE2028">
        <w:t>műveletek</w:t>
      </w:r>
      <w:r w:rsidR="007C4FD1" w:rsidRPr="00AE2028">
        <w:t xml:space="preserve"> </w:t>
      </w:r>
      <w:r w:rsidRPr="00AE2028">
        <w:t>tulajdonképpen mátrixszorzat</w:t>
      </w:r>
      <w:r w:rsidR="007C4FD1" w:rsidRPr="00AE2028">
        <w:t>ok</w:t>
      </w:r>
      <w:r w:rsidRPr="00AE2028">
        <w:t>.</w:t>
      </w:r>
      <w:r w:rsidR="003D4529" w:rsidRPr="00AE2028">
        <w:t xml:space="preserve"> Vagyis </w:t>
      </w:r>
      <w:r w:rsidR="0075003F" w:rsidRPr="00AE2028">
        <w:t xml:space="preserve">a </w:t>
      </w:r>
      <w:r w:rsidR="007C4FD1" w:rsidRPr="00AE2028">
        <w:t>fenti metódus</w:t>
      </w:r>
      <w:r w:rsidR="003D4529" w:rsidRPr="00AE2028">
        <w:t xml:space="preserve"> </w:t>
      </w:r>
      <w:r w:rsidR="0075003F" w:rsidRPr="00AE2028">
        <w:t>tömörebben</w:t>
      </w:r>
      <w:r w:rsidR="003D4529" w:rsidRPr="00AE2028">
        <w:t xml:space="preserve"> a </w:t>
      </w:r>
      <w:r w:rsidR="007C4FD1" w:rsidRPr="00AE2028">
        <w:t>következő form</w:t>
      </w:r>
      <w:r w:rsidR="0075003F" w:rsidRPr="00AE2028">
        <w:t>ulát valósítja meg:</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7DAEA020" w14:textId="77777777" w:rsidTr="006375C7">
        <w:trPr>
          <w:trHeight w:val="556"/>
        </w:trPr>
        <w:tc>
          <w:tcPr>
            <w:tcW w:w="1111" w:type="dxa"/>
          </w:tcPr>
          <w:p w14:paraId="30F3EDEA" w14:textId="77777777" w:rsidR="0075003F" w:rsidRPr="00AE2028" w:rsidRDefault="0075003F" w:rsidP="006375C7">
            <w:pPr>
              <w:ind w:firstLine="0"/>
              <w:rPr>
                <w:noProof/>
              </w:rPr>
            </w:pPr>
          </w:p>
        </w:tc>
        <w:tc>
          <w:tcPr>
            <w:tcW w:w="6246" w:type="dxa"/>
            <w:vAlign w:val="center"/>
          </w:tcPr>
          <w:p w14:paraId="18FB04D3" w14:textId="1166050C" w:rsidR="0075003F" w:rsidRPr="00AE2028" w:rsidRDefault="004512F5" w:rsidP="006375C7">
            <w:pPr>
              <w:jc w:val="center"/>
            </w:pPr>
            <m:oMathPara>
              <m:oMath>
                <m:r>
                  <m:rPr>
                    <m:sty m:val="bi"/>
                  </m:rPr>
                  <w:rPr>
                    <w:rFonts w:ascii="Cambria Math" w:hAnsi="Cambria Math"/>
                  </w:rPr>
                  <m:t>Y</m:t>
                </m:r>
                <m:r>
                  <w:rPr>
                    <w:rFonts w:ascii="Cambria Math" w:hAnsi="Cambria Math"/>
                  </w:rPr>
                  <m:t>=SelfAttention</m:t>
                </m:r>
                <m:d>
                  <m:dPr>
                    <m:ctrlPr>
                      <w:rPr>
                        <w:rFonts w:ascii="Cambria Math" w:hAnsi="Cambria Math"/>
                        <w:i/>
                      </w:rPr>
                    </m:ctrlPr>
                  </m:dPr>
                  <m:e>
                    <m:r>
                      <m:rPr>
                        <m:sty m:val="bi"/>
                      </m:rPr>
                      <w:rPr>
                        <w:rFonts w:ascii="Cambria Math" w:hAnsi="Cambria Math"/>
                      </w:rPr>
                      <m:t>K</m:t>
                    </m:r>
                    <m:r>
                      <w:rPr>
                        <w:rFonts w:ascii="Cambria Math" w:hAnsi="Cambria Math"/>
                      </w:rPr>
                      <m:t>,</m:t>
                    </m:r>
                    <m:r>
                      <m:rPr>
                        <m:sty m:val="bi"/>
                      </m:rPr>
                      <w:rPr>
                        <w:rFonts w:ascii="Cambria Math" w:hAnsi="Cambria Math"/>
                      </w:rPr>
                      <m:t>Q</m:t>
                    </m:r>
                    <m:r>
                      <w:rPr>
                        <w:rFonts w:ascii="Cambria Math" w:hAnsi="Cambria Math"/>
                      </w:rPr>
                      <m:t>,</m:t>
                    </m:r>
                    <m:r>
                      <m:rPr>
                        <m:sty m:val="bi"/>
                      </m:rPr>
                      <w:rPr>
                        <w:rFonts w:ascii="Cambria Math" w:hAnsi="Cambria Math"/>
                      </w:rPr>
                      <m:t>V</m:t>
                    </m:r>
                  </m:e>
                </m:d>
                <m:r>
                  <w:rPr>
                    <w:rFonts w:ascii="Cambria Math" w:hAnsi="Cambria Math"/>
                  </w:rPr>
                  <m:t>=softmax</m:t>
                </m:r>
                <m:d>
                  <m:dPr>
                    <m:ctrlPr>
                      <w:rPr>
                        <w:rFonts w:ascii="Cambria Math" w:hAnsi="Cambria Math"/>
                        <w:i/>
                      </w:rPr>
                    </m:ctrlPr>
                  </m:dPr>
                  <m:e>
                    <m:f>
                      <m:fPr>
                        <m:ctrlPr>
                          <w:rPr>
                            <w:rFonts w:ascii="Cambria Math" w:hAnsi="Cambria Math"/>
                            <w:i/>
                          </w:rPr>
                        </m:ctrlPr>
                      </m:fPr>
                      <m:num>
                        <m:r>
                          <m:rPr>
                            <m:sty m:val="bi"/>
                          </m:rPr>
                          <w:rPr>
                            <w:rFonts w:ascii="Cambria Math" w:hAnsi="Cambria Math"/>
                          </w:rPr>
                          <m:t>Q</m:t>
                        </m:r>
                        <m:sSup>
                          <m:sSupPr>
                            <m:ctrlPr>
                              <w:rPr>
                                <w:rFonts w:ascii="Cambria Math" w:hAnsi="Cambria Math"/>
                                <w:i/>
                              </w:rPr>
                            </m:ctrlPr>
                          </m:sSupPr>
                          <m:e>
                            <m:r>
                              <m:rPr>
                                <m:sty m:val="bi"/>
                              </m:rP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m:rPr>
                    <m:sty m:val="bi"/>
                  </m:rPr>
                  <w:rPr>
                    <w:rFonts w:ascii="Cambria Math" w:hAnsi="Cambria Math"/>
                  </w:rPr>
                  <m:t>V</m:t>
                </m:r>
              </m:oMath>
            </m:oMathPara>
          </w:p>
        </w:tc>
        <w:tc>
          <w:tcPr>
            <w:tcW w:w="1443" w:type="dxa"/>
            <w:vAlign w:val="center"/>
          </w:tcPr>
          <w:p w14:paraId="70F4E2D3" w14:textId="06A22615" w:rsidR="0075003F" w:rsidRPr="00AE2028" w:rsidRDefault="0075003F" w:rsidP="006375C7">
            <w:pPr>
              <w:ind w:firstLine="0"/>
              <w:jc w:val="center"/>
            </w:pPr>
            <w:r w:rsidRPr="00AE2028">
              <w:t>(</w:t>
            </w:r>
            <w:r w:rsidR="00074594">
              <w:t>2.3</w:t>
            </w:r>
            <w:r w:rsidR="002175C4">
              <w:t>5</w:t>
            </w:r>
            <w:r w:rsidRPr="00AE2028">
              <w:t>)</w:t>
            </w:r>
          </w:p>
        </w:tc>
      </w:tr>
    </w:tbl>
    <w:p w14:paraId="73ACC320" w14:textId="77777777" w:rsidR="0075003F" w:rsidRPr="00AE2028" w:rsidRDefault="0075003F" w:rsidP="0042327A"/>
    <w:p w14:paraId="287543E8" w14:textId="65EA87BC" w:rsidR="001C416C" w:rsidRPr="00AE2028" w:rsidRDefault="00AA1FC7" w:rsidP="001C416C">
      <w:pPr>
        <w:ind w:firstLine="0"/>
      </w:pPr>
      <w:r w:rsidRPr="00AE2028">
        <w:t xml:space="preserve">Mint említettem, a </w:t>
      </w:r>
      <w:proofErr w:type="spellStart"/>
      <w:r w:rsidRPr="00AE2028">
        <w:t>Self-Attention</w:t>
      </w:r>
      <w:proofErr w:type="spellEnd"/>
      <w:r w:rsidRPr="00AE2028">
        <w:t xml:space="preserve"> lényegében </w:t>
      </w:r>
      <w:r w:rsidR="009C25C1" w:rsidRPr="00AE2028">
        <w:t>egy egyszerű előre csatolt neurális háló. A</w:t>
      </w:r>
      <w:r w:rsidR="00062C4C" w:rsidRPr="00AE2028">
        <w:t xml:space="preserve">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K</m:t>
            </m:r>
          </m:sup>
        </m:sSup>
      </m:oMath>
      <w:r w:rsidRPr="00AE2028">
        <w:t xml:space="preserve">,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Q</m:t>
            </m:r>
          </m:sup>
        </m:sSup>
      </m:oMath>
      <w:r w:rsidRPr="00AE2028">
        <w:t>, és</w:t>
      </w:r>
      <w:r w:rsidRPr="00AE2028">
        <w:rPr>
          <w:b/>
          <w:bCs/>
        </w:rPr>
        <w:t xml:space="preserve">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V</m:t>
            </m:r>
          </m:sup>
        </m:sSup>
      </m:oMath>
      <w:r w:rsidR="00062C4C" w:rsidRPr="00AE2028">
        <w:t xml:space="preserve"> súlymátrixok</w:t>
      </w:r>
      <w:r w:rsidRPr="00AE2028">
        <w:t xml:space="preserve"> a háló</w:t>
      </w:r>
      <w:r w:rsidR="009C25C1" w:rsidRPr="00AE2028">
        <w:t xml:space="preserve"> paraméterei, vagyis</w:t>
      </w:r>
      <w:r w:rsidR="00062C4C" w:rsidRPr="00AE2028">
        <w:t xml:space="preserve"> </w:t>
      </w:r>
      <w:r w:rsidR="009C25C1" w:rsidRPr="00AE2028">
        <w:t>tanításkor ezeknek a mátrixoknak az elemeit frissítjük a hiba-visszaterjesztés során. A</w:t>
      </w:r>
      <w:r w:rsidR="00300486" w:rsidRPr="00AE2028">
        <w:t>z</w:t>
      </w:r>
      <w:r w:rsidR="009C25C1" w:rsidRPr="00AE2028">
        <w:t xml:space="preserve"> </w:t>
      </w:r>
      <w:r w:rsidR="00074594">
        <w:t>2.3</w:t>
      </w:r>
      <w:r w:rsidR="002175C4">
        <w:t>5</w:t>
      </w:r>
      <w:r w:rsidR="009C25C1" w:rsidRPr="00AE2028">
        <w:t>-</w:t>
      </w:r>
      <w:r w:rsidR="002175C4">
        <w:t>ö</w:t>
      </w:r>
      <w:r w:rsidR="009C25C1" w:rsidRPr="00AE2028">
        <w:t xml:space="preserve">s egyenlet pedig felfogható a réteg aktivációs függvényeként. </w:t>
      </w:r>
      <w:r w:rsidR="00651054" w:rsidRPr="00AE2028">
        <w:t>A három súlymátrixot k</w:t>
      </w:r>
      <w:r w:rsidR="00062C4C" w:rsidRPr="00AE2028">
        <w:t>is értékekkel szokás inicializálni, például Gauss-eloszlással.</w:t>
      </w:r>
    </w:p>
    <w:p w14:paraId="050276ED" w14:textId="77777777" w:rsidR="001C416C" w:rsidRPr="00AE2028" w:rsidRDefault="001C416C" w:rsidP="001C416C">
      <w:pPr>
        <w:pStyle w:val="Kp"/>
      </w:pPr>
      <w:r w:rsidRPr="00AE2028">
        <w:rPr>
          <w:noProof/>
        </w:rPr>
        <w:drawing>
          <wp:inline distT="0" distB="0" distL="0" distR="0" wp14:anchorId="7E8B8F7F" wp14:editId="680082F2">
            <wp:extent cx="5400040" cy="5094605"/>
            <wp:effectExtent l="0" t="0" r="0" b="0"/>
            <wp:docPr id="25" name="Ábr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400040" cy="5094605"/>
                    </a:xfrm>
                    <a:prstGeom prst="rect">
                      <a:avLst/>
                    </a:prstGeom>
                  </pic:spPr>
                </pic:pic>
              </a:graphicData>
            </a:graphic>
          </wp:inline>
        </w:drawing>
      </w:r>
    </w:p>
    <w:bookmarkStart w:id="122" w:name="_Ref72136980"/>
    <w:p w14:paraId="60579810" w14:textId="76BEC46E" w:rsidR="001C416C" w:rsidRPr="00AE2028" w:rsidRDefault="00CE066D" w:rsidP="001C416C">
      <w:pPr>
        <w:pStyle w:val="Caption"/>
      </w:pPr>
      <w:r>
        <w:fldChar w:fldCharType="begin"/>
      </w:r>
      <w:r>
        <w:instrText xml:space="preserve"> STYLEREF 1 \s </w:instrText>
      </w:r>
      <w:r>
        <w:fldChar w:fldCharType="separate"/>
      </w:r>
      <w:r w:rsidR="00F002AE">
        <w:rPr>
          <w:noProof/>
        </w:rPr>
        <w:t>2</w:t>
      </w:r>
      <w:r>
        <w:fldChar w:fldCharType="end"/>
      </w:r>
      <w:r>
        <w:t>.</w:t>
      </w:r>
      <w:fldSimple w:instr=" SEQ ábra \* ARABIC \s 1 ">
        <w:r w:rsidR="00F002AE">
          <w:rPr>
            <w:noProof/>
          </w:rPr>
          <w:t>11</w:t>
        </w:r>
      </w:fldSimple>
      <w:r w:rsidR="001C416C" w:rsidRPr="00AE2028">
        <w:t>. ábra</w:t>
      </w:r>
      <w:bookmarkEnd w:id="122"/>
      <w:r w:rsidR="001C416C" w:rsidRPr="00AE2028">
        <w:t xml:space="preserve"> A </w:t>
      </w:r>
      <w:proofErr w:type="spellStart"/>
      <w:r w:rsidR="001C416C" w:rsidRPr="00AE2028">
        <w:t>Self-Attention</w:t>
      </w:r>
      <w:proofErr w:type="spellEnd"/>
      <w:r w:rsidR="001C416C" w:rsidRPr="00AE2028">
        <w:t xml:space="preserve"> működése az első bemeneti elemre.</w:t>
      </w:r>
    </w:p>
    <w:p w14:paraId="33C6BD26" w14:textId="0A20D418" w:rsidR="0050207A" w:rsidRPr="00AE2028" w:rsidRDefault="0050207A" w:rsidP="001C416C">
      <w:r w:rsidRPr="00AE2028">
        <w:lastRenderedPageBreak/>
        <w:t xml:space="preserve">A Multi-Head </w:t>
      </w:r>
      <w:proofErr w:type="spellStart"/>
      <w:r w:rsidRPr="00AE2028">
        <w:t>Attention</w:t>
      </w:r>
      <w:proofErr w:type="spellEnd"/>
      <w:r w:rsidRPr="00AE2028">
        <w:t xml:space="preserve"> innen már csak egy lépésre van: igazából az nem más, mint több </w:t>
      </w:r>
      <w:proofErr w:type="spellStart"/>
      <w:r w:rsidRPr="00AE2028">
        <w:t>Self-Attention</w:t>
      </w:r>
      <w:proofErr w:type="spellEnd"/>
      <w:r w:rsidRPr="00AE2028">
        <w:t xml:space="preserve"> blokk párhuzamos működése. A Multi-Head előnye, hogy így az egyes </w:t>
      </w:r>
      <w:proofErr w:type="spellStart"/>
      <w:r w:rsidRPr="00AE2028">
        <w:t>Self-Attention</w:t>
      </w:r>
      <w:proofErr w:type="spellEnd"/>
      <w:r w:rsidRPr="00AE2028">
        <w:t xml:space="preserve"> blokkok a szekvencia különböző jellegeire (</w:t>
      </w:r>
      <w:proofErr w:type="spellStart"/>
      <w:r w:rsidRPr="00AE2028">
        <w:rPr>
          <w:i/>
          <w:iCs/>
        </w:rPr>
        <w:t>feature</w:t>
      </w:r>
      <w:proofErr w:type="spellEnd"/>
      <w:r w:rsidRPr="00AE2028">
        <w:t>) is képesek lesznek rátanulni. Ehhez az kell, hogy különböző súlymátrix hármasaink legyenek, tehát a mindegyik fejhez tartozó 3-3 súlymátrixot véletlenszerűen inicializál</w:t>
      </w:r>
      <w:r w:rsidR="004F3D65" w:rsidRPr="00AE2028">
        <w:t>j</w:t>
      </w:r>
      <w:r w:rsidRPr="00AE2028">
        <w:t xml:space="preserve">uk.  A már említett mátrixokon kívül szükség van még egy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O</m:t>
            </m:r>
          </m:sup>
        </m:sSup>
      </m:oMath>
      <w:r w:rsidRPr="00AE2028">
        <w:t xml:space="preserve"> kimeneti súlymátrixra is, melynek elemeit szintén tanításkor frissíti a háló. Ez a mátrix arra szolgál, hogy a </w:t>
      </w:r>
      <w:r w:rsidRPr="00AE2028">
        <w:rPr>
          <w:i/>
          <w:iCs/>
        </w:rPr>
        <w:t>h</w:t>
      </w:r>
      <w:r w:rsidRPr="00AE2028">
        <w:t xml:space="preserve">-fejű Multi-Head </w:t>
      </w:r>
      <w:proofErr w:type="spellStart"/>
      <w:r w:rsidRPr="00AE2028">
        <w:t>Attention</w:t>
      </w:r>
      <w:proofErr w:type="spellEnd"/>
      <w:r w:rsidRPr="00AE2028">
        <w:t xml:space="preserve"> </w:t>
      </w:r>
      <w:proofErr w:type="gramStart"/>
      <w:r w:rsidRPr="00AE2028">
        <w:rPr>
          <w:i/>
          <w:iCs/>
        </w:rPr>
        <w:t>h</w:t>
      </w:r>
      <w:proofErr w:type="gramEnd"/>
      <w:r w:rsidRPr="00AE2028">
        <w:t xml:space="preserve"> darab kimeneti </w:t>
      </w: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oMath>
      <w:r w:rsidRPr="00AE2028">
        <w:t xml:space="preserve"> mátrixaiból </w:t>
      </w:r>
      <w:proofErr w:type="spellStart"/>
      <w:r w:rsidRPr="00AE2028">
        <w:t>konkatenációval</w:t>
      </w:r>
      <w:proofErr w:type="spellEnd"/>
      <w:r w:rsidRPr="00AE2028">
        <w:t xml:space="preserve"> képzett</w:t>
      </w:r>
      <w:r w:rsidR="002041DE" w:rsidRPr="00AE2028">
        <w:t xml:space="preserve"> </w:t>
      </w:r>
      <m:oMath>
        <m:r>
          <w:rPr>
            <w:rFonts w:ascii="Cambria Math" w:hAnsi="Cambria Math"/>
          </w:rPr>
          <m:t>N×</m:t>
        </m:r>
        <m:sSub>
          <m:sSubPr>
            <m:ctrlPr>
              <w:rPr>
                <w:rFonts w:ascii="Cambria Math" w:hAnsi="Cambria Math"/>
                <w:i/>
              </w:rPr>
            </m:ctrlPr>
          </m:sSubPr>
          <m:e>
            <m:r>
              <w:rPr>
                <w:rFonts w:ascii="Cambria Math" w:hAnsi="Cambria Math"/>
              </w:rPr>
              <m:t>h∙d</m:t>
            </m:r>
          </m:e>
          <m:sub>
            <m:r>
              <w:rPr>
                <w:rFonts w:ascii="Cambria Math" w:hAnsi="Cambria Math"/>
              </w:rPr>
              <m:t>v</m:t>
            </m:r>
          </m:sub>
        </m:sSub>
      </m:oMath>
      <w:r w:rsidRPr="00AE2028">
        <w:t xml:space="preserve"> mátrixot </w:t>
      </w:r>
      <w:r w:rsidR="002041DE" w:rsidRPr="00AE2028">
        <w:t>jobbról szorozva</w:t>
      </w:r>
      <w:r w:rsidRPr="00AE2028">
        <w:t xml:space="preserve"> kapjuk a Multi-Head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o</m:t>
            </m:r>
          </m:sub>
        </m:sSub>
      </m:oMath>
      <w:r w:rsidRPr="00AE2028">
        <w:t xml:space="preserve"> méretű</w:t>
      </w:r>
      <w:r w:rsidR="002041DE" w:rsidRPr="00AE2028">
        <w:t xml:space="preserve"> </w:t>
      </w:r>
      <m:oMath>
        <m:r>
          <m:rPr>
            <m:sty m:val="bi"/>
          </m:rPr>
          <w:rPr>
            <w:rFonts w:ascii="Cambria Math" w:hAnsi="Cambria Math"/>
          </w:rPr>
          <m:t>Z</m:t>
        </m:r>
      </m:oMath>
      <w:r w:rsidRPr="00AE2028">
        <w:t xml:space="preserve"> </w:t>
      </w:r>
      <w:r w:rsidR="002041DE" w:rsidRPr="00AE2028">
        <w:t xml:space="preserve">kimeneti </w:t>
      </w:r>
      <w:r w:rsidRPr="00AE2028">
        <w:t xml:space="preserve">mátrixot </w:t>
      </w:r>
      <m:oMath>
        <m:r>
          <m:rPr>
            <m:sty m:val="bi"/>
          </m:rPr>
          <w:rPr>
            <w:rFonts w:ascii="Cambria Math" w:hAnsi="Cambria Math"/>
          </w:rPr>
          <m:t>X</m:t>
        </m:r>
      </m:oMath>
      <w:r w:rsidRPr="00AE2028">
        <w:t xml:space="preserve"> bemenetre.</w:t>
      </w:r>
    </w:p>
    <w:p w14:paraId="53CA897D" w14:textId="6F481861" w:rsidR="00E1495A" w:rsidRPr="00AE2028" w:rsidRDefault="00E1495A" w:rsidP="000713CF">
      <w:pPr>
        <w:pStyle w:val="Heading3"/>
      </w:pPr>
      <w:bookmarkStart w:id="123" w:name="_Toc90603006"/>
      <w:r w:rsidRPr="00AE2028">
        <w:t>Pozíció kódolás</w:t>
      </w:r>
      <w:bookmarkEnd w:id="123"/>
    </w:p>
    <w:p w14:paraId="546D6B12" w14:textId="01B33A27" w:rsidR="003A0AFD" w:rsidRPr="00AE2028" w:rsidRDefault="003A0AFD" w:rsidP="003A0AFD">
      <w:r w:rsidRPr="00AE2028">
        <w:t xml:space="preserve">A </w:t>
      </w:r>
      <w:proofErr w:type="spellStart"/>
      <w:r w:rsidR="006E2B43" w:rsidRPr="00AE2028">
        <w:t>Transformer</w:t>
      </w:r>
      <w:proofErr w:type="spellEnd"/>
      <w:r w:rsidR="006E2B43" w:rsidRPr="00AE2028">
        <w:t xml:space="preserve"> hálók</w:t>
      </w:r>
      <w:r w:rsidRPr="00AE2028">
        <w:t xml:space="preserve"> egyik tulajdonsága, mely egyszerre lehet előny is és hátrány is különböző alkalmazások esetén, hogy </w:t>
      </w:r>
      <w:r w:rsidR="006E2B43" w:rsidRPr="00AE2028">
        <w:t xml:space="preserve">mivel nem szekvenciálisan, hanem egyszerre dolgozza fel a bemenetet, ezért </w:t>
      </w:r>
      <w:r w:rsidRPr="00AE2028">
        <w:t xml:space="preserve">invariáns a szekvencia elemeinek sorrendjére. Tehát nem kódolja az elemek pozícióit, hanem mintegy halmazként kezeli csak őket. Például ez tipikusan a fordítóknál vagy más nyelvi feldolgozásnál hátrányt jelenthet, ha a kimenet független a bemeneti elemek sorrendjétől, hiszen egy mondat jelentése többnyire függ a szavak sorrendjétől. Ilyen esetekben érdemes kódolni a </w:t>
      </w:r>
      <w:r w:rsidR="006E2B43" w:rsidRPr="00AE2028">
        <w:t>pozíciókat</w:t>
      </w:r>
      <w:r w:rsidRPr="00AE2028">
        <w:t xml:space="preserve"> és ezt az információt is átadni az </w:t>
      </w:r>
      <w:proofErr w:type="spellStart"/>
      <w:r w:rsidRPr="00AE2028">
        <w:rPr>
          <w:i/>
          <w:iCs/>
        </w:rPr>
        <w:t>attention</w:t>
      </w:r>
      <w:proofErr w:type="spellEnd"/>
      <w:r w:rsidRPr="00AE2028">
        <w:rPr>
          <w:i/>
          <w:iCs/>
        </w:rPr>
        <w:t xml:space="preserve"> </w:t>
      </w:r>
      <w:r w:rsidRPr="00AE2028">
        <w:t>rétegnek.</w:t>
      </w:r>
    </w:p>
    <w:p w14:paraId="1B154D21" w14:textId="5FB90500" w:rsidR="00F901E4" w:rsidRDefault="00FA3C63" w:rsidP="00DD589F">
      <w:r w:rsidRPr="00AE2028">
        <w:t>De miként válasszuk meg a kódolás metódusát? Ugyanis egyáltalán nem mindegy, hogy milyen módszert használunk, egy rossz módszer könnyedén lehet kontraproduktív. Néhány példát bemutatok, hogy mikre érdemes figyelni, mielőtt rátérnék arra a módszerre, amit alkalmaztam is. Először is, ha mindegyik bemenethez hozzáadok egy egész számot, például a pozícióját a sorozatban, akkor egy nagyon hosszú sorozatnál az utolsó vektorokhoz már akár egy több nagyságrenddel nagyobb számot adunk hozzá.</w:t>
      </w:r>
      <w:r w:rsidR="00333AF8" w:rsidRPr="00AE2028">
        <w:t xml:space="preserve"> Ez eltéríti a figyelem pontokat a </w:t>
      </w:r>
      <w:r w:rsidR="00333AF8" w:rsidRPr="008C0C87">
        <w:rPr>
          <w:i/>
          <w:iCs/>
        </w:rPr>
        <w:t>softmax</w:t>
      </w:r>
      <w:r w:rsidR="00333AF8" w:rsidRPr="008C0C87">
        <w:t xml:space="preserve"> </w:t>
      </w:r>
      <w:r w:rsidR="006946DB" w:rsidRPr="008C0C87">
        <w:t xml:space="preserve">használata </w:t>
      </w:r>
      <w:r w:rsidR="00333AF8" w:rsidRPr="008C0C87">
        <w:t>miatt.</w:t>
      </w:r>
    </w:p>
    <w:p w14:paraId="02DF2B28" w14:textId="71623E9B" w:rsidR="00DD589F" w:rsidRPr="00AE2028" w:rsidRDefault="00333AF8" w:rsidP="00DD589F">
      <w:r w:rsidRPr="00AE2028">
        <w:t>Egy másik ötlet lehet, mondjuk</w:t>
      </w:r>
      <w:r w:rsidR="00DD589F" w:rsidRPr="00AE2028">
        <w:t>,</w:t>
      </w:r>
      <w:r w:rsidRPr="00AE2028">
        <w:t xml:space="preserve"> ha 0 és 1 közé skálázott, a valós számok tengelyén egymástól egyenlő távolságra lévő pontokat</w:t>
      </w:r>
      <w:r w:rsidR="00DD589F" w:rsidRPr="00AE2028">
        <w:t xml:space="preserve"> adunk a vektorokhoz. Így nincs nagyságrendbeli változás, viszont, ha különböző hosszúságú szekvenciák lehetnek a bemenetek, akkor ugyanahhoz a pozícióhoz különböző hossznál különböző kódot rendelünk. Emiatt a háló nem lesz képes megtanulni a kódolt pozíciókat</w:t>
      </w:r>
      <w:r w:rsidR="007D6F4E" w:rsidRPr="00AE2028">
        <w:t>, ezért, ha ezt szeretnénk használni, akkor garantálni kell, hogy a bemenetek fix hosszúságúak legyenek.</w:t>
      </w:r>
      <w:r w:rsidR="00DD589F" w:rsidRPr="00AE2028">
        <w:t xml:space="preserve"> Tehát </w:t>
      </w:r>
      <w:r w:rsidR="007951C1">
        <w:t xml:space="preserve">ebből </w:t>
      </w:r>
      <w:r w:rsidR="00DD589F" w:rsidRPr="00AE2028">
        <w:t xml:space="preserve">a két példából láthatjuk, hogy a kódolási technikánál, amit </w:t>
      </w:r>
      <w:r w:rsidR="00DD589F" w:rsidRPr="00AE2028">
        <w:lastRenderedPageBreak/>
        <w:t xml:space="preserve">alkalmaznánk egy adott pozíciónak mindig legyen ugyanannyi a kódja, a szekvencia hosszától függetlenül, a kód véges intervallumon belül </w:t>
      </w:r>
      <w:r w:rsidR="007D6F4E" w:rsidRPr="00AE2028">
        <w:t xml:space="preserve">vegyen fel értéket </w:t>
      </w:r>
      <w:r w:rsidR="00DD589F" w:rsidRPr="00AE2028">
        <w:t xml:space="preserve">és </w:t>
      </w:r>
      <w:proofErr w:type="spellStart"/>
      <w:r w:rsidR="00DD589F" w:rsidRPr="00AE2028">
        <w:t>különbözz</w:t>
      </w:r>
      <w:r w:rsidR="007D018C" w:rsidRPr="00AE2028">
        <w:t>ö</w:t>
      </w:r>
      <w:r w:rsidR="00DD589F" w:rsidRPr="00AE2028">
        <w:t>n</w:t>
      </w:r>
      <w:proofErr w:type="spellEnd"/>
      <w:r w:rsidR="00DD589F" w:rsidRPr="00AE2028">
        <w:t xml:space="preserve"> minden pozícióra</w:t>
      </w:r>
      <w:r w:rsidR="007D018C" w:rsidRPr="00AE2028">
        <w:t>.</w:t>
      </w:r>
    </w:p>
    <w:p w14:paraId="744E1066" w14:textId="67B505C2" w:rsidR="007D018C" w:rsidRPr="00AE2028" w:rsidRDefault="00A245E3" w:rsidP="00DD589F">
      <w:r w:rsidRPr="00AE2028">
        <w:t xml:space="preserve">Egy ismertebb </w:t>
      </w:r>
      <w:r w:rsidRPr="00C564E4">
        <w:t xml:space="preserve">megoldás, mely </w:t>
      </w:r>
      <w:r w:rsidR="005F3BFE" w:rsidRPr="00C564E4">
        <w:t>a feltételeket kielégítő</w:t>
      </w:r>
      <w:r w:rsidRPr="00C564E4">
        <w:t xml:space="preserve"> kódolást állít elő, trigonometrikus függvényeket használ, különböző hullámhosszokkal. Először kódoljuk </w:t>
      </w:r>
      <w:r w:rsidRPr="00AE2028">
        <w:t xml:space="preserve">a pozíciókat a szinuszgörbe értékei szerint: </w:t>
      </w:r>
      <m:oMath>
        <m:r>
          <w:rPr>
            <w:rFonts w:ascii="Cambria Math" w:hAnsi="Cambria Math"/>
          </w:rPr>
          <m:t>PE=</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m:t>
                </m:r>
              </m:e>
            </m:d>
          </m:e>
        </m:func>
      </m:oMath>
      <w:r w:rsidRPr="00AE2028">
        <w:t>. Így a kód független a szekvencia hosszától, véges intervallumon belül vehet csak fel értéket</w:t>
      </w:r>
      <w:r w:rsidR="00F96575" w:rsidRPr="00AE2028">
        <w:t>, viszont nem egyediek a kódok, ismétlődni fognak a szinusz periodikussága miatt. Ekkor használjuk fel azt, hogy a bemeneti vektorok elemeit is külön kódolhatjuk és így nem csak a pozíciók mentén, hanem a rejtett dimenziók mentén is kódolunk. Minden egyes rejtett dimenzió mentén ugyanúgy teljesülni kell, a korábban említett tulajdonságoknak, így adódik a megoldás, hogy minde</w:t>
      </w:r>
      <w:r w:rsidR="00F32E21">
        <w:t>n</w:t>
      </w:r>
      <w:r w:rsidR="00F96575" w:rsidRPr="00AE2028">
        <w:t xml:space="preserve"> dimenzió mentén használjuk a szinuszgörbét, viszont különböző frekvenciával. Ha jól választjuk meg a frekvencia változtatását, akkor garantálhatjuk, hogy két különböző pozíció kódolása különböző is lesz, mivel</w:t>
      </w:r>
      <w:r w:rsidR="007D6F4E" w:rsidRPr="00AE2028">
        <w:t>,</w:t>
      </w:r>
      <w:r w:rsidR="00F96575" w:rsidRPr="00AE2028">
        <w:t xml:space="preserve"> ha </w:t>
      </w:r>
      <w:r w:rsidR="007D6F4E" w:rsidRPr="00AE2028">
        <w:t>egy</w:t>
      </w:r>
      <w:r w:rsidR="00F96575" w:rsidRPr="00AE2028">
        <w:t xml:space="preserve"> dimenzió mentén azonos is lenne </w:t>
      </w:r>
      <w:r w:rsidR="007D6F4E" w:rsidRPr="00AE2028">
        <w:t>a szinuszgörbén felvett érték, egy másik dimenzió mentén már biztosan nem lesz az. Ez a kódoló eljárás az alábbi módon néz ki:</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36FDADCD" w14:textId="77777777" w:rsidTr="00DF3AD2">
        <w:trPr>
          <w:trHeight w:val="349"/>
        </w:trPr>
        <w:tc>
          <w:tcPr>
            <w:tcW w:w="1111" w:type="dxa"/>
            <w:vAlign w:val="center"/>
          </w:tcPr>
          <w:p w14:paraId="73B94727" w14:textId="77777777" w:rsidR="007D6F4E" w:rsidRPr="00AE2028" w:rsidRDefault="007D6F4E" w:rsidP="00DF3AD2">
            <w:pPr>
              <w:ind w:firstLine="0"/>
              <w:jc w:val="center"/>
              <w:rPr>
                <w:noProof/>
              </w:rPr>
            </w:pPr>
          </w:p>
        </w:tc>
        <w:tc>
          <w:tcPr>
            <w:tcW w:w="6246" w:type="dxa"/>
            <w:vAlign w:val="center"/>
          </w:tcPr>
          <w:p w14:paraId="25EB9AD5" w14:textId="35C09436" w:rsidR="007D6F4E" w:rsidRPr="00AE2028" w:rsidRDefault="00E1495A" w:rsidP="00DF3AD2">
            <w:pPr>
              <w:rPr>
                <w:noProof/>
              </w:rPr>
            </w:pPr>
            <m:oMathPara>
              <m:oMath>
                <m:r>
                  <w:rPr>
                    <w:rFonts w:ascii="Cambria Math" w:hAnsi="Cambria Math"/>
                  </w:rPr>
                  <m:t>PE</m:t>
                </m:r>
                <m:d>
                  <m:dPr>
                    <m:ctrlPr>
                      <w:rPr>
                        <w:rFonts w:ascii="Cambria Math" w:hAnsi="Cambria Math"/>
                        <w:i/>
                      </w:rPr>
                    </m:ctrlPr>
                  </m:dPr>
                  <m:e>
                    <m:r>
                      <w:rPr>
                        <w:rFonts w:ascii="Cambria Math" w:hAnsi="Cambria Math"/>
                      </w:rPr>
                      <m:t>p,i</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m:t>
                                    </m:r>
                                  </m:num>
                                  <m:den>
                                    <m:sSup>
                                      <m:sSupPr>
                                        <m:ctrlPr>
                                          <w:rPr>
                                            <w:rFonts w:ascii="Cambria Math" w:hAnsi="Cambria Math"/>
                                            <w:i/>
                                          </w:rPr>
                                        </m:ctrlPr>
                                      </m:sSupPr>
                                      <m:e>
                                        <m:r>
                                          <w:rPr>
                                            <w:rFonts w:ascii="Cambria Math" w:hAnsi="Cambria Math"/>
                                          </w:rPr>
                                          <m:t>10000</m:t>
                                        </m:r>
                                      </m:e>
                                      <m:sup>
                                        <m:f>
                                          <m:fPr>
                                            <m:type m:val="skw"/>
                                            <m:ctrlPr>
                                              <w:rPr>
                                                <w:rFonts w:ascii="Cambria Math" w:hAnsi="Cambria Math"/>
                                                <w:i/>
                                              </w:rPr>
                                            </m:ctrlPr>
                                          </m:fPr>
                                          <m:num>
                                            <m:r>
                                              <w:rPr>
                                                <w:rFonts w:ascii="Cambria Math" w:hAnsi="Cambria Math"/>
                                              </w:rPr>
                                              <m:t>i</m:t>
                                            </m:r>
                                          </m:num>
                                          <m:den>
                                            <m:r>
                                              <w:rPr>
                                                <w:rFonts w:ascii="Cambria Math" w:hAnsi="Cambria Math"/>
                                              </w:rPr>
                                              <m:t>d</m:t>
                                            </m:r>
                                          </m:den>
                                        </m:f>
                                      </m:sup>
                                    </m:sSup>
                                  </m:den>
                                </m:f>
                              </m:e>
                            </m:d>
                          </m:e>
                        </m:func>
                        <m:r>
                          <w:rPr>
                            <w:rFonts w:ascii="Cambria Math" w:hAnsi="Cambria Math"/>
                          </w:rPr>
                          <m:t>,  &amp;i≡0 mod 2</m:t>
                        </m:r>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m:t>
                                    </m:r>
                                  </m:num>
                                  <m:den>
                                    <m:sSup>
                                      <m:sSupPr>
                                        <m:ctrlPr>
                                          <w:rPr>
                                            <w:rFonts w:ascii="Cambria Math" w:hAnsi="Cambria Math"/>
                                            <w:i/>
                                          </w:rPr>
                                        </m:ctrlPr>
                                      </m:sSupPr>
                                      <m:e>
                                        <m:r>
                                          <w:rPr>
                                            <w:rFonts w:ascii="Cambria Math" w:hAnsi="Cambria Math"/>
                                          </w:rPr>
                                          <m:t>10000</m:t>
                                        </m:r>
                                      </m:e>
                                      <m:sup>
                                        <m:f>
                                          <m:fPr>
                                            <m:type m:val="skw"/>
                                            <m:ctrlPr>
                                              <w:rPr>
                                                <w:rFonts w:ascii="Cambria Math" w:hAnsi="Cambria Math"/>
                                                <w:i/>
                                              </w:rPr>
                                            </m:ctrlPr>
                                          </m:fPr>
                                          <m:num>
                                            <m:r>
                                              <w:rPr>
                                                <w:rFonts w:ascii="Cambria Math" w:hAnsi="Cambria Math"/>
                                              </w:rPr>
                                              <m:t>i-1</m:t>
                                            </m:r>
                                          </m:num>
                                          <m:den>
                                            <m:r>
                                              <w:rPr>
                                                <w:rFonts w:ascii="Cambria Math" w:hAnsi="Cambria Math"/>
                                              </w:rPr>
                                              <m:t>d</m:t>
                                            </m:r>
                                          </m:den>
                                        </m:f>
                                      </m:sup>
                                    </m:sSup>
                                  </m:den>
                                </m:f>
                              </m:e>
                            </m:d>
                          </m:e>
                        </m:func>
                        <m:r>
                          <w:rPr>
                            <w:rFonts w:ascii="Cambria Math" w:hAnsi="Cambria Math"/>
                          </w:rPr>
                          <m:t>,  &amp;i≡1 mod 2</m:t>
                        </m:r>
                      </m:e>
                    </m:eqArr>
                  </m:e>
                </m:d>
              </m:oMath>
            </m:oMathPara>
          </w:p>
        </w:tc>
        <w:tc>
          <w:tcPr>
            <w:tcW w:w="1443" w:type="dxa"/>
            <w:vAlign w:val="center"/>
          </w:tcPr>
          <w:p w14:paraId="5A9F9400" w14:textId="4AD3E8B1" w:rsidR="007D6F4E" w:rsidRPr="00AE2028" w:rsidRDefault="007D6F4E" w:rsidP="00DF3AD2">
            <w:pPr>
              <w:ind w:firstLine="0"/>
              <w:jc w:val="center"/>
              <w:rPr>
                <w:noProof/>
              </w:rPr>
            </w:pPr>
            <w:r w:rsidRPr="00AE2028">
              <w:t>(</w:t>
            </w:r>
            <w:r w:rsidR="00074594">
              <w:t>2.3</w:t>
            </w:r>
            <w:r w:rsidR="00C00773">
              <w:t>6</w:t>
            </w:r>
            <w:r w:rsidRPr="00AE2028">
              <w:t>)</w:t>
            </w:r>
          </w:p>
        </w:tc>
      </w:tr>
    </w:tbl>
    <w:p w14:paraId="13348C54" w14:textId="529D4DDE" w:rsidR="00E1495A" w:rsidRPr="00AE2028" w:rsidRDefault="00E1495A" w:rsidP="00E1495A">
      <w:pPr>
        <w:ind w:firstLine="0"/>
      </w:pPr>
    </w:p>
    <w:p w14:paraId="77C11DC7" w14:textId="5EB2FEE9" w:rsidR="00E1495A" w:rsidRPr="00AE2028" w:rsidRDefault="00E1495A" w:rsidP="00F32E21">
      <w:r w:rsidRPr="00AE2028">
        <w:t xml:space="preserve">Az egyenletben szereplő </w:t>
      </w:r>
      <m:oMath>
        <m:r>
          <w:rPr>
            <w:rFonts w:ascii="Cambria Math" w:hAnsi="Cambria Math"/>
          </w:rPr>
          <m:t>p</m:t>
        </m:r>
      </m:oMath>
      <w:r w:rsidRPr="00AE2028">
        <w:t xml:space="preserve"> jelöli a pozíciót, </w:t>
      </w:r>
      <m:oMath>
        <m:r>
          <w:rPr>
            <w:rFonts w:ascii="Cambria Math" w:hAnsi="Cambria Math"/>
          </w:rPr>
          <m:t>d</m:t>
        </m:r>
      </m:oMath>
      <w:r w:rsidRPr="00AE2028">
        <w:t xml:space="preserve"> a rejtett dimenzió méretét, az </w:t>
      </w:r>
      <m:oMath>
        <m:r>
          <w:rPr>
            <w:rFonts w:ascii="Cambria Math" w:hAnsi="Cambria Math"/>
          </w:rPr>
          <m:t>i</m:t>
        </m:r>
      </m:oMath>
      <w:r w:rsidRPr="00AE2028">
        <w:t xml:space="preserve"> az adott rejtett dimenzió indexe. </w:t>
      </w:r>
      <w:r w:rsidR="00C90C7A" w:rsidRPr="00AE2028">
        <w:t xml:space="preserve">Látható, hogy </w:t>
      </w:r>
      <m:oMath>
        <m:r>
          <w:rPr>
            <w:rFonts w:ascii="Cambria Math" w:hAnsi="Cambria Math"/>
          </w:rPr>
          <m:t>p</m:t>
        </m:r>
      </m:oMath>
      <w:r w:rsidR="00C90C7A" w:rsidRPr="00AE2028">
        <w:t xml:space="preserve"> mentén szinuszosan változnak az értékek, míg a rejtett dimenzió mentén a szinuszok hullámhossza exponenciálisan nő. A páros dimenziók mentén szinuszgörbének veszi a pontjait, míg a páratlan indexű dimenzióknál a koszinusz függvényt értékeli ki. </w:t>
      </w:r>
      <w:r w:rsidR="00D820F0" w:rsidRPr="00AE2028">
        <w:t xml:space="preserve">Az alábbi képen látható az ábrázolt kódolás 20 elemű bementre nézve, melyben a vektorok rejtett dimenziója 4. Az első két dimenzió mentén megfigyelhető a </w:t>
      </w:r>
      <m:oMath>
        <m:r>
          <w:rPr>
            <w:rFonts w:ascii="Cambria Math" w:hAnsi="Cambria Math"/>
          </w:rPr>
          <m:t>2π</m:t>
        </m:r>
      </m:oMath>
      <w:r w:rsidR="00D820F0" w:rsidRPr="00AE2028">
        <w:t xml:space="preserve"> hullámhosszú szinusz- és koszinuszgörbe, míg alatta a </w:t>
      </w:r>
      <m:oMath>
        <m:r>
          <w:rPr>
            <w:rFonts w:ascii="Cambria Math" w:hAnsi="Cambria Math"/>
          </w:rPr>
          <m:t>2π</m:t>
        </m:r>
        <m:rad>
          <m:radPr>
            <m:degHide m:val="1"/>
            <m:ctrlPr>
              <w:rPr>
                <w:rFonts w:ascii="Cambria Math" w:hAnsi="Cambria Math"/>
                <w:i/>
              </w:rPr>
            </m:ctrlPr>
          </m:radPr>
          <m:deg/>
          <m:e>
            <m:r>
              <w:rPr>
                <w:rFonts w:ascii="Cambria Math" w:hAnsi="Cambria Math"/>
              </w:rPr>
              <m:t>10000</m:t>
            </m:r>
          </m:e>
        </m:rad>
      </m:oMath>
      <w:r w:rsidR="00D820F0" w:rsidRPr="00AE2028">
        <w:t xml:space="preserve"> hullámhosszú görbék. Vegyük észre, hogy nincs két egyformán kódolt pozíció, azaz két egyforma oszlop.</w:t>
      </w:r>
    </w:p>
    <w:p w14:paraId="6CA0734C" w14:textId="77777777" w:rsidR="00C90C7A" w:rsidRPr="00AE2028" w:rsidRDefault="00C90C7A" w:rsidP="00C90C7A">
      <w:pPr>
        <w:pStyle w:val="Kp"/>
      </w:pPr>
      <w:r w:rsidRPr="00AE2028">
        <w:rPr>
          <w:noProof/>
        </w:rPr>
        <w:lastRenderedPageBreak/>
        <w:drawing>
          <wp:inline distT="0" distB="0" distL="0" distR="0" wp14:anchorId="13EBFD51" wp14:editId="288F2787">
            <wp:extent cx="5391150" cy="1504950"/>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1504950"/>
                    </a:xfrm>
                    <a:prstGeom prst="rect">
                      <a:avLst/>
                    </a:prstGeom>
                    <a:noFill/>
                    <a:ln>
                      <a:noFill/>
                    </a:ln>
                  </pic:spPr>
                </pic:pic>
              </a:graphicData>
            </a:graphic>
          </wp:inline>
        </w:drawing>
      </w:r>
    </w:p>
    <w:bookmarkStart w:id="124" w:name="_Ref72137198"/>
    <w:p w14:paraId="5899AA6D" w14:textId="6C47757C" w:rsidR="00C90C7A" w:rsidRPr="00AE2028" w:rsidRDefault="00CE066D" w:rsidP="00C90C7A">
      <w:pPr>
        <w:pStyle w:val="Caption"/>
      </w:pPr>
      <w:r>
        <w:fldChar w:fldCharType="begin"/>
      </w:r>
      <w:r>
        <w:instrText xml:space="preserve"> STYLEREF 1 \s </w:instrText>
      </w:r>
      <w:r>
        <w:fldChar w:fldCharType="separate"/>
      </w:r>
      <w:r w:rsidR="00F002AE">
        <w:rPr>
          <w:noProof/>
        </w:rPr>
        <w:t>2</w:t>
      </w:r>
      <w:r>
        <w:fldChar w:fldCharType="end"/>
      </w:r>
      <w:r>
        <w:t>.</w:t>
      </w:r>
      <w:fldSimple w:instr=" SEQ ábra \* ARABIC \s 1 ">
        <w:r w:rsidR="00F002AE">
          <w:rPr>
            <w:noProof/>
          </w:rPr>
          <w:t>12</w:t>
        </w:r>
      </w:fldSimple>
      <w:r w:rsidR="00C90C7A" w:rsidRPr="00AE2028">
        <w:t>. ábra</w:t>
      </w:r>
      <w:bookmarkEnd w:id="124"/>
      <w:r w:rsidR="00C90C7A" w:rsidRPr="00AE2028">
        <w:t xml:space="preserve"> A kód előállítása </w:t>
      </w:r>
      <w:r w:rsidR="00D820F0" w:rsidRPr="00AE2028">
        <w:t>20 elemű szekvenciára, az elemek rejtett dimenzióinak a száma 4</w:t>
      </w:r>
    </w:p>
    <w:p w14:paraId="049C2C88" w14:textId="3EF41BB4" w:rsidR="0042327A" w:rsidRPr="00AE2028" w:rsidRDefault="0042327A" w:rsidP="00294D93">
      <w:pPr>
        <w:pStyle w:val="Heading2"/>
      </w:pPr>
      <w:bookmarkStart w:id="125" w:name="_Toc90603007"/>
      <w:proofErr w:type="spellStart"/>
      <w:r w:rsidRPr="00AE2028">
        <w:t>RAdam</w:t>
      </w:r>
      <w:bookmarkEnd w:id="125"/>
      <w:proofErr w:type="spellEnd"/>
    </w:p>
    <w:p w14:paraId="76651B38" w14:textId="14645E7A" w:rsidR="0042327A" w:rsidRPr="00AE2028" w:rsidRDefault="0042327A" w:rsidP="0042327A">
      <w:r w:rsidRPr="00AE2028">
        <w:t xml:space="preserve">A </w:t>
      </w:r>
      <w:proofErr w:type="spellStart"/>
      <w:r w:rsidRPr="00AE2028">
        <w:t>Rectified</w:t>
      </w:r>
      <w:proofErr w:type="spellEnd"/>
      <w:r w:rsidRPr="00AE2028">
        <w:t xml:space="preserve"> Adam egy módosított Adam (</w:t>
      </w:r>
      <w:proofErr w:type="spellStart"/>
      <w:r w:rsidRPr="00AE2028">
        <w:t>Adaptive</w:t>
      </w:r>
      <w:proofErr w:type="spellEnd"/>
      <w:r w:rsidRPr="00AE2028">
        <w:t xml:space="preserve"> </w:t>
      </w:r>
      <w:proofErr w:type="spellStart"/>
      <w:r w:rsidRPr="00AE2028">
        <w:t>Moment</w:t>
      </w:r>
      <w:proofErr w:type="spellEnd"/>
      <w:r w:rsidRPr="00AE2028">
        <w:t xml:space="preserve"> </w:t>
      </w:r>
      <w:proofErr w:type="spellStart"/>
      <w:r w:rsidRPr="00AE2028">
        <w:t>Estimation</w:t>
      </w:r>
      <w:proofErr w:type="spellEnd"/>
      <w:r w:rsidRPr="00AE2028">
        <w:t xml:space="preserve"> </w:t>
      </w:r>
      <w:sdt>
        <w:sdtPr>
          <w:id w:val="-1061397914"/>
          <w:citation/>
        </w:sdtPr>
        <w:sdtEndPr/>
        <w:sdtContent>
          <w:r w:rsidRPr="00AE2028">
            <w:fldChar w:fldCharType="begin"/>
          </w:r>
          <w:r w:rsidRPr="00AE2028">
            <w:instrText xml:space="preserve"> CITATION Boc18 \l 1038 </w:instrText>
          </w:r>
          <w:r w:rsidRPr="00AE2028">
            <w:fldChar w:fldCharType="separate"/>
          </w:r>
          <w:r w:rsidR="00F002AE">
            <w:rPr>
              <w:noProof/>
            </w:rPr>
            <w:t>[11]</w:t>
          </w:r>
          <w:r w:rsidRPr="00AE2028">
            <w:fldChar w:fldCharType="end"/>
          </w:r>
        </w:sdtContent>
      </w:sdt>
      <w:r w:rsidRPr="00AE2028">
        <w:t>)</w:t>
      </w:r>
      <w:r w:rsidR="005079E8" w:rsidRPr="00AE2028">
        <w:t>, ami egy iteratív,</w:t>
      </w:r>
      <w:r w:rsidRPr="00AE2028">
        <w:t xml:space="preserve"> </w:t>
      </w:r>
      <w:r w:rsidR="003E5C92" w:rsidRPr="00AE2028">
        <w:t xml:space="preserve">negatív gradiens alapú optimalizáló </w:t>
      </w:r>
      <w:r w:rsidRPr="00AE2028">
        <w:t xml:space="preserve">algoritmus, ez </w:t>
      </w:r>
      <w:r w:rsidR="00CE2535">
        <w:t xml:space="preserve">egy </w:t>
      </w:r>
      <w:proofErr w:type="spellStart"/>
      <w:r w:rsidRPr="00AE2028">
        <w:t>state</w:t>
      </w:r>
      <w:proofErr w:type="spellEnd"/>
      <w:r w:rsidRPr="00AE2028">
        <w:t>-of-</w:t>
      </w:r>
      <w:proofErr w:type="spellStart"/>
      <w:r w:rsidRPr="00AE2028">
        <w:t>the</w:t>
      </w:r>
      <w:proofErr w:type="spellEnd"/>
      <w:r w:rsidRPr="00AE2028">
        <w:t xml:space="preserve">-art optimalizáló eljárás. Azonban mielőtt rátérnék, hogy miért jobb a </w:t>
      </w:r>
      <w:proofErr w:type="spellStart"/>
      <w:r w:rsidRPr="00AE2028">
        <w:t>Rectified</w:t>
      </w:r>
      <w:proofErr w:type="spellEnd"/>
      <w:r w:rsidRPr="00AE2028">
        <w:t xml:space="preserve"> Adam, előbb nézzük meg, hogy működik az egyszerű Adam. </w:t>
      </w:r>
    </w:p>
    <w:p w14:paraId="3C9F923E" w14:textId="77777777" w:rsidR="00C65F1D" w:rsidRDefault="0042327A" w:rsidP="0042327A">
      <w:r w:rsidRPr="00AE2028">
        <w:t xml:space="preserve">Az Adam két ismert algoritmus, az </w:t>
      </w:r>
      <w:proofErr w:type="spellStart"/>
      <w:r w:rsidRPr="00AE2028">
        <w:t>RMSProp</w:t>
      </w:r>
      <w:proofErr w:type="spellEnd"/>
      <w:r w:rsidRPr="00AE2028">
        <w:t xml:space="preserve"> és az </w:t>
      </w:r>
      <w:proofErr w:type="spellStart"/>
      <w:r w:rsidRPr="00AE2028">
        <w:t>AdaGrad</w:t>
      </w:r>
      <w:proofErr w:type="spellEnd"/>
      <w:r w:rsidRPr="00AE2028">
        <w:t xml:space="preserve"> jó tulajdonságait ötvözi. Célja a nevéből is adódóan az adaptív tanulási sebesség, akárcsak az </w:t>
      </w:r>
      <w:proofErr w:type="spellStart"/>
      <w:r w:rsidRPr="00AE2028">
        <w:t>RMSPropnál</w:t>
      </w:r>
      <w:proofErr w:type="spellEnd"/>
      <w:r w:rsidRPr="00AE2028">
        <w:t xml:space="preserve"> viszont itt a gradiens négyzetek összegzésén kívül a gradienseket is összegezzük, és kijavítja az </w:t>
      </w:r>
      <w:proofErr w:type="spellStart"/>
      <w:r w:rsidRPr="00AE2028">
        <w:t>AdaGrad</w:t>
      </w:r>
      <w:proofErr w:type="spellEnd"/>
      <w:r w:rsidRPr="00AE2028">
        <w:t xml:space="preserve"> nagy hátrányát: az időben </w:t>
      </w:r>
      <w:r w:rsidR="007D3B82" w:rsidRPr="00AE2028">
        <w:t xml:space="preserve">végül majdnem nullára </w:t>
      </w:r>
      <w:r w:rsidRPr="00AE2028">
        <w:t xml:space="preserve">csökkenő tanulási sebességet. A függvény paraméterei, az </w:t>
      </w:r>
      <m:oMath>
        <m:r>
          <w:rPr>
            <w:rFonts w:ascii="Cambria Math" w:hAnsi="Cambria Math"/>
          </w:rPr>
          <m:t>α</m:t>
        </m:r>
      </m:oMath>
      <w:r w:rsidRPr="00AE2028">
        <w:t xml:space="preserve">, mely nem más, mint a tanulási ráta vagy lépéshossz (szokták </w:t>
      </w:r>
      <m:oMath>
        <m:r>
          <w:rPr>
            <w:rFonts w:ascii="Cambria Math" w:hAnsi="Cambria Math"/>
          </w:rPr>
          <m:t>η</m:t>
        </m:r>
      </m:oMath>
      <w:r w:rsidRPr="00AE2028">
        <w:t xml:space="preserve">-val </w:t>
      </w:r>
      <w:r w:rsidR="00A83F8A" w:rsidRPr="00AE2028">
        <w:t xml:space="preserve">vagy </w:t>
      </w:r>
      <m:oMath>
        <m:r>
          <w:rPr>
            <w:rFonts w:ascii="Cambria Math" w:hAnsi="Cambria Math"/>
          </w:rPr>
          <m:t>λ</m:t>
        </m:r>
      </m:oMath>
      <w:r w:rsidR="00A83F8A" w:rsidRPr="00AE2028">
        <w:t xml:space="preserve">-val </w:t>
      </w:r>
      <w:r w:rsidRPr="00AE2028">
        <w:t xml:space="preserve">is jelölni), a </w:t>
      </w:r>
      <w:r w:rsidR="00A83F8A" w:rsidRPr="00AE2028">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rsidRPr="00AE2028">
        <w:t xml:space="preserve"> és </w:t>
      </w:r>
      <m:oMath>
        <m:sSub>
          <m:sSubPr>
            <m:ctrlPr>
              <w:rPr>
                <w:rFonts w:ascii="Cambria Math" w:hAnsi="Cambria Math"/>
                <w:i/>
              </w:rPr>
            </m:ctrlPr>
          </m:sSubPr>
          <m:e>
            <m:r>
              <w:rPr>
                <w:rFonts w:ascii="Cambria Math" w:hAnsi="Cambria Math"/>
              </w:rPr>
              <m:t>β</m:t>
            </m:r>
          </m:e>
          <m:sub>
            <m:r>
              <w:rPr>
                <w:rFonts w:ascii="Cambria Math" w:hAnsi="Cambria Math"/>
              </w:rPr>
              <m:t>2</m:t>
            </m:r>
          </m:sub>
        </m:sSub>
      </m:oMath>
      <w:r w:rsidRPr="00AE2028">
        <w:t>, melyek a gradiensek első (átlag) és második momentumának (középnélküli varianciája) exponenciális felejtési rátája. Ez</w:t>
      </w:r>
      <w:r w:rsidR="005079E8" w:rsidRPr="00AE2028">
        <w:t xml:space="preserve"> utóbbiak</w:t>
      </w:r>
      <w:r w:rsidRPr="00AE2028">
        <w:t xml:space="preserve"> 1 körüli értékek, míg az α egy </w:t>
      </w:r>
      <w:r w:rsidR="005079E8" w:rsidRPr="00AE2028">
        <w:t xml:space="preserve">nagyon </w:t>
      </w:r>
      <w:r w:rsidRPr="00AE2028">
        <w:t xml:space="preserve">kicsi szám. </w:t>
      </w:r>
      <w:r w:rsidR="005079E8" w:rsidRPr="00AE2028">
        <w:t>Ezeken kívül</w:t>
      </w:r>
      <w:r w:rsidRPr="00AE2028">
        <w:t xml:space="preserve"> szükség van még az epszilonra (ε), mely a numerikus stabilitást biztosítja, azaz, hogy a nevező értéke sose lehessen nulla. </w:t>
      </w:r>
    </w:p>
    <w:p w14:paraId="1FD22DEE" w14:textId="6BD8EAB6" w:rsidR="0042327A" w:rsidRPr="00AE2028" w:rsidRDefault="0042327A" w:rsidP="0042327A">
      <w:r w:rsidRPr="00AE2028">
        <w:t>Az Adam</w:t>
      </w:r>
      <w:r w:rsidR="00C65F1D">
        <w:t xml:space="preserve"> algoritmus megalkotóinak</w:t>
      </w:r>
      <w:r w:rsidRPr="00AE2028">
        <w:t xml:space="preserve"> ajánlásai alapján ezeket a következő módon szokás beállítani: </w:t>
      </w:r>
      <m:oMath>
        <m:r>
          <w:rPr>
            <w:rFonts w:ascii="Cambria Math" w:hAnsi="Cambria Math"/>
          </w:rPr>
          <m:t>α = 0.001</m:t>
        </m:r>
      </m:oMath>
      <w:r w:rsidRPr="00AE2028">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 = 0.9</m:t>
        </m:r>
      </m:oMath>
      <w:r w:rsidRPr="00AE2028">
        <w:t xml:space="preserve">, </w:t>
      </w:r>
      <m:oMath>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 0.999</m:t>
        </m:r>
      </m:oMath>
      <w:r w:rsidRPr="00AE2028">
        <w:t xml:space="preserve"> és </w:t>
      </w:r>
      <m:oMath>
        <m:r>
          <w:rPr>
            <w:rFonts w:ascii="Cambria Math" w:hAnsi="Cambria Math"/>
          </w:rPr>
          <m:t xml:space="preserve">ε = </m:t>
        </m:r>
        <m:sSup>
          <m:sSupPr>
            <m:ctrlPr>
              <w:rPr>
                <w:rFonts w:ascii="Cambria Math" w:hAnsi="Cambria Math"/>
                <w:i/>
              </w:rPr>
            </m:ctrlPr>
          </m:sSupPr>
          <m:e>
            <m:r>
              <w:rPr>
                <w:rFonts w:ascii="Cambria Math" w:hAnsi="Cambria Math"/>
              </w:rPr>
              <m:t>10</m:t>
            </m:r>
          </m:e>
          <m:sup>
            <m:r>
              <w:rPr>
                <w:rFonts w:ascii="Cambria Math" w:hAnsi="Cambria Math"/>
              </w:rPr>
              <m:t>-8</m:t>
            </m:r>
          </m:sup>
        </m:sSup>
      </m:oMath>
      <w:r w:rsidRPr="00AE2028">
        <w:t xml:space="preserve">. Ha megnézzük az Adam </w:t>
      </w:r>
      <w:proofErr w:type="spellStart"/>
      <w:r w:rsidRPr="00AE2028">
        <w:t>PyTorch</w:t>
      </w:r>
      <w:proofErr w:type="spellEnd"/>
      <w:r w:rsidRPr="00AE2028">
        <w:t xml:space="preserve">-os implementációját, </w:t>
      </w:r>
      <w:r w:rsidR="005C7F42">
        <w:t>alapértelmezett</w:t>
      </w:r>
      <w:r w:rsidRPr="00AE2028">
        <w:t xml:space="preserve"> paraméterként ugyanezeket az értékeket fogjuk látni. Ezeket a paramétereket felhasználva tudjuk kiszámolni az első és második momentumot. Természetesen szükségünk van még a gradiens vektorra, melyet megkapunk a költségfüggvény θ szerinti deriváltjából, ahol a θ a háló paraméterei. A </w:t>
      </w:r>
      <w:r w:rsidRPr="00AE2028">
        <w:rPr>
          <w:i/>
          <w:iCs/>
        </w:rPr>
        <w:t>t</w:t>
      </w:r>
      <w:r w:rsidRPr="00AE2028">
        <w:t xml:space="preserve"> alsó index az időlépést, azaz az időbeli iterációt jelöli.</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140E9F53" w14:textId="77777777" w:rsidTr="00EA7D0C">
        <w:trPr>
          <w:trHeight w:val="349"/>
        </w:trPr>
        <w:tc>
          <w:tcPr>
            <w:tcW w:w="1111" w:type="dxa"/>
            <w:vAlign w:val="center"/>
          </w:tcPr>
          <w:p w14:paraId="5D38BD3B" w14:textId="77777777" w:rsidR="0042327A" w:rsidRPr="00AE2028" w:rsidRDefault="0042327A" w:rsidP="00EA7D0C">
            <w:pPr>
              <w:ind w:firstLine="0"/>
              <w:jc w:val="center"/>
              <w:rPr>
                <w:noProof/>
              </w:rPr>
            </w:pPr>
          </w:p>
        </w:tc>
        <w:tc>
          <w:tcPr>
            <w:tcW w:w="6246" w:type="dxa"/>
            <w:vAlign w:val="center"/>
          </w:tcPr>
          <w:p w14:paraId="64C05BFE" w14:textId="77777777" w:rsidR="0042327A" w:rsidRPr="00AE2028" w:rsidRDefault="00223210" w:rsidP="00EA7D0C">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oMath>
            </m:oMathPara>
          </w:p>
        </w:tc>
        <w:tc>
          <w:tcPr>
            <w:tcW w:w="1443" w:type="dxa"/>
            <w:vAlign w:val="center"/>
          </w:tcPr>
          <w:p w14:paraId="42961E21" w14:textId="1C155592" w:rsidR="0042327A" w:rsidRPr="00AE2028" w:rsidRDefault="0042327A" w:rsidP="00EA7D0C">
            <w:pPr>
              <w:ind w:firstLine="0"/>
              <w:jc w:val="center"/>
            </w:pPr>
            <w:r w:rsidRPr="00AE2028">
              <w:t>(</w:t>
            </w:r>
            <w:r w:rsidR="00831770">
              <w:t>2.3</w:t>
            </w:r>
            <w:r w:rsidR="00C00773">
              <w:t>7</w:t>
            </w:r>
            <w:r w:rsidRPr="00AE2028">
              <w:t>)</w:t>
            </w:r>
          </w:p>
        </w:tc>
      </w:tr>
      <w:tr w:rsidR="00AE2028" w:rsidRPr="00AE2028" w14:paraId="092FFCA3" w14:textId="77777777" w:rsidTr="00EA7D0C">
        <w:trPr>
          <w:trHeight w:val="349"/>
        </w:trPr>
        <w:tc>
          <w:tcPr>
            <w:tcW w:w="1111" w:type="dxa"/>
            <w:vAlign w:val="center"/>
          </w:tcPr>
          <w:p w14:paraId="1002E3A2" w14:textId="77777777" w:rsidR="0042327A" w:rsidRPr="00AE2028" w:rsidRDefault="0042327A" w:rsidP="00EA7D0C">
            <w:pPr>
              <w:ind w:firstLine="0"/>
              <w:jc w:val="center"/>
              <w:rPr>
                <w:noProof/>
              </w:rPr>
            </w:pPr>
          </w:p>
        </w:tc>
        <w:tc>
          <w:tcPr>
            <w:tcW w:w="6246" w:type="dxa"/>
            <w:vAlign w:val="center"/>
          </w:tcPr>
          <w:p w14:paraId="59E38555" w14:textId="77777777" w:rsidR="0042327A" w:rsidRPr="00AE2028" w:rsidRDefault="00223210" w:rsidP="00EA7D0C">
            <w:pPr>
              <w:jc w:val="center"/>
              <w:rPr>
                <w:noProof/>
              </w:rPr>
            </w:pPr>
            <m:oMathPara>
              <m:oMath>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t-1</m:t>
                    </m:r>
                  </m:sub>
                </m:sSub>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oMath>
            </m:oMathPara>
          </w:p>
        </w:tc>
        <w:tc>
          <w:tcPr>
            <w:tcW w:w="1443" w:type="dxa"/>
            <w:vAlign w:val="center"/>
          </w:tcPr>
          <w:p w14:paraId="087EF2A9" w14:textId="523CE2B3" w:rsidR="0042327A" w:rsidRPr="00AE2028" w:rsidRDefault="0042327A" w:rsidP="00EA7D0C">
            <w:pPr>
              <w:ind w:firstLine="0"/>
              <w:jc w:val="center"/>
              <w:rPr>
                <w:noProof/>
              </w:rPr>
            </w:pPr>
            <w:r w:rsidRPr="00AE2028">
              <w:t>(</w:t>
            </w:r>
            <w:r w:rsidR="00831770">
              <w:t>2.3</w:t>
            </w:r>
            <w:r w:rsidR="00C00773">
              <w:t>8</w:t>
            </w:r>
            <w:r w:rsidRPr="00AE2028">
              <w:t>)</w:t>
            </w:r>
          </w:p>
        </w:tc>
      </w:tr>
      <w:tr w:rsidR="00AE2028" w:rsidRPr="00AE2028" w14:paraId="6E65C2B0" w14:textId="77777777" w:rsidTr="00EA7D0C">
        <w:trPr>
          <w:trHeight w:val="349"/>
        </w:trPr>
        <w:tc>
          <w:tcPr>
            <w:tcW w:w="1111" w:type="dxa"/>
            <w:vAlign w:val="center"/>
          </w:tcPr>
          <w:p w14:paraId="10FBB862" w14:textId="77777777" w:rsidR="0042327A" w:rsidRPr="00AE2028" w:rsidRDefault="0042327A" w:rsidP="00EA7D0C">
            <w:pPr>
              <w:ind w:firstLine="0"/>
              <w:jc w:val="center"/>
              <w:rPr>
                <w:noProof/>
              </w:rPr>
            </w:pPr>
          </w:p>
        </w:tc>
        <w:tc>
          <w:tcPr>
            <w:tcW w:w="6246" w:type="dxa"/>
            <w:vAlign w:val="center"/>
          </w:tcPr>
          <w:p w14:paraId="23DD3FCD" w14:textId="77777777" w:rsidR="0042327A" w:rsidRPr="00AE2028" w:rsidRDefault="00223210" w:rsidP="00EA7D0C">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v</m:t>
                    </m:r>
                  </m:e>
                  <m:sub>
                    <m:r>
                      <w:rPr>
                        <w:rFonts w:ascii="Cambria Math" w:hAnsi="Cambria Math"/>
                      </w:rPr>
                      <m:t>t-1</m:t>
                    </m:r>
                  </m:sub>
                </m:sSub>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sSub>
                  <m:sSubPr>
                    <m:ctrlPr>
                      <w:rPr>
                        <w:rFonts w:ascii="Cambria Math" w:hAnsi="Cambria Math"/>
                        <w:i/>
                      </w:rPr>
                    </m:ctrlPr>
                  </m:sSubPr>
                  <m:e>
                    <m:r>
                      <w:rPr>
                        <w:rFonts w:ascii="Cambria Math" w:hAnsi="Cambria Math"/>
                      </w:rPr>
                      <m:t>⨀g</m:t>
                    </m:r>
                  </m:e>
                  <m:sub>
                    <m:r>
                      <w:rPr>
                        <w:rFonts w:ascii="Cambria Math" w:hAnsi="Cambria Math"/>
                      </w:rPr>
                      <m:t>t</m:t>
                    </m:r>
                  </m:sub>
                </m:sSub>
              </m:oMath>
            </m:oMathPara>
          </w:p>
        </w:tc>
        <w:tc>
          <w:tcPr>
            <w:tcW w:w="1443" w:type="dxa"/>
            <w:vAlign w:val="center"/>
          </w:tcPr>
          <w:p w14:paraId="79E557C9" w14:textId="7F737C8F" w:rsidR="0042327A" w:rsidRPr="00AE2028" w:rsidRDefault="0042327A" w:rsidP="00EA7D0C">
            <w:pPr>
              <w:ind w:firstLine="0"/>
              <w:jc w:val="center"/>
            </w:pPr>
            <w:r w:rsidRPr="00AE2028">
              <w:t>(</w:t>
            </w:r>
            <w:r w:rsidR="00831770">
              <w:t>2.3</w:t>
            </w:r>
            <w:r w:rsidR="00C00773">
              <w:t>9</w:t>
            </w:r>
            <w:r w:rsidRPr="00AE2028">
              <w:t>)</w:t>
            </w:r>
          </w:p>
        </w:tc>
      </w:tr>
    </w:tbl>
    <w:p w14:paraId="50EABFC4" w14:textId="77777777" w:rsidR="0042327A" w:rsidRPr="00AE2028" w:rsidRDefault="0042327A" w:rsidP="0042327A">
      <w:pPr>
        <w:ind w:firstLine="0"/>
      </w:pPr>
    </w:p>
    <w:p w14:paraId="58CB9659" w14:textId="77777777" w:rsidR="0042327A" w:rsidRPr="00AE2028" w:rsidRDefault="0042327A" w:rsidP="0042327A">
      <w:r w:rsidRPr="00AE2028">
        <w:t>Egy további korrekciót kell még alkalmazni, ha netán a gradiensek átlaga és a gradiens négyzetek átlaga kezdetben nagyon kis értékűek lennének, akkor van rá esély, hogy beragadnak ilyen kis értéken. Ezért korrigálunk a bétákkal („</w:t>
      </w:r>
      <w:proofErr w:type="spellStart"/>
      <w:r w:rsidRPr="00AE2028">
        <w:t>bias-corrected</w:t>
      </w:r>
      <w:proofErr w:type="spellEnd"/>
      <w:r w:rsidRPr="00AE2028">
        <w:t>” mozgó átlag és mozgó második momentum), így a kezdeti értékek (</w:t>
      </w:r>
      <w:r w:rsidRPr="00AE2028">
        <w:rPr>
          <w:i/>
          <w:iCs/>
        </w:rPr>
        <w:t xml:space="preserve">t </w:t>
      </w:r>
      <w:r w:rsidRPr="00AE2028">
        <w:t>= 0) a gradiensek és gradiens négyzetek lesznek (</w:t>
      </w:r>
      <w:proofErr w:type="spellStart"/>
      <w:r w:rsidRPr="00AE2028">
        <w:t>Hadamard</w:t>
      </w:r>
      <w:proofErr w:type="spellEnd"/>
      <w:r w:rsidRPr="00AE2028">
        <w:t>/</w:t>
      </w:r>
      <w:proofErr w:type="spellStart"/>
      <w:r w:rsidRPr="00AE2028">
        <w:t>elemenkénti</w:t>
      </w:r>
      <w:proofErr w:type="spellEnd"/>
      <w:r w:rsidRPr="00AE2028">
        <w:t xml:space="preserve"> szorzatuk), így az egyenletek a következőképpen alakulnak:</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217730A3" w14:textId="77777777" w:rsidTr="00EA7D0C">
        <w:trPr>
          <w:trHeight w:val="349"/>
        </w:trPr>
        <w:tc>
          <w:tcPr>
            <w:tcW w:w="1111" w:type="dxa"/>
            <w:vAlign w:val="center"/>
          </w:tcPr>
          <w:p w14:paraId="1553AD80" w14:textId="77777777" w:rsidR="0042327A" w:rsidRPr="00AE2028" w:rsidRDefault="0042327A" w:rsidP="00EA7D0C">
            <w:pPr>
              <w:ind w:firstLine="0"/>
              <w:jc w:val="center"/>
              <w:rPr>
                <w:noProof/>
              </w:rPr>
            </w:pPr>
          </w:p>
        </w:tc>
        <w:tc>
          <w:tcPr>
            <w:tcW w:w="6246" w:type="dxa"/>
            <w:vAlign w:val="center"/>
          </w:tcPr>
          <w:p w14:paraId="4633C0D2" w14:textId="77777777" w:rsidR="0042327A" w:rsidRPr="00AE2028" w:rsidRDefault="00223210" w:rsidP="00EA7D0C">
            <w:pPr>
              <w:jc w:val="center"/>
              <w:rPr>
                <w:noProof/>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t</m:t>
                        </m:r>
                      </m:sup>
                    </m:sSubSup>
                  </m:den>
                </m:f>
              </m:oMath>
            </m:oMathPara>
          </w:p>
        </w:tc>
        <w:tc>
          <w:tcPr>
            <w:tcW w:w="1443" w:type="dxa"/>
            <w:vAlign w:val="center"/>
          </w:tcPr>
          <w:p w14:paraId="4A791068" w14:textId="1F1055F4" w:rsidR="0042327A" w:rsidRPr="00AE2028" w:rsidRDefault="0042327A" w:rsidP="00EA7D0C">
            <w:pPr>
              <w:ind w:firstLine="0"/>
              <w:jc w:val="center"/>
              <w:rPr>
                <w:noProof/>
              </w:rPr>
            </w:pPr>
            <w:r w:rsidRPr="00AE2028">
              <w:t>(</w:t>
            </w:r>
            <w:r w:rsidR="00831770">
              <w:t>2.</w:t>
            </w:r>
            <w:r w:rsidR="00C00773">
              <w:t>40</w:t>
            </w:r>
            <w:r w:rsidRPr="00AE2028">
              <w:t>)</w:t>
            </w:r>
          </w:p>
        </w:tc>
      </w:tr>
      <w:tr w:rsidR="00AE2028" w:rsidRPr="00AE2028" w14:paraId="6B02D693" w14:textId="77777777" w:rsidTr="00EA7D0C">
        <w:trPr>
          <w:trHeight w:val="289"/>
        </w:trPr>
        <w:tc>
          <w:tcPr>
            <w:tcW w:w="1111" w:type="dxa"/>
            <w:vAlign w:val="center"/>
          </w:tcPr>
          <w:p w14:paraId="7491A24C" w14:textId="77777777" w:rsidR="0042327A" w:rsidRPr="00AE2028" w:rsidRDefault="0042327A" w:rsidP="00EA7D0C">
            <w:pPr>
              <w:ind w:firstLine="0"/>
              <w:jc w:val="center"/>
              <w:rPr>
                <w:noProof/>
              </w:rPr>
            </w:pPr>
          </w:p>
        </w:tc>
        <w:tc>
          <w:tcPr>
            <w:tcW w:w="6246" w:type="dxa"/>
            <w:vAlign w:val="center"/>
          </w:tcPr>
          <w:p w14:paraId="120C2996" w14:textId="77777777" w:rsidR="0042327A" w:rsidRPr="00AE2028" w:rsidRDefault="00223210" w:rsidP="00EA7D0C">
            <w:pPr>
              <w:jc w:val="cente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m:t>
                        </m:r>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t</m:t>
                        </m:r>
                      </m:sup>
                    </m:sSubSup>
                  </m:den>
                </m:f>
              </m:oMath>
            </m:oMathPara>
          </w:p>
        </w:tc>
        <w:tc>
          <w:tcPr>
            <w:tcW w:w="1443" w:type="dxa"/>
            <w:vAlign w:val="center"/>
          </w:tcPr>
          <w:p w14:paraId="77A40939" w14:textId="16D15E60" w:rsidR="0042327A" w:rsidRPr="00AE2028" w:rsidRDefault="0042327A" w:rsidP="00EA7D0C">
            <w:pPr>
              <w:ind w:firstLine="0"/>
              <w:jc w:val="center"/>
            </w:pPr>
            <w:r w:rsidRPr="00AE2028">
              <w:t>(</w:t>
            </w:r>
            <w:r w:rsidR="00831770">
              <w:t>2.</w:t>
            </w:r>
            <w:r w:rsidR="00C00773">
              <w:t>41</w:t>
            </w:r>
            <w:r w:rsidRPr="00AE2028">
              <w:t>)</w:t>
            </w:r>
          </w:p>
        </w:tc>
      </w:tr>
      <w:tr w:rsidR="00AE2028" w:rsidRPr="00AE2028" w14:paraId="251814CE" w14:textId="77777777" w:rsidTr="00EA7D0C">
        <w:trPr>
          <w:trHeight w:val="289"/>
        </w:trPr>
        <w:tc>
          <w:tcPr>
            <w:tcW w:w="1111" w:type="dxa"/>
            <w:vAlign w:val="center"/>
          </w:tcPr>
          <w:p w14:paraId="66EEC3CE" w14:textId="77777777" w:rsidR="0042327A" w:rsidRPr="00AE2028" w:rsidRDefault="0042327A" w:rsidP="00EA7D0C">
            <w:pPr>
              <w:ind w:firstLine="0"/>
              <w:jc w:val="center"/>
              <w:rPr>
                <w:noProof/>
              </w:rPr>
            </w:pPr>
          </w:p>
        </w:tc>
        <w:tc>
          <w:tcPr>
            <w:tcW w:w="6246" w:type="dxa"/>
            <w:vAlign w:val="center"/>
          </w:tcPr>
          <w:p w14:paraId="70DAA028" w14:textId="77777777" w:rsidR="0042327A" w:rsidRPr="00AE2028" w:rsidRDefault="00223210" w:rsidP="00EA7D0C">
            <w:pPr>
              <w:jc w:val="center"/>
            </w:pPr>
            <m:oMathPara>
              <m:oMath>
                <m:sSub>
                  <m:sSubPr>
                    <m:ctrlPr>
                      <w:rPr>
                        <w:rFonts w:ascii="Cambria Math" w:hAnsi="Cambria Math"/>
                        <w:i/>
                      </w:rPr>
                    </m:ctrlPr>
                  </m:sSubPr>
                  <m:e>
                    <m:r>
                      <w:rPr>
                        <w:rFonts w:ascii="Cambria Math" w:hAnsi="Cambria Math"/>
                      </w:rPr>
                      <m:t>θ</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α</m:t>
                    </m:r>
                  </m:num>
                  <m:den>
                    <m:rad>
                      <m:radPr>
                        <m:degHide m:val="1"/>
                        <m:ctrlPr>
                          <w:rPr>
                            <w:rFonts w:ascii="Cambria Math" w:hAnsi="Cambria Math"/>
                            <w:i/>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e>
                    </m:rad>
                    <m:r>
                      <w:rPr>
                        <w:rFonts w:ascii="Cambria Math" w:hAnsi="Cambria Math"/>
                      </w:rPr>
                      <m:t>+ϵ</m:t>
                    </m:r>
                  </m:den>
                </m:f>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m:oMathPara>
          </w:p>
        </w:tc>
        <w:tc>
          <w:tcPr>
            <w:tcW w:w="1443" w:type="dxa"/>
            <w:vAlign w:val="center"/>
          </w:tcPr>
          <w:p w14:paraId="0E3F1512" w14:textId="375B1F42" w:rsidR="0042327A" w:rsidRPr="00AE2028" w:rsidRDefault="0042327A" w:rsidP="00EA7D0C">
            <w:pPr>
              <w:ind w:firstLine="0"/>
              <w:jc w:val="center"/>
            </w:pPr>
            <w:r w:rsidRPr="00AE2028">
              <w:t>(</w:t>
            </w:r>
            <w:r w:rsidR="00831770">
              <w:t>2.</w:t>
            </w:r>
            <w:r w:rsidR="00C00773">
              <w:t>42</w:t>
            </w:r>
            <w:r w:rsidRPr="00AE2028">
              <w:t>)</w:t>
            </w:r>
          </w:p>
        </w:tc>
      </w:tr>
    </w:tbl>
    <w:p w14:paraId="27E2DE55" w14:textId="77777777" w:rsidR="0042327A" w:rsidRPr="00AE2028" w:rsidRDefault="0042327A" w:rsidP="0042327A">
      <w:pPr>
        <w:ind w:firstLine="0"/>
      </w:pPr>
    </w:p>
    <w:p w14:paraId="45781EE5" w14:textId="633F2747" w:rsidR="0042327A" w:rsidRPr="00AE2028" w:rsidRDefault="0042327A" w:rsidP="0042327A">
      <w:r w:rsidRPr="00AE2028">
        <w:t xml:space="preserve">A probléma az Adammal, hogy kezdetben nagy a </w:t>
      </w:r>
      <w:r w:rsidR="00B84585" w:rsidRPr="00AE2028">
        <w:t xml:space="preserve">lépésköz </w:t>
      </w:r>
      <w:r w:rsidRPr="00AE2028">
        <w:t>varianci</w:t>
      </w:r>
      <w:r w:rsidR="00B84585" w:rsidRPr="00AE2028">
        <w:t>ája</w:t>
      </w:r>
      <w:r w:rsidRPr="00AE2028">
        <w:t>, melyet jó lenne csökkenteni</w:t>
      </w:r>
      <w:r w:rsidR="00B84585" w:rsidRPr="00AE2028">
        <w:t xml:space="preserve"> a gyorsabb konvergencia érdekében</w:t>
      </w:r>
      <w:r w:rsidRPr="00AE2028">
        <w:t xml:space="preserve">. Erre az egyik módszer a </w:t>
      </w:r>
      <w:proofErr w:type="spellStart"/>
      <w:r w:rsidRPr="00AE2028">
        <w:rPr>
          <w:i/>
          <w:iCs/>
        </w:rPr>
        <w:t>warmup</w:t>
      </w:r>
      <w:proofErr w:type="spellEnd"/>
      <w:r w:rsidR="00053CB0">
        <w:t xml:space="preserve">, </w:t>
      </w:r>
      <w:r w:rsidRPr="00AE2028">
        <w:t xml:space="preserve">azaz, hogy a tanulási ráta nem egy konstans, vagy </w:t>
      </w:r>
      <w:r w:rsidR="00B84585" w:rsidRPr="00AE2028">
        <w:t xml:space="preserve">egy </w:t>
      </w:r>
      <w:r w:rsidRPr="00AE2028">
        <w:t>csökkenő érték (</w:t>
      </w:r>
      <w:r w:rsidR="00421042" w:rsidRPr="00AE2028">
        <w:rPr>
          <w:i/>
          <w:iCs/>
        </w:rPr>
        <w:t xml:space="preserve">learning </w:t>
      </w:r>
      <w:proofErr w:type="spellStart"/>
      <w:r w:rsidR="00421042" w:rsidRPr="00AE2028">
        <w:rPr>
          <w:i/>
          <w:iCs/>
        </w:rPr>
        <w:t>rate</w:t>
      </w:r>
      <w:proofErr w:type="spellEnd"/>
      <w:r w:rsidR="00421042" w:rsidRPr="00AE2028">
        <w:rPr>
          <w:i/>
          <w:iCs/>
        </w:rPr>
        <w:t xml:space="preserve"> </w:t>
      </w:r>
      <w:proofErr w:type="spellStart"/>
      <w:r w:rsidRPr="00AE2028">
        <w:rPr>
          <w:i/>
          <w:iCs/>
        </w:rPr>
        <w:t>decay</w:t>
      </w:r>
      <w:proofErr w:type="spellEnd"/>
      <w:r w:rsidRPr="00AE2028">
        <w:t xml:space="preserve">), hanem egy bizonyos T ideig kezdetben </w:t>
      </w:r>
      <w:r w:rsidR="00421042" w:rsidRPr="00AE2028">
        <w:t xml:space="preserve">egy nagyon kicsi értékről </w:t>
      </w:r>
      <w:r w:rsidRPr="00AE2028">
        <w:t xml:space="preserve">növeljük az alfát, ezzel csökkentve a </w:t>
      </w:r>
      <w:r w:rsidRPr="001D1667">
        <w:t>varianciát</w:t>
      </w:r>
      <w:r w:rsidR="00DB7055">
        <w:t>,</w:t>
      </w:r>
      <w:r w:rsidR="000F1E16" w:rsidRPr="001D1667">
        <w:t xml:space="preserve"> és ezzel stabilabb tanulást eredményezve</w:t>
      </w:r>
      <w:r w:rsidRPr="001D1667">
        <w:t xml:space="preserve">. A </w:t>
      </w:r>
      <w:proofErr w:type="spellStart"/>
      <w:r w:rsidRPr="001D1667">
        <w:rPr>
          <w:i/>
          <w:iCs/>
        </w:rPr>
        <w:t>rectified</w:t>
      </w:r>
      <w:proofErr w:type="spellEnd"/>
      <w:r w:rsidRPr="001D1667">
        <w:t xml:space="preserve"> </w:t>
      </w:r>
      <w:r w:rsidR="00E73D97" w:rsidRPr="001D1667">
        <w:t xml:space="preserve">megoldás </w:t>
      </w:r>
      <w:r w:rsidRPr="001D1667">
        <w:t xml:space="preserve">ezzel szemben úgy oldja meg ezt a problémát, hogy először kiszámoljuk az egyszerű mozgó átlag közelítésének (SMA) a maximum hosszát, melyet </w:t>
      </w:r>
      <m:oMath>
        <m:sSub>
          <m:sSubPr>
            <m:ctrlPr>
              <w:rPr>
                <w:rFonts w:ascii="Cambria Math" w:hAnsi="Cambria Math"/>
                <w:i/>
              </w:rPr>
            </m:ctrlPr>
          </m:sSubPr>
          <m:e>
            <m:r>
              <w:rPr>
                <w:rFonts w:ascii="Cambria Math" w:hAnsi="Cambria Math"/>
              </w:rPr>
              <m:t>ρ</m:t>
            </m:r>
          </m:e>
          <m:sub>
            <m:r>
              <w:rPr>
                <w:rFonts w:ascii="Cambria Math" w:hAnsi="Cambria Math"/>
              </w:rPr>
              <m:t>∞</m:t>
            </m:r>
          </m:sub>
        </m:sSub>
      </m:oMath>
      <w:r w:rsidRPr="001D1667">
        <w:t xml:space="preserve"> -val jelölünk. Majd ezt felhasználva minden iterációban kiszámoljuk a</w:t>
      </w:r>
      <w:r w:rsidR="00A50390" w:rsidRPr="001D1667">
        <w:t>z közelített SMA hosszát</w:t>
      </w:r>
      <w:r w:rsidRPr="001D1667">
        <w:t xml:space="preserve"> </w:t>
      </w:r>
      <w:r w:rsidR="00A50390" w:rsidRPr="001D1667">
        <w:t>(</w:t>
      </w:r>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m:t>
        </m:r>
      </m:oMath>
      <w:r w:rsidRPr="001D1667">
        <w:t xml:space="preserve"> </w:t>
      </w:r>
      <w:r w:rsidRPr="00AE2028">
        <w:t xml:space="preserve">és ha ez átlép egy </w:t>
      </w:r>
      <w:r w:rsidR="00FD663A" w:rsidRPr="00AE2028">
        <w:t>általunk megválasztott</w:t>
      </w:r>
      <w:r w:rsidR="00A50390" w:rsidRPr="00AE2028">
        <w:t xml:space="preserve"> </w:t>
      </w:r>
      <w:r w:rsidRPr="00AE2028">
        <w:t xml:space="preserve">küszöböt, akkor változtatunk a tanulási rátán, </w:t>
      </w:r>
      <w:r w:rsidR="00A50390" w:rsidRPr="00AE2028">
        <w:t>p</w:t>
      </w:r>
      <w:r w:rsidRPr="00AE2028">
        <w:t xml:space="preserve">ontosabban beszorzunk egy ún. </w:t>
      </w:r>
      <w:proofErr w:type="spellStart"/>
      <w:r w:rsidRPr="00AE2028">
        <w:rPr>
          <w:i/>
          <w:iCs/>
        </w:rPr>
        <w:t>variance</w:t>
      </w:r>
      <w:proofErr w:type="spellEnd"/>
      <w:r w:rsidRPr="00AE2028">
        <w:t xml:space="preserve"> </w:t>
      </w:r>
      <w:proofErr w:type="spellStart"/>
      <w:r w:rsidRPr="00AE2028">
        <w:rPr>
          <w:i/>
          <w:iCs/>
        </w:rPr>
        <w:t>rectification</w:t>
      </w:r>
      <w:proofErr w:type="spellEnd"/>
      <w:r w:rsidRPr="00AE2028">
        <w:t xml:space="preserve"> (</w:t>
      </w:r>
      <w:r w:rsidR="00831770">
        <w:t>2.4</w:t>
      </w:r>
      <w:r w:rsidR="00FC1656">
        <w:t>6</w:t>
      </w:r>
      <w:r w:rsidR="0024178C" w:rsidRPr="00AE2028">
        <w:t xml:space="preserve"> </w:t>
      </w:r>
      <w:r w:rsidRPr="00AE2028">
        <w:t>egyenlet) taggal. Egyéb esetben csak alf</w:t>
      </w:r>
      <w:r w:rsidR="00B84585" w:rsidRPr="00AE2028">
        <w:t xml:space="preserve">a </w:t>
      </w:r>
      <w:r w:rsidR="00A50390" w:rsidRPr="00AE2028">
        <w:t xml:space="preserve">konstans </w:t>
      </w:r>
      <w:r w:rsidR="00B84585" w:rsidRPr="00AE2028">
        <w:t>együtthatóval</w:t>
      </w:r>
      <w:r w:rsidRPr="00AE2028">
        <w:t xml:space="preserve"> súlyozzuk az első momentumot (</w:t>
      </w:r>
      <w:r w:rsidR="00831770">
        <w:t>2.4</w:t>
      </w:r>
      <w:r w:rsidR="00FC1656">
        <w:t>7</w:t>
      </w:r>
      <w:r w:rsidR="0024178C" w:rsidRPr="00AE2028">
        <w:t xml:space="preserve"> </w:t>
      </w:r>
      <w:r w:rsidRPr="00AE2028">
        <w:t>egyenlet).</w:t>
      </w:r>
    </w:p>
    <w:tbl>
      <w:tblPr>
        <w:tblStyle w:val="TableGrid"/>
        <w:tblpPr w:leftFromText="141" w:rightFromText="141" w:vertAnchor="text" w:horzAnchor="page" w:tblpX="2008" w:tblpY="345"/>
        <w:tblW w:w="89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6374"/>
        <w:gridCol w:w="1473"/>
      </w:tblGrid>
      <w:tr w:rsidR="00AE2028" w:rsidRPr="00AE2028" w14:paraId="1CDD140F" w14:textId="77777777" w:rsidTr="00EA7D0C">
        <w:trPr>
          <w:trHeight w:val="695"/>
        </w:trPr>
        <w:tc>
          <w:tcPr>
            <w:tcW w:w="1134" w:type="dxa"/>
            <w:vAlign w:val="center"/>
          </w:tcPr>
          <w:p w14:paraId="2C4623FD" w14:textId="77777777" w:rsidR="0042327A" w:rsidRPr="00AE2028" w:rsidRDefault="0042327A" w:rsidP="00EA7D0C">
            <w:pPr>
              <w:ind w:firstLine="0"/>
              <w:jc w:val="center"/>
              <w:rPr>
                <w:noProof/>
              </w:rPr>
            </w:pPr>
          </w:p>
        </w:tc>
        <w:tc>
          <w:tcPr>
            <w:tcW w:w="6374" w:type="dxa"/>
            <w:vAlign w:val="center"/>
          </w:tcPr>
          <w:p w14:paraId="19DF70DC" w14:textId="77777777" w:rsidR="0042327A" w:rsidRPr="00AE2028" w:rsidRDefault="00223210" w:rsidP="00EA7D0C">
            <w:pPr>
              <w:jc w:val="center"/>
              <w:rPr>
                <w:noProof/>
              </w:rPr>
            </w:pPr>
            <m:oMathPara>
              <m:oMath>
                <m:sSub>
                  <m:sSubPr>
                    <m:ctrlPr>
                      <w:rPr>
                        <w:rFonts w:ascii="Cambria Math" w:hAnsi="Cambria Math"/>
                        <w:i/>
                      </w:rPr>
                    </m:ctrlPr>
                  </m:sSubPr>
                  <m:e>
                    <m:r>
                      <w:rPr>
                        <w:rFonts w:ascii="Cambria Math" w:hAnsi="Cambria Math"/>
                      </w:rPr>
                      <m:t>ρ</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den>
                </m:f>
                <m:r>
                  <w:rPr>
                    <w:rFonts w:ascii="Cambria Math" w:hAnsi="Cambria Math"/>
                  </w:rPr>
                  <m:t>-1</m:t>
                </m:r>
              </m:oMath>
            </m:oMathPara>
          </w:p>
        </w:tc>
        <w:tc>
          <w:tcPr>
            <w:tcW w:w="1473" w:type="dxa"/>
            <w:vAlign w:val="center"/>
          </w:tcPr>
          <w:p w14:paraId="2BF97A7F" w14:textId="0A47C4F6" w:rsidR="0042327A" w:rsidRPr="00AE2028" w:rsidRDefault="0042327A" w:rsidP="00EA7D0C">
            <w:pPr>
              <w:ind w:firstLine="0"/>
              <w:jc w:val="center"/>
              <w:rPr>
                <w:noProof/>
              </w:rPr>
            </w:pPr>
            <w:r w:rsidRPr="00AE2028">
              <w:t>(</w:t>
            </w:r>
            <w:r w:rsidR="00831770">
              <w:t>2.</w:t>
            </w:r>
            <w:r w:rsidR="00C00773">
              <w:t>43</w:t>
            </w:r>
            <w:r w:rsidRPr="00AE2028">
              <w:t>)</w:t>
            </w:r>
          </w:p>
        </w:tc>
      </w:tr>
      <w:tr w:rsidR="00AE2028" w:rsidRPr="00AE2028" w14:paraId="156EF0C3" w14:textId="77777777" w:rsidTr="00EA7D0C">
        <w:trPr>
          <w:trHeight w:val="695"/>
        </w:trPr>
        <w:tc>
          <w:tcPr>
            <w:tcW w:w="1134" w:type="dxa"/>
            <w:vAlign w:val="center"/>
          </w:tcPr>
          <w:p w14:paraId="68574695" w14:textId="77777777" w:rsidR="0042327A" w:rsidRPr="00AE2028" w:rsidRDefault="0042327A" w:rsidP="00EA7D0C">
            <w:pPr>
              <w:ind w:firstLine="0"/>
              <w:jc w:val="center"/>
              <w:rPr>
                <w:noProof/>
              </w:rPr>
            </w:pPr>
          </w:p>
        </w:tc>
        <w:tc>
          <w:tcPr>
            <w:tcW w:w="6374" w:type="dxa"/>
            <w:vAlign w:val="center"/>
          </w:tcPr>
          <w:p w14:paraId="773BB8BD" w14:textId="77777777" w:rsidR="0042327A" w:rsidRPr="00AE2028" w:rsidRDefault="00223210" w:rsidP="00EA7D0C">
            <w:pPr>
              <w:jc w:val="center"/>
            </w:pPr>
            <m:oMathPara>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2t</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t</m:t>
                        </m:r>
                      </m:sup>
                    </m:sSubSup>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t</m:t>
                        </m:r>
                      </m:sup>
                    </m:sSubSup>
                  </m:den>
                </m:f>
              </m:oMath>
            </m:oMathPara>
          </w:p>
        </w:tc>
        <w:tc>
          <w:tcPr>
            <w:tcW w:w="1473" w:type="dxa"/>
            <w:vAlign w:val="center"/>
          </w:tcPr>
          <w:p w14:paraId="492B191B" w14:textId="1F5C7E02" w:rsidR="0042327A" w:rsidRPr="00AE2028" w:rsidRDefault="0042327A" w:rsidP="00EA7D0C">
            <w:pPr>
              <w:ind w:firstLine="0"/>
              <w:jc w:val="center"/>
            </w:pPr>
            <w:r w:rsidRPr="00AE2028">
              <w:t>(</w:t>
            </w:r>
            <w:r w:rsidR="00831770">
              <w:t>2.</w:t>
            </w:r>
            <w:r w:rsidR="00246A48">
              <w:t>4</w:t>
            </w:r>
            <w:r w:rsidR="00C00773">
              <w:t>4</w:t>
            </w:r>
            <w:r w:rsidRPr="00AE2028">
              <w:t>)</w:t>
            </w:r>
          </w:p>
        </w:tc>
      </w:tr>
      <w:tr w:rsidR="00AE2028" w:rsidRPr="00AE2028" w14:paraId="1398AD84" w14:textId="77777777" w:rsidTr="00EA7D0C">
        <w:trPr>
          <w:trHeight w:val="695"/>
        </w:trPr>
        <w:tc>
          <w:tcPr>
            <w:tcW w:w="1134" w:type="dxa"/>
            <w:vAlign w:val="center"/>
          </w:tcPr>
          <w:p w14:paraId="5C17150C" w14:textId="77777777" w:rsidR="0042327A" w:rsidRPr="00AE2028" w:rsidRDefault="0042327A" w:rsidP="00EA7D0C">
            <w:pPr>
              <w:ind w:firstLine="0"/>
              <w:jc w:val="center"/>
              <w:rPr>
                <w:noProof/>
              </w:rPr>
            </w:pPr>
          </w:p>
        </w:tc>
        <w:tc>
          <w:tcPr>
            <w:tcW w:w="6374" w:type="dxa"/>
            <w:vAlign w:val="center"/>
          </w:tcPr>
          <w:p w14:paraId="7C8F4DA4" w14:textId="77777777" w:rsidR="0042327A" w:rsidRPr="00AE2028" w:rsidRDefault="00223210" w:rsidP="00EA7D0C">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e>
                    </m:rad>
                  </m:den>
                </m:f>
              </m:oMath>
            </m:oMathPara>
          </w:p>
        </w:tc>
        <w:tc>
          <w:tcPr>
            <w:tcW w:w="1473" w:type="dxa"/>
            <w:vAlign w:val="center"/>
          </w:tcPr>
          <w:p w14:paraId="20A27614" w14:textId="4A2FEB02" w:rsidR="0042327A" w:rsidRPr="00AE2028" w:rsidRDefault="0042327A" w:rsidP="00EA7D0C">
            <w:pPr>
              <w:ind w:firstLine="0"/>
              <w:jc w:val="center"/>
            </w:pPr>
            <w:r w:rsidRPr="00AE2028">
              <w:t>(</w:t>
            </w:r>
            <w:r w:rsidR="00831770">
              <w:t>2.4</w:t>
            </w:r>
            <w:r w:rsidR="00C00773">
              <w:t>5</w:t>
            </w:r>
            <w:r w:rsidRPr="00AE2028">
              <w:t>)</w:t>
            </w:r>
          </w:p>
        </w:tc>
      </w:tr>
      <w:tr w:rsidR="00AE2028" w:rsidRPr="00AE2028" w14:paraId="3A21F983" w14:textId="77777777" w:rsidTr="00EA7D0C">
        <w:trPr>
          <w:trHeight w:val="695"/>
        </w:trPr>
        <w:tc>
          <w:tcPr>
            <w:tcW w:w="1134" w:type="dxa"/>
            <w:vAlign w:val="center"/>
          </w:tcPr>
          <w:p w14:paraId="63456908" w14:textId="77777777" w:rsidR="0042327A" w:rsidRPr="00AE2028" w:rsidRDefault="0042327A" w:rsidP="00EA7D0C">
            <w:pPr>
              <w:ind w:firstLine="0"/>
              <w:jc w:val="center"/>
              <w:rPr>
                <w:noProof/>
              </w:rPr>
            </w:pPr>
          </w:p>
        </w:tc>
        <w:tc>
          <w:tcPr>
            <w:tcW w:w="6374" w:type="dxa"/>
            <w:vAlign w:val="center"/>
          </w:tcPr>
          <w:p w14:paraId="78DB4E11" w14:textId="77777777" w:rsidR="0042327A" w:rsidRPr="00AE2028" w:rsidRDefault="00223210" w:rsidP="00EA7D0C">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-4)</m:t>
                        </m:r>
                        <m:sSub>
                          <m:sSubPr>
                            <m:ctrlPr>
                              <w:rPr>
                                <w:rFonts w:ascii="Cambria Math" w:hAnsi="Cambria Math"/>
                                <w:i/>
                              </w:rPr>
                            </m:ctrlPr>
                          </m:sSubPr>
                          <m:e>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-2)ρ</m:t>
                            </m:r>
                          </m:e>
                          <m:sub>
                            <m:r>
                              <w:rPr>
                                <w:rFonts w:ascii="Cambria Math" w:hAnsi="Cambria Math"/>
                              </w:rPr>
                              <m:t>∞</m:t>
                            </m:r>
                          </m:sub>
                        </m:sSub>
                      </m:num>
                      <m:den>
                        <m:sSub>
                          <m:sSubPr>
                            <m:ctrlPr>
                              <w:rPr>
                                <w:rFonts w:ascii="Cambria Math" w:hAnsi="Cambria Math"/>
                                <w:i/>
                              </w:rPr>
                            </m:ctrlPr>
                          </m:sSubPr>
                          <m:e>
                            <m:r>
                              <w:rPr>
                                <w:rFonts w:ascii="Cambria Math" w:hAnsi="Cambria Math"/>
                              </w:rPr>
                              <m:t>(ρ</m:t>
                            </m:r>
                          </m:e>
                          <m:sub>
                            <m:r>
                              <w:rPr>
                                <w:rFonts w:ascii="Cambria Math" w:hAnsi="Cambria Math"/>
                              </w:rPr>
                              <m:t>∞</m:t>
                            </m:r>
                          </m:sub>
                        </m:sSub>
                        <m:r>
                          <w:rPr>
                            <w:rFonts w:ascii="Cambria Math" w:hAnsi="Cambria Math"/>
                          </w:rPr>
                          <m:t>-4)</m:t>
                        </m:r>
                        <m:sSub>
                          <m:sSubPr>
                            <m:ctrlPr>
                              <w:rPr>
                                <w:rFonts w:ascii="Cambria Math" w:hAnsi="Cambria Math"/>
                                <w:i/>
                              </w:rPr>
                            </m:ctrlPr>
                          </m:sSubPr>
                          <m:e>
                            <m:r>
                              <w:rPr>
                                <w:rFonts w:ascii="Cambria Math" w:hAnsi="Cambria Math"/>
                              </w:rPr>
                              <m:t>(ρ</m:t>
                            </m:r>
                          </m:e>
                          <m:sub>
                            <m:r>
                              <w:rPr>
                                <w:rFonts w:ascii="Cambria Math" w:hAnsi="Cambria Math"/>
                              </w:rPr>
                              <m:t>∞</m:t>
                            </m:r>
                          </m:sub>
                        </m:sSub>
                        <m:r>
                          <w:rPr>
                            <w:rFonts w:ascii="Cambria Math" w:hAnsi="Cambria Math"/>
                          </w:rPr>
                          <m:t>-2)</m:t>
                        </m:r>
                        <m:sSub>
                          <m:sSubPr>
                            <m:ctrlPr>
                              <w:rPr>
                                <w:rFonts w:ascii="Cambria Math" w:hAnsi="Cambria Math"/>
                                <w:i/>
                              </w:rPr>
                            </m:ctrlPr>
                          </m:sSubPr>
                          <m:e>
                            <m:r>
                              <w:rPr>
                                <w:rFonts w:ascii="Cambria Math" w:hAnsi="Cambria Math"/>
                              </w:rPr>
                              <m:t>ρ</m:t>
                            </m:r>
                          </m:e>
                          <m:sub>
                            <m:r>
                              <w:rPr>
                                <w:rFonts w:ascii="Cambria Math" w:hAnsi="Cambria Math"/>
                              </w:rPr>
                              <m:t>t</m:t>
                            </m:r>
                          </m:sub>
                        </m:sSub>
                      </m:den>
                    </m:f>
                  </m:e>
                </m:rad>
              </m:oMath>
            </m:oMathPara>
          </w:p>
        </w:tc>
        <w:tc>
          <w:tcPr>
            <w:tcW w:w="1473" w:type="dxa"/>
            <w:vAlign w:val="center"/>
          </w:tcPr>
          <w:p w14:paraId="104ECD2D" w14:textId="56642C17" w:rsidR="0042327A" w:rsidRPr="00AE2028" w:rsidRDefault="0042327A" w:rsidP="00EA7D0C">
            <w:pPr>
              <w:ind w:firstLine="0"/>
              <w:jc w:val="center"/>
            </w:pPr>
            <w:r w:rsidRPr="00AE2028">
              <w:t>(</w:t>
            </w:r>
            <w:r w:rsidR="00831770">
              <w:t>2.4</w:t>
            </w:r>
            <w:r w:rsidR="00C00773">
              <w:t>6</w:t>
            </w:r>
            <w:r w:rsidRPr="00AE2028">
              <w:t>)</w:t>
            </w:r>
          </w:p>
        </w:tc>
      </w:tr>
      <w:tr w:rsidR="00AE2028" w:rsidRPr="00AE2028" w14:paraId="5A84CE48" w14:textId="77777777" w:rsidTr="00EA7D0C">
        <w:trPr>
          <w:trHeight w:val="695"/>
        </w:trPr>
        <w:tc>
          <w:tcPr>
            <w:tcW w:w="1134" w:type="dxa"/>
            <w:vAlign w:val="center"/>
          </w:tcPr>
          <w:p w14:paraId="446DD8FA" w14:textId="77777777" w:rsidR="0042327A" w:rsidRPr="00AE2028" w:rsidRDefault="0042327A" w:rsidP="00EA7D0C">
            <w:pPr>
              <w:ind w:firstLine="0"/>
              <w:jc w:val="center"/>
              <w:rPr>
                <w:noProof/>
              </w:rPr>
            </w:pPr>
          </w:p>
        </w:tc>
        <w:tc>
          <w:tcPr>
            <w:tcW w:w="6374" w:type="dxa"/>
            <w:vAlign w:val="center"/>
          </w:tcPr>
          <w:p w14:paraId="4529C61D" w14:textId="33B74405" w:rsidR="0042327A" w:rsidRPr="00AE2028" w:rsidRDefault="00223210" w:rsidP="00EA7D0C">
            <w:pPr>
              <w:jc w:val="center"/>
            </w:pPr>
            <m:oMathPara>
              <m:oMath>
                <m:sSub>
                  <m:sSubPr>
                    <m:ctrlPr>
                      <w:rPr>
                        <w:rFonts w:ascii="Cambria Math" w:hAnsi="Cambria Math"/>
                        <w:i/>
                      </w:rPr>
                    </m:ctrlPr>
                  </m:sSubPr>
                  <m:e>
                    <m:r>
                      <w:rPr>
                        <w:rFonts w:ascii="Cambria Math" w:hAnsi="Cambria Math"/>
                      </w:rPr>
                      <m:t>θ</m:t>
                    </m:r>
                  </m:e>
                  <m:sub>
                    <m:r>
                      <w:rPr>
                        <w:rFonts w:ascii="Cambria Math" w:hAnsi="Cambria Math"/>
                      </w:rPr>
                      <m:t>t+1</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r</m:t>
                            </m:r>
                          </m:e>
                          <m:sub>
                            <m:r>
                              <w:rPr>
                                <w:rFonts w:ascii="Cambria Math" w:hAnsi="Cambria Math"/>
                              </w:rPr>
                              <m:t>t</m:t>
                            </m:r>
                          </m:sub>
                        </m:sSub>
                        <m:sSub>
                          <m:sSubPr>
                            <m:ctrlPr>
                              <w:rPr>
                                <w:rFonts w:ascii="Cambria Math" w:hAnsi="Cambria Math"/>
                                <w:i/>
                              </w:rPr>
                            </m:ctrlPr>
                          </m:sSubPr>
                          <m:e>
                            <m:r>
                              <w:rPr>
                                <w:rFonts w:ascii="Cambria Math" w:hAnsi="Cambria Math"/>
                              </w:rPr>
                              <m:t>l</m:t>
                            </m:r>
                          </m:e>
                          <m:sub>
                            <m:r>
                              <w:rPr>
                                <w:rFonts w:ascii="Cambria Math" w:hAnsi="Cambria Math"/>
                              </w:rPr>
                              <m:t>t</m:t>
                            </m:r>
                          </m:sub>
                        </m:sSub>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  &amp;</m:t>
                        </m:r>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&gt;δ</m:t>
                        </m:r>
                      </m:e>
                      <m:e>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-α</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  &amp;</m:t>
                        </m:r>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≤δ</m:t>
                        </m:r>
                      </m:e>
                    </m:eqArr>
                  </m:e>
                </m:d>
              </m:oMath>
            </m:oMathPara>
          </w:p>
        </w:tc>
        <w:tc>
          <w:tcPr>
            <w:tcW w:w="1473" w:type="dxa"/>
            <w:vAlign w:val="center"/>
          </w:tcPr>
          <w:p w14:paraId="6EA21176" w14:textId="79C36850" w:rsidR="0042327A" w:rsidRPr="00AE2028" w:rsidRDefault="0042327A" w:rsidP="00EA7D0C">
            <w:pPr>
              <w:ind w:firstLine="0"/>
              <w:jc w:val="center"/>
            </w:pPr>
            <w:r w:rsidRPr="00AE2028">
              <w:t>(</w:t>
            </w:r>
            <w:r w:rsidR="00831770">
              <w:t>2.4</w:t>
            </w:r>
            <w:r w:rsidR="00C00773">
              <w:t>7</w:t>
            </w:r>
            <w:r w:rsidRPr="00AE2028">
              <w:t>)</w:t>
            </w:r>
          </w:p>
        </w:tc>
      </w:tr>
    </w:tbl>
    <w:p w14:paraId="6AAADA89" w14:textId="77777777" w:rsidR="009C3E92" w:rsidRPr="00AE2028" w:rsidRDefault="009C3E92" w:rsidP="009C3E92"/>
    <w:p w14:paraId="2A43A94B" w14:textId="15DCAFDF" w:rsidR="005F13A8" w:rsidRPr="00AE2028" w:rsidRDefault="005E57DB" w:rsidP="003834A7">
      <w:pPr>
        <w:pStyle w:val="Heading1"/>
      </w:pPr>
      <w:bookmarkStart w:id="126" w:name="_Toc90603008"/>
      <w:r w:rsidRPr="00AE2028">
        <w:lastRenderedPageBreak/>
        <w:t>Specifikáció, tervezés</w:t>
      </w:r>
      <w:bookmarkEnd w:id="126"/>
    </w:p>
    <w:p w14:paraId="4E53A81F" w14:textId="76E288FC" w:rsidR="0042327A" w:rsidRPr="00AE2028" w:rsidRDefault="0042327A" w:rsidP="00294D93">
      <w:pPr>
        <w:pStyle w:val="Heading2"/>
      </w:pPr>
      <w:bookmarkStart w:id="127" w:name="_Toc90603009"/>
      <w:r w:rsidRPr="00AE2028">
        <w:t>Specifikáció</w:t>
      </w:r>
      <w:bookmarkEnd w:id="127"/>
    </w:p>
    <w:p w14:paraId="13958281" w14:textId="1110753A" w:rsidR="004E3C54" w:rsidRPr="00AE2028" w:rsidRDefault="00524A98" w:rsidP="004E3C54">
      <w:r w:rsidRPr="00AE2028">
        <w:t>Alapvetően a</w:t>
      </w:r>
      <w:r w:rsidR="004E3C54" w:rsidRPr="00AE2028">
        <w:t xml:space="preserve"> feladat</w:t>
      </w:r>
      <w:r w:rsidRPr="00AE2028">
        <w:t>om</w:t>
      </w:r>
      <w:r w:rsidR="004E3C54" w:rsidRPr="00AE2028">
        <w:t xml:space="preserve"> megalkotni egy rendszert, amely képes az ágens autonóm viselkedését megvalósítani. Ehhez én megerősítéses tanul</w:t>
      </w:r>
      <w:r w:rsidRPr="00AE2028">
        <w:t>ás</w:t>
      </w:r>
      <w:r w:rsidR="004E3C54" w:rsidRPr="00AE2028">
        <w:t xml:space="preserve">t alkalmazok, </w:t>
      </w:r>
      <w:r w:rsidRPr="00AE2028">
        <w:t>amelyben az ágens modelljét</w:t>
      </w:r>
      <w:r w:rsidR="004E3C54" w:rsidRPr="00AE2028">
        <w:t xml:space="preserve"> </w:t>
      </w:r>
      <w:r w:rsidRPr="00AE2028">
        <w:t xml:space="preserve">Deep </w:t>
      </w:r>
      <w:proofErr w:type="spellStart"/>
      <w:r w:rsidRPr="00AE2028">
        <w:t>Learnig</w:t>
      </w:r>
      <w:proofErr w:type="spellEnd"/>
      <w:r w:rsidRPr="00AE2028">
        <w:t xml:space="preserve"> módszerrel valósítom meg</w:t>
      </w:r>
      <w:r w:rsidR="00490C65">
        <w:t xml:space="preserve">, azon belül is </w:t>
      </w:r>
      <w:r w:rsidRPr="00AE2028">
        <w:t xml:space="preserve">a </w:t>
      </w:r>
      <w:r w:rsidR="00490C65">
        <w:t>policy</w:t>
      </w:r>
      <w:r w:rsidRPr="00AE2028">
        <w:t xml:space="preserve"> gradiens és a Q-learning eljárások ötvözésén alapuló </w:t>
      </w:r>
      <w:proofErr w:type="spellStart"/>
      <w:r w:rsidRPr="00AE2028">
        <w:t>Actor-Critic</w:t>
      </w:r>
      <w:proofErr w:type="spellEnd"/>
      <w:r w:rsidRPr="00AE2028">
        <w:t xml:space="preserve"> neurális hálózat</w:t>
      </w:r>
      <w:r w:rsidR="00490C65">
        <w:t xml:space="preserve"> segítségével</w:t>
      </w:r>
      <w:r w:rsidRPr="00AE2028">
        <w:t xml:space="preserve">. </w:t>
      </w:r>
      <w:r w:rsidR="004E3C54" w:rsidRPr="00AE2028">
        <w:t xml:space="preserve">Viszont tanítás szempontjából az egyik legjobb ilyen algoritmus az A2C, </w:t>
      </w:r>
      <w:r w:rsidRPr="00AE2028">
        <w:t xml:space="preserve">mely </w:t>
      </w:r>
      <w:r w:rsidR="004E3C54" w:rsidRPr="00AE2028">
        <w:t>gyorsabb konvergenciához és stabilabb tanuláshoz vezet, mint az A3C</w:t>
      </w:r>
      <w:r w:rsidRPr="00AE2028">
        <w:t>, így ezt alkalmazom.</w:t>
      </w:r>
    </w:p>
    <w:p w14:paraId="0C3E0B6C" w14:textId="387259F7" w:rsidR="004E3C54" w:rsidRPr="00AE2028" w:rsidRDefault="004E3C54" w:rsidP="004E3C54">
      <w:r w:rsidRPr="00AE2028">
        <w:t xml:space="preserve">Második </w:t>
      </w:r>
      <w:r w:rsidR="00524A98" w:rsidRPr="00AE2028">
        <w:t>sarkalatos</w:t>
      </w:r>
      <w:r w:rsidRPr="00AE2028">
        <w:t xml:space="preserve"> pontja a dolgozatnak a szimulációs környezet kialakítása. Itt figyelni kell, hogy</w:t>
      </w:r>
      <w:r w:rsidR="00524A98" w:rsidRPr="00AE2028">
        <w:t xml:space="preserve"> olyan környezetet, könyvtárat használjunk, melyben könnyedén lehessen implementálni a</w:t>
      </w:r>
      <w:r w:rsidRPr="00AE2028">
        <w:t xml:space="preserve"> számunkra </w:t>
      </w:r>
      <w:r w:rsidR="00524A98" w:rsidRPr="00AE2028">
        <w:t>fontos</w:t>
      </w:r>
      <w:r w:rsidRPr="00AE2028">
        <w:t xml:space="preserve"> </w:t>
      </w:r>
      <w:r w:rsidR="00524A98" w:rsidRPr="00AE2028">
        <w:t>funkciókat</w:t>
      </w:r>
      <w:r w:rsidRPr="00AE2028">
        <w:t xml:space="preserve">. Az ágens képes legyen benne tanulni, </w:t>
      </w:r>
      <w:r w:rsidR="00524A98" w:rsidRPr="00AE2028">
        <w:t xml:space="preserve">valamint módosítható legyen a környezet felépítése, </w:t>
      </w:r>
      <w:r w:rsidRPr="00AE2028">
        <w:t xml:space="preserve">létre lehessen hozni benne a szükséges objektumokat. </w:t>
      </w:r>
      <w:r w:rsidR="00B90F5B">
        <w:t>Fontos elvárás, hogy a</w:t>
      </w:r>
      <w:r w:rsidRPr="00AE2028">
        <w:t xml:space="preserve">z ágens bemenetére tudjunk képet </w:t>
      </w:r>
      <w:r w:rsidR="004F3D16" w:rsidRPr="00AE2028">
        <w:t>(RGB</w:t>
      </w:r>
      <w:r w:rsidR="00524A98" w:rsidRPr="00AE2028">
        <w:t>-</w:t>
      </w:r>
      <w:r w:rsidR="004F3D16" w:rsidRPr="00AE2028">
        <w:t xml:space="preserve">D) </w:t>
      </w:r>
      <w:r w:rsidRPr="00AE2028">
        <w:t xml:space="preserve">adni, </w:t>
      </w:r>
      <w:r w:rsidR="004F3D16" w:rsidRPr="00AE2028">
        <w:t>vagy akár más szenzorok</w:t>
      </w:r>
      <w:r w:rsidR="00524A98" w:rsidRPr="00AE2028">
        <w:t xml:space="preserve"> jelét</w:t>
      </w:r>
      <w:r w:rsidR="004F3D16" w:rsidRPr="00AE2028">
        <w:t xml:space="preserve"> is, </w:t>
      </w:r>
      <w:r w:rsidR="00524A98" w:rsidRPr="00AE2028">
        <w:t>ezenkívül pontos</w:t>
      </w:r>
      <w:r w:rsidRPr="00AE2028">
        <w:t xml:space="preserve"> fizik</w:t>
      </w:r>
      <w:r w:rsidR="00524A98" w:rsidRPr="00AE2028">
        <w:t>ával</w:t>
      </w:r>
      <w:r w:rsidRPr="00AE2028">
        <w:t xml:space="preserve"> rendelkezzen. </w:t>
      </w:r>
      <w:r w:rsidR="00711C6C" w:rsidRPr="00AE2028">
        <w:t>Fontos még, hogy tudjunk</w:t>
      </w:r>
      <w:r w:rsidRPr="00AE2028">
        <w:t xml:space="preserve"> </w:t>
      </w:r>
      <w:proofErr w:type="spellStart"/>
      <w:r w:rsidRPr="00AE2028">
        <w:t>renderelni</w:t>
      </w:r>
      <w:proofErr w:type="spellEnd"/>
      <w:r w:rsidRPr="00AE2028">
        <w:t xml:space="preserve">, hogy ellenőrizni tudjuk az </w:t>
      </w:r>
      <w:r w:rsidR="00711C6C" w:rsidRPr="00AE2028">
        <w:t xml:space="preserve">ágens </w:t>
      </w:r>
      <w:r w:rsidR="00E26EEC">
        <w:t>viselkedését</w:t>
      </w:r>
      <w:r w:rsidR="00711C6C" w:rsidRPr="00AE2028">
        <w:t xml:space="preserve">, </w:t>
      </w:r>
      <w:r w:rsidR="00E26EEC">
        <w:t xml:space="preserve">valamint </w:t>
      </w:r>
      <w:r w:rsidR="00711C6C" w:rsidRPr="00AE2028">
        <w:t>a környezet állapotait</w:t>
      </w:r>
      <w:r w:rsidRPr="00AE2028">
        <w:t xml:space="preserve">. </w:t>
      </w:r>
      <w:r w:rsidR="008A2221">
        <w:t>Végezetül elvárás az is, hogy az</w:t>
      </w:r>
      <w:r w:rsidR="00CC1F73" w:rsidRPr="00AE2028">
        <w:t xml:space="preserve"> ágens modellj</w:t>
      </w:r>
      <w:r w:rsidR="00711C6C" w:rsidRPr="00AE2028">
        <w:t>ét meg tudjuk tervezni, például, hogy</w:t>
      </w:r>
      <w:r w:rsidR="00CC1F73" w:rsidRPr="00AE2028">
        <w:t xml:space="preserve"> hasonlítson a </w:t>
      </w:r>
      <w:r w:rsidR="008A2221" w:rsidRPr="008A2221">
        <w:t xml:space="preserve">távirányítós </w:t>
      </w:r>
      <w:r w:rsidR="00CC1F73" w:rsidRPr="00AE2028">
        <w:t>autónkra.</w:t>
      </w:r>
    </w:p>
    <w:p w14:paraId="682D06E5" w14:textId="77777777" w:rsidR="008A2221" w:rsidRDefault="008A2221" w:rsidP="008A2221">
      <w:r>
        <w:t>A tanítás szempontjából nem hanyagolható el a megfelelő hardverek jelenléte a számításigény végett. A megerősítéses tanulás az egyszerűbb osztályozásnál is nagyságrendekkel több tanítási ciklust vár el, így szükségünk van egy nagyteljesítményű GPU/TPU-</w:t>
      </w:r>
      <w:proofErr w:type="spellStart"/>
      <w:r>
        <w:t>ra</w:t>
      </w:r>
      <w:proofErr w:type="spellEnd"/>
      <w:r>
        <w:t>, a tanítási idő csökkentéséhez. A fejlesztés során rengeteg ellenőrző tanítást kell végezni, amely lassíthatja a fejlesztést, ha egy-egy eredményre órákat kell várni. Továbbá a fejlesztéshez szükség van a számunkra megfelelő függvénykönyvtár és fejlesztői környezet kiválasztására is.</w:t>
      </w:r>
    </w:p>
    <w:p w14:paraId="757EAE67" w14:textId="2A8B52CF" w:rsidR="004F3D16" w:rsidRPr="00AE2028" w:rsidRDefault="0028756C" w:rsidP="004E3C54">
      <w:r w:rsidRPr="00AE2028">
        <w:t>Legvégül t</w:t>
      </w:r>
      <w:r w:rsidR="004F3D16" w:rsidRPr="00AE2028">
        <w:t>esztelni kell a</w:t>
      </w:r>
      <w:r w:rsidRPr="00AE2028">
        <w:t>z implementált</w:t>
      </w:r>
      <w:r w:rsidR="004F3D16" w:rsidRPr="00AE2028">
        <w:t xml:space="preserve"> algoritmus pontosságát és hatékonyságát. Alapvetően </w:t>
      </w:r>
      <w:r w:rsidRPr="00AE2028">
        <w:t xml:space="preserve">cél az, hogy </w:t>
      </w:r>
      <w:r w:rsidR="004F3D16" w:rsidRPr="00AE2028">
        <w:t>a szimulációban</w:t>
      </w:r>
      <w:r w:rsidR="00951710" w:rsidRPr="00AE2028">
        <w:t xml:space="preserve"> (</w:t>
      </w:r>
      <w:r w:rsidR="004F3D16" w:rsidRPr="00AE2028">
        <w:t>de igaz</w:t>
      </w:r>
      <w:r w:rsidRPr="00AE2028">
        <w:t xml:space="preserve">ából a </w:t>
      </w:r>
      <w:r w:rsidR="004F3D16" w:rsidRPr="00AE2028">
        <w:t>célhardveren is</w:t>
      </w:r>
      <w:r w:rsidR="00951710" w:rsidRPr="00AE2028">
        <w:t>)</w:t>
      </w:r>
      <w:r w:rsidR="004F3D16" w:rsidRPr="00AE2028">
        <w:t xml:space="preserve"> effektíven </w:t>
      </w:r>
      <w:r w:rsidR="00465829">
        <w:t>fusson</w:t>
      </w:r>
      <w:r w:rsidR="00951710" w:rsidRPr="00AE2028">
        <w:t xml:space="preserve"> a szoftver</w:t>
      </w:r>
      <w:r w:rsidR="004F3D16" w:rsidRPr="00AE2028">
        <w:t xml:space="preserve"> és pontos, gyors döntéseket </w:t>
      </w:r>
      <w:r w:rsidR="00465829">
        <w:t>tudjon</w:t>
      </w:r>
      <w:r w:rsidR="004F3D16" w:rsidRPr="00AE2028">
        <w:t xml:space="preserve"> hozni</w:t>
      </w:r>
      <w:r w:rsidR="00951710" w:rsidRPr="00AE2028">
        <w:t xml:space="preserve"> az ágens</w:t>
      </w:r>
      <w:r w:rsidR="004F3D16" w:rsidRPr="00AE2028">
        <w:t xml:space="preserve">. </w:t>
      </w:r>
      <w:proofErr w:type="spellStart"/>
      <w:r w:rsidR="004F3D16" w:rsidRPr="00AE2028">
        <w:t>Valósidejűség</w:t>
      </w:r>
      <w:proofErr w:type="spellEnd"/>
      <w:r w:rsidR="004F3D16" w:rsidRPr="00AE2028">
        <w:t xml:space="preserve"> szempontjából </w:t>
      </w:r>
      <w:r w:rsidR="00951710" w:rsidRPr="00AE2028">
        <w:t xml:space="preserve">mérni kell, hogy </w:t>
      </w:r>
      <w:r w:rsidR="004F3D16" w:rsidRPr="00AE2028">
        <w:t>a háló kiértékelése (</w:t>
      </w:r>
      <w:proofErr w:type="spellStart"/>
      <w:r w:rsidR="004F3D16" w:rsidRPr="00AE2028">
        <w:rPr>
          <w:i/>
          <w:iCs/>
        </w:rPr>
        <w:t>inference</w:t>
      </w:r>
      <w:proofErr w:type="spellEnd"/>
      <w:r w:rsidR="004F3D16" w:rsidRPr="00AE2028">
        <w:t xml:space="preserve">) mennyi időt vesz igénybe. </w:t>
      </w:r>
      <w:r w:rsidR="00951710" w:rsidRPr="00AE2028">
        <w:t>Egy önvezető autónál a c</w:t>
      </w:r>
      <w:r w:rsidR="004F3D16" w:rsidRPr="00AE2028">
        <w:t xml:space="preserve">él nyilvánvalóan az lenne, </w:t>
      </w:r>
      <w:r w:rsidR="00951710" w:rsidRPr="00AE2028">
        <w:t>hogy</w:t>
      </w:r>
      <w:r w:rsidR="004F3D16" w:rsidRPr="00AE2028">
        <w:t xml:space="preserve"> a döntése</w:t>
      </w:r>
      <w:r w:rsidR="00951710" w:rsidRPr="00AE2028">
        <w:t>i</w:t>
      </w:r>
      <w:r w:rsidR="004F3D16" w:rsidRPr="00AE2028">
        <w:t xml:space="preserve"> gyorsabbak lenn</w:t>
      </w:r>
      <w:r w:rsidR="00951710" w:rsidRPr="00AE2028">
        <w:t>ének</w:t>
      </w:r>
      <w:r w:rsidR="004F3D16" w:rsidRPr="00AE2028">
        <w:t xml:space="preserve">, mint az emberi döntések, </w:t>
      </w:r>
      <w:r w:rsidR="00C701C7">
        <w:t xml:space="preserve">amelyek hozzávetőlegesen néhány 100 </w:t>
      </w:r>
      <w:proofErr w:type="spellStart"/>
      <w:r w:rsidR="00C701C7">
        <w:t>ms</w:t>
      </w:r>
      <w:proofErr w:type="spellEnd"/>
      <w:r w:rsidR="00C701C7">
        <w:t xml:space="preserve"> időt vesznek </w:t>
      </w:r>
      <w:r w:rsidR="00C701C7">
        <w:lastRenderedPageBreak/>
        <w:t>igénybe</w:t>
      </w:r>
      <w:r w:rsidR="004F3D16" w:rsidRPr="00AE2028">
        <w:t>. A kamera 30 FPS-s</w:t>
      </w:r>
      <w:r w:rsidR="002752A4" w:rsidRPr="00AE2028">
        <w:t>,</w:t>
      </w:r>
      <w:r w:rsidR="004F3D16" w:rsidRPr="00AE2028">
        <w:t xml:space="preserve"> </w:t>
      </w:r>
      <w:r w:rsidR="005A498A">
        <w:t xml:space="preserve">azaz 33 </w:t>
      </w:r>
      <w:proofErr w:type="spellStart"/>
      <w:r w:rsidR="005A498A">
        <w:t>ms-ként</w:t>
      </w:r>
      <w:proofErr w:type="spellEnd"/>
      <w:r w:rsidR="005A498A">
        <w:t xml:space="preserve"> következnek az új állapotok, melyekre kellene reagálnia az ágensnek, vagyis a legjobb lenne ez alá vinni a futásidőt.</w:t>
      </w:r>
    </w:p>
    <w:p w14:paraId="58A5988A" w14:textId="4762422B" w:rsidR="005E57DB" w:rsidRPr="00AE2028" w:rsidRDefault="005E57DB" w:rsidP="00294D93">
      <w:pPr>
        <w:pStyle w:val="Heading2"/>
      </w:pPr>
      <w:bookmarkStart w:id="128" w:name="_Toc90603010"/>
      <w:r w:rsidRPr="00AE2028">
        <w:t>Fejle</w:t>
      </w:r>
      <w:r w:rsidR="0042327A" w:rsidRPr="00AE2028">
        <w:t>sztői eszközök</w:t>
      </w:r>
      <w:bookmarkEnd w:id="128"/>
    </w:p>
    <w:p w14:paraId="001C6332" w14:textId="3C0379BF" w:rsidR="00B80E20" w:rsidRPr="00AE2028" w:rsidRDefault="00476CA9" w:rsidP="000713CF">
      <w:pPr>
        <w:pStyle w:val="Heading3"/>
      </w:pPr>
      <w:bookmarkStart w:id="129" w:name="_Toc90603011"/>
      <w:proofErr w:type="spellStart"/>
      <w:r w:rsidRPr="00AE2028">
        <w:t>Colaboratory</w:t>
      </w:r>
      <w:bookmarkEnd w:id="129"/>
      <w:proofErr w:type="spellEnd"/>
    </w:p>
    <w:p w14:paraId="4CDB401B" w14:textId="5CC4D4D3" w:rsidR="005E3A0E" w:rsidRPr="00AE2028" w:rsidRDefault="00A72445" w:rsidP="005E3A0E">
      <w:r w:rsidRPr="00AE2028">
        <w:t xml:space="preserve">A </w:t>
      </w:r>
      <w:proofErr w:type="spellStart"/>
      <w:r w:rsidRPr="00AE2028">
        <w:t>Colaboratory</w:t>
      </w:r>
      <w:proofErr w:type="spellEnd"/>
      <w:r w:rsidRPr="00AE2028">
        <w:t xml:space="preserve"> (</w:t>
      </w:r>
      <w:r w:rsidR="007425A9" w:rsidRPr="00AE2028">
        <w:t>a továbbiakban</w:t>
      </w:r>
      <w:r w:rsidRPr="00AE2028">
        <w:t xml:space="preserve"> </w:t>
      </w:r>
      <w:proofErr w:type="spellStart"/>
      <w:r w:rsidRPr="00AE2028">
        <w:t>Colab</w:t>
      </w:r>
      <w:proofErr w:type="spellEnd"/>
      <w:r w:rsidRPr="00AE2028">
        <w:t xml:space="preserve">) a Google ingyenes </w:t>
      </w:r>
      <w:proofErr w:type="spellStart"/>
      <w:r w:rsidRPr="00AE2028">
        <w:t>Jupyter</w:t>
      </w:r>
      <w:proofErr w:type="spellEnd"/>
      <w:r w:rsidRPr="00AE2028">
        <w:t xml:space="preserve"> jegyzetkezelő környezete</w:t>
      </w:r>
      <w:sdt>
        <w:sdtPr>
          <w:id w:val="-895659943"/>
          <w:citation/>
        </w:sdtPr>
        <w:sdtEndPr/>
        <w:sdtContent>
          <w:r w:rsidR="00565778" w:rsidRPr="00AE2028">
            <w:fldChar w:fldCharType="begin"/>
          </w:r>
          <w:r w:rsidR="00565778" w:rsidRPr="00AE2028">
            <w:instrText xml:space="preserve"> CITATION Wel19 \l 1038 </w:instrText>
          </w:r>
          <w:r w:rsidR="00565778" w:rsidRPr="00AE2028">
            <w:fldChar w:fldCharType="separate"/>
          </w:r>
          <w:r w:rsidR="00F002AE">
            <w:rPr>
              <w:noProof/>
            </w:rPr>
            <w:t xml:space="preserve"> [12]</w:t>
          </w:r>
          <w:r w:rsidR="00565778" w:rsidRPr="00AE2028">
            <w:fldChar w:fldCharType="end"/>
          </w:r>
        </w:sdtContent>
      </w:sdt>
      <w:sdt>
        <w:sdtPr>
          <w:id w:val="406128510"/>
          <w:citation/>
        </w:sdtPr>
        <w:sdtEndPr/>
        <w:sdtContent>
          <w:r w:rsidR="00565778" w:rsidRPr="00AE2028">
            <w:fldChar w:fldCharType="begin"/>
          </w:r>
          <w:r w:rsidR="00565778" w:rsidRPr="00AE2028">
            <w:instrText xml:space="preserve"> CITATION Pro19 \l 1038 </w:instrText>
          </w:r>
          <w:r w:rsidR="00565778" w:rsidRPr="00AE2028">
            <w:fldChar w:fldCharType="separate"/>
          </w:r>
          <w:r w:rsidR="00F002AE">
            <w:rPr>
              <w:noProof/>
            </w:rPr>
            <w:t xml:space="preserve"> [13]</w:t>
          </w:r>
          <w:r w:rsidR="00565778" w:rsidRPr="00AE2028">
            <w:fldChar w:fldCharType="end"/>
          </w:r>
        </w:sdtContent>
      </w:sdt>
      <w:r w:rsidR="00A93BA1">
        <w:t xml:space="preserve">, amely egyszerűen </w:t>
      </w:r>
      <w:r w:rsidRPr="00AE2028">
        <w:t>használható Python kódok futtatására. A felhő alapú szolgáltatás mögött egy Linux rendszer áll, amelyre tölthetünk fel-le adatokat, futtathatjuk a kódunkat, akár GPU-n</w:t>
      </w:r>
      <w:r w:rsidR="007425A9" w:rsidRPr="00AE2028">
        <w:t>, sőt TPU-n</w:t>
      </w:r>
      <w:r w:rsidRPr="00AE2028">
        <w:t xml:space="preserve"> </w:t>
      </w:r>
      <w:r w:rsidR="007425A9" w:rsidRPr="00AE2028">
        <w:t>(</w:t>
      </w:r>
      <w:proofErr w:type="spellStart"/>
      <w:r w:rsidR="007425A9" w:rsidRPr="00AE2028">
        <w:t>Tensor</w:t>
      </w:r>
      <w:proofErr w:type="spellEnd"/>
      <w:r w:rsidR="007425A9" w:rsidRPr="00AE2028">
        <w:t xml:space="preserve"> </w:t>
      </w:r>
      <w:proofErr w:type="spellStart"/>
      <w:r w:rsidR="007425A9" w:rsidRPr="00AE2028">
        <w:t>Processing</w:t>
      </w:r>
      <w:proofErr w:type="spellEnd"/>
      <w:r w:rsidR="007425A9" w:rsidRPr="00AE2028">
        <w:t xml:space="preserve"> Unit) </w:t>
      </w:r>
      <w:r w:rsidRPr="00AE2028">
        <w:t>is.</w:t>
      </w:r>
    </w:p>
    <w:p w14:paraId="6994EBAC" w14:textId="2EA3BCFB" w:rsidR="00A25A25" w:rsidRPr="00AE2028" w:rsidRDefault="005E3A0E" w:rsidP="00A25A25">
      <w:r w:rsidRPr="00AE2028">
        <w:t xml:space="preserve">Legnagyobb előnye a </w:t>
      </w:r>
      <w:proofErr w:type="spellStart"/>
      <w:r w:rsidRPr="00AE2028">
        <w:t>Colab-nak</w:t>
      </w:r>
      <w:proofErr w:type="spellEnd"/>
      <w:r w:rsidRPr="00AE2028">
        <w:t>, hogy a hardware erőforrásai nagyságrendekkel erősebbek, nagyobb számítási kapacitással rendelkeznek, mint egy átlagos otthoni PC vagy laptop konfigurációja.</w:t>
      </w:r>
      <w:r w:rsidR="00A72445" w:rsidRPr="00AE2028">
        <w:t xml:space="preserve"> </w:t>
      </w:r>
      <w:r w:rsidR="006062ED" w:rsidRPr="00AE2028">
        <w:t>Így</w:t>
      </w:r>
      <w:r w:rsidR="000B6580" w:rsidRPr="00AE2028">
        <w:t xml:space="preserve"> ingyenes</w:t>
      </w:r>
      <w:r w:rsidR="00F204CC">
        <w:t>en</w:t>
      </w:r>
      <w:r w:rsidR="000B6580" w:rsidRPr="00AE2028">
        <w:t xml:space="preserve"> elérhető</w:t>
      </w:r>
      <w:r w:rsidR="00F204CC">
        <w:t>k</w:t>
      </w:r>
      <w:r w:rsidR="000B6580" w:rsidRPr="00AE2028">
        <w:t xml:space="preserve"> az</w:t>
      </w:r>
      <w:r w:rsidR="00A72445" w:rsidRPr="00AE2028">
        <w:t xml:space="preserve"> NVIDIA Tesla K80 videókártyá</w:t>
      </w:r>
      <w:r w:rsidR="000B6580" w:rsidRPr="00AE2028">
        <w:t xml:space="preserve">kat tartalmazó </w:t>
      </w:r>
      <w:proofErr w:type="spellStart"/>
      <w:r w:rsidR="000B6580" w:rsidRPr="00AE2028">
        <w:t>gépei</w:t>
      </w:r>
      <w:proofErr w:type="spellEnd"/>
      <w:r w:rsidR="000B6580" w:rsidRPr="00AE2028">
        <w:t xml:space="preserve"> (fizetős verziónál akár T4-et és P100-at is használhatnánk). Ez</w:t>
      </w:r>
      <w:r w:rsidR="006062ED" w:rsidRPr="00AE2028">
        <w:t>ek</w:t>
      </w:r>
      <w:r w:rsidR="000B6580" w:rsidRPr="00AE2028">
        <w:t xml:space="preserve"> a GPU</w:t>
      </w:r>
      <w:r w:rsidR="006062ED" w:rsidRPr="00AE2028">
        <w:t>-k</w:t>
      </w:r>
      <w:r w:rsidR="00A72445" w:rsidRPr="00AE2028">
        <w:t xml:space="preserve"> sokkal nagyobb teljesítményű</w:t>
      </w:r>
      <w:r w:rsidR="006062ED" w:rsidRPr="00AE2028">
        <w:t>ek</w:t>
      </w:r>
      <w:r w:rsidR="00A72445" w:rsidRPr="00AE2028">
        <w:t xml:space="preserve"> és több memóriával </w:t>
      </w:r>
      <w:r w:rsidR="006062ED" w:rsidRPr="00AE2028">
        <w:t xml:space="preserve">is </w:t>
      </w:r>
      <w:r w:rsidR="00A72445" w:rsidRPr="00AE2028">
        <w:t>rendelkez</w:t>
      </w:r>
      <w:r w:rsidR="006062ED" w:rsidRPr="00AE2028">
        <w:t>nek</w:t>
      </w:r>
      <w:r w:rsidR="000B6580" w:rsidRPr="00AE2028">
        <w:t>, így ideálisabb</w:t>
      </w:r>
      <w:r w:rsidR="006062ED" w:rsidRPr="00AE2028">
        <w:t xml:space="preserve"> ezeket a </w:t>
      </w:r>
      <w:r w:rsidR="00B6645D">
        <w:t>hardveres</w:t>
      </w:r>
      <w:r w:rsidR="006062ED" w:rsidRPr="00AE2028">
        <w:t xml:space="preserve"> gyorsítókat használni</w:t>
      </w:r>
      <w:r w:rsidR="000B6580" w:rsidRPr="00AE2028">
        <w:t xml:space="preserve"> tanításnál</w:t>
      </w:r>
      <w:r w:rsidR="00A72445" w:rsidRPr="00AE2028">
        <w:t xml:space="preserve">. Ez által a kódok CUDA futtatása is nagyságrendekkel gyorsabb </w:t>
      </w:r>
      <w:proofErr w:type="spellStart"/>
      <w:r w:rsidR="00A72445" w:rsidRPr="00AE2028">
        <w:t>Colab</w:t>
      </w:r>
      <w:proofErr w:type="spellEnd"/>
      <w:r w:rsidRPr="00AE2028">
        <w:t>-</w:t>
      </w:r>
      <w:r w:rsidR="00A72445" w:rsidRPr="00AE2028">
        <w:t>ban</w:t>
      </w:r>
      <w:sdt>
        <w:sdtPr>
          <w:id w:val="872267109"/>
          <w:citation/>
        </w:sdtPr>
        <w:sdtEndPr/>
        <w:sdtContent>
          <w:r w:rsidR="00D718AE" w:rsidRPr="00AE2028">
            <w:fldChar w:fldCharType="begin"/>
          </w:r>
          <w:r w:rsidR="00D718AE" w:rsidRPr="00AE2028">
            <w:instrText xml:space="preserve"> CITATION Par19 \l 1038 </w:instrText>
          </w:r>
          <w:r w:rsidR="00D718AE" w:rsidRPr="00AE2028">
            <w:fldChar w:fldCharType="separate"/>
          </w:r>
          <w:r w:rsidR="00F002AE">
            <w:rPr>
              <w:noProof/>
            </w:rPr>
            <w:t xml:space="preserve"> [14]</w:t>
          </w:r>
          <w:r w:rsidR="00D718AE" w:rsidRPr="00AE2028">
            <w:fldChar w:fldCharType="end"/>
          </w:r>
        </w:sdtContent>
      </w:sdt>
      <w:r w:rsidR="007425A9" w:rsidRPr="00AE2028">
        <w:t>.</w:t>
      </w:r>
      <w:r w:rsidR="00A72445" w:rsidRPr="00AE2028">
        <w:t xml:space="preserve"> </w:t>
      </w:r>
    </w:p>
    <w:p w14:paraId="4C1383E3" w14:textId="30EBCBB5" w:rsidR="005E3A0E" w:rsidRPr="00AE2028" w:rsidRDefault="005E3A0E" w:rsidP="00DF50D1">
      <w:r w:rsidRPr="00AE2028">
        <w:t xml:space="preserve">Későbbiekben </w:t>
      </w:r>
      <w:r w:rsidR="006062ED" w:rsidRPr="00AE2028">
        <w:t>kifejtem</w:t>
      </w:r>
      <w:r w:rsidRPr="00AE2028">
        <w:t xml:space="preserve">, hogy egyelőre </w:t>
      </w:r>
      <w:r w:rsidR="00A25A25" w:rsidRPr="00AE2028">
        <w:t xml:space="preserve">miért kell </w:t>
      </w:r>
      <w:proofErr w:type="spellStart"/>
      <w:r w:rsidR="00276729">
        <w:t>mellőznöm</w:t>
      </w:r>
      <w:proofErr w:type="spellEnd"/>
      <w:r w:rsidR="00276729">
        <w:t xml:space="preserve"> </w:t>
      </w:r>
      <w:r w:rsidRPr="00AE2028">
        <w:t>a használatát</w:t>
      </w:r>
      <w:r w:rsidR="00A25A25" w:rsidRPr="00AE2028">
        <w:t xml:space="preserve"> a</w:t>
      </w:r>
      <w:r w:rsidR="006062ED" w:rsidRPr="00AE2028">
        <w:t xml:space="preserve"> fejlesztés során</w:t>
      </w:r>
      <w:r w:rsidR="00A25A25" w:rsidRPr="00AE2028">
        <w:t>. Viszont</w:t>
      </w:r>
      <w:r w:rsidRPr="00AE2028">
        <w:t xml:space="preserve"> a későbbi </w:t>
      </w:r>
      <w:r w:rsidR="006062ED" w:rsidRPr="00AE2028">
        <w:t>tesztelések során</w:t>
      </w:r>
      <w:r w:rsidR="00A25A25" w:rsidRPr="00AE2028">
        <w:t xml:space="preserve"> már nem kell megkerülnünk</w:t>
      </w:r>
      <w:r w:rsidRPr="00AE2028">
        <w:t xml:space="preserve">, például </w:t>
      </w:r>
      <w:r w:rsidR="00A25A25" w:rsidRPr="00AE2028">
        <w:t xml:space="preserve">így </w:t>
      </w:r>
      <w:r w:rsidR="006062ED" w:rsidRPr="00AE2028">
        <w:t xml:space="preserve">biztosan </w:t>
      </w:r>
      <w:r w:rsidR="00A25A25" w:rsidRPr="00AE2028">
        <w:t xml:space="preserve">sor </w:t>
      </w:r>
      <w:r w:rsidR="006062ED" w:rsidRPr="00AE2028">
        <w:t xml:space="preserve">fog </w:t>
      </w:r>
      <w:r w:rsidR="00A25A25" w:rsidRPr="00AE2028">
        <w:t xml:space="preserve">kerül a használatára. </w:t>
      </w:r>
      <w:r w:rsidR="006062ED" w:rsidRPr="00AE2028">
        <w:t>Addig is lokálisan végzem a tanításokat,</w:t>
      </w:r>
      <w:r w:rsidR="00C421F1" w:rsidRPr="00AE2028">
        <w:t xml:space="preserve"> </w:t>
      </w:r>
      <w:r w:rsidR="00A25A25" w:rsidRPr="00AE2028">
        <w:t xml:space="preserve">a </w:t>
      </w:r>
      <w:proofErr w:type="spellStart"/>
      <w:r w:rsidR="00A25A25" w:rsidRPr="00AE2028">
        <w:t>JetBrains</w:t>
      </w:r>
      <w:proofErr w:type="spellEnd"/>
      <w:r w:rsidR="00A25A25" w:rsidRPr="00AE2028">
        <w:t xml:space="preserve"> Python fejlesztőikörnyezetét, a </w:t>
      </w:r>
      <w:proofErr w:type="spellStart"/>
      <w:r w:rsidR="00A25A25" w:rsidRPr="00AE2028">
        <w:t>PyCharm</w:t>
      </w:r>
      <w:proofErr w:type="spellEnd"/>
      <w:r w:rsidR="00A25A25" w:rsidRPr="00AE2028">
        <w:t xml:space="preserve"> IDE-t használom</w:t>
      </w:r>
      <w:sdt>
        <w:sdtPr>
          <w:id w:val="-176891993"/>
          <w:citation/>
        </w:sdtPr>
        <w:sdtEndPr/>
        <w:sdtContent>
          <w:r w:rsidR="00D718AE" w:rsidRPr="00AE2028">
            <w:fldChar w:fldCharType="begin"/>
          </w:r>
          <w:r w:rsidR="00D718AE" w:rsidRPr="00AE2028">
            <w:instrText xml:space="preserve"> CITATION Dow19 \l 1038 </w:instrText>
          </w:r>
          <w:r w:rsidR="00D718AE" w:rsidRPr="00AE2028">
            <w:fldChar w:fldCharType="separate"/>
          </w:r>
          <w:r w:rsidR="00F002AE">
            <w:rPr>
              <w:noProof/>
            </w:rPr>
            <w:t xml:space="preserve"> [15]</w:t>
          </w:r>
          <w:r w:rsidR="00D718AE" w:rsidRPr="00AE2028">
            <w:fldChar w:fldCharType="end"/>
          </w:r>
        </w:sdtContent>
      </w:sdt>
      <w:r w:rsidR="00A25A25" w:rsidRPr="00AE2028">
        <w:t>.</w:t>
      </w:r>
    </w:p>
    <w:p w14:paraId="5C1627BD" w14:textId="7E88C57A" w:rsidR="005F13A8" w:rsidRPr="00AE2028" w:rsidRDefault="00476CA9" w:rsidP="000713CF">
      <w:pPr>
        <w:pStyle w:val="Heading3"/>
      </w:pPr>
      <w:bookmarkStart w:id="130" w:name="_Toc90603012"/>
      <w:proofErr w:type="spellStart"/>
      <w:r w:rsidRPr="00AE2028">
        <w:t>PyTorch</w:t>
      </w:r>
      <w:bookmarkEnd w:id="130"/>
      <w:proofErr w:type="spellEnd"/>
    </w:p>
    <w:p w14:paraId="69354DA9" w14:textId="385391D1" w:rsidR="00A72445" w:rsidRPr="00AE2028" w:rsidRDefault="00A72445" w:rsidP="00A72445">
      <w:r w:rsidRPr="00AE2028">
        <w:t xml:space="preserve">A </w:t>
      </w:r>
      <w:proofErr w:type="spellStart"/>
      <w:r w:rsidRPr="00AE2028">
        <w:t>PyTorch</w:t>
      </w:r>
      <w:proofErr w:type="spellEnd"/>
      <w:r w:rsidR="007425A9" w:rsidRPr="00AE2028">
        <w:t xml:space="preserve"> </w:t>
      </w:r>
      <w:r w:rsidRPr="00AE2028">
        <w:t>egy Python</w:t>
      </w:r>
      <w:sdt>
        <w:sdtPr>
          <w:id w:val="-1952393978"/>
          <w:citation/>
        </w:sdtPr>
        <w:sdtEndPr/>
        <w:sdtContent>
          <w:r w:rsidR="00D718AE" w:rsidRPr="00AE2028">
            <w:fldChar w:fldCharType="begin"/>
          </w:r>
          <w:r w:rsidR="00D718AE" w:rsidRPr="00AE2028">
            <w:instrText xml:space="preserve"> CITATION Abo19 \l 1038 </w:instrText>
          </w:r>
          <w:r w:rsidR="00D718AE" w:rsidRPr="00AE2028">
            <w:fldChar w:fldCharType="separate"/>
          </w:r>
          <w:r w:rsidR="00F002AE">
            <w:rPr>
              <w:noProof/>
            </w:rPr>
            <w:t xml:space="preserve"> [16]</w:t>
          </w:r>
          <w:r w:rsidR="00D718AE" w:rsidRPr="00AE2028">
            <w:fldChar w:fldCharType="end"/>
          </w:r>
        </w:sdtContent>
      </w:sdt>
      <w:r w:rsidRPr="00AE2028">
        <w:t xml:space="preserve"> alapú nyílt-forráskódú tudományos könyvtár gépi </w:t>
      </w:r>
      <w:proofErr w:type="spellStart"/>
      <w:r w:rsidRPr="00AE2028">
        <w:t>tanulásos</w:t>
      </w:r>
      <w:proofErr w:type="spellEnd"/>
      <w:r w:rsidRPr="00AE2028">
        <w:t xml:space="preserve"> számításokhoz</w:t>
      </w:r>
      <w:sdt>
        <w:sdtPr>
          <w:id w:val="-309395257"/>
          <w:citation/>
        </w:sdtPr>
        <w:sdtEndPr/>
        <w:sdtContent>
          <w:r w:rsidR="00D718AE" w:rsidRPr="00AE2028">
            <w:fldChar w:fldCharType="begin"/>
          </w:r>
          <w:r w:rsidR="00D718AE" w:rsidRPr="00AE2028">
            <w:instrText xml:space="preserve"> CITATION Ket17 \l 1038 </w:instrText>
          </w:r>
          <w:r w:rsidR="00D718AE" w:rsidRPr="00AE2028">
            <w:fldChar w:fldCharType="separate"/>
          </w:r>
          <w:r w:rsidR="00F002AE">
            <w:rPr>
              <w:noProof/>
            </w:rPr>
            <w:t xml:space="preserve"> [17]</w:t>
          </w:r>
          <w:r w:rsidR="00D718AE" w:rsidRPr="00AE2028">
            <w:fldChar w:fldCharType="end"/>
          </w:r>
        </w:sdtContent>
      </w:sdt>
      <w:r w:rsidRPr="00AE2028">
        <w:t xml:space="preserve">. </w:t>
      </w:r>
      <w:r w:rsidR="00CB630E">
        <w:t>Léteznek</w:t>
      </w:r>
      <w:r w:rsidRPr="00AE2028">
        <w:t xml:space="preserve"> más hasonló könyvtárak, mint például a </w:t>
      </w:r>
      <w:proofErr w:type="spellStart"/>
      <w:r w:rsidRPr="00AE2028">
        <w:t>Keras</w:t>
      </w:r>
      <w:proofErr w:type="spellEnd"/>
      <w:r w:rsidRPr="00AE2028">
        <w:t xml:space="preserve"> vagy a </w:t>
      </w:r>
      <w:proofErr w:type="spellStart"/>
      <w:r w:rsidRPr="00AE2028">
        <w:t>TensorFlow</w:t>
      </w:r>
      <w:proofErr w:type="spellEnd"/>
      <w:r w:rsidRPr="00AE2028">
        <w:t xml:space="preserve">, mindegyik másban jobb vagy rosszabb a másiknál. A </w:t>
      </w:r>
      <w:proofErr w:type="spellStart"/>
      <w:r w:rsidRPr="00AE2028">
        <w:t>Keras</w:t>
      </w:r>
      <w:proofErr w:type="spellEnd"/>
      <w:r w:rsidRPr="00AE2028">
        <w:t xml:space="preserve"> leginkább kezdőknek hasznos, mivel egyszerűen tanulható, cserébe nagyon korlátozott (specifikusan csak neurális hálózatok fejlesztésére találták ki) és lassú. Ezzel ellentétben a </w:t>
      </w:r>
      <w:proofErr w:type="spellStart"/>
      <w:r w:rsidRPr="00AE2028">
        <w:t>PyTorch</w:t>
      </w:r>
      <w:proofErr w:type="spellEnd"/>
      <w:r w:rsidRPr="00AE2028">
        <w:t xml:space="preserve"> alacsonyabb szintű, ezért nehezebb is kezelni, de sokkal gyorsabb, főleg nagy adathalmazokra, és több mindenre lehet felhasználni. A </w:t>
      </w:r>
      <w:proofErr w:type="spellStart"/>
      <w:r w:rsidRPr="00AE2028">
        <w:t>TensorFlow</w:t>
      </w:r>
      <w:proofErr w:type="spellEnd"/>
      <w:r w:rsidRPr="00AE2028">
        <w:t xml:space="preserve"> a </w:t>
      </w:r>
      <w:proofErr w:type="spellStart"/>
      <w:r w:rsidRPr="00AE2028">
        <w:t>PyTorch-nál</w:t>
      </w:r>
      <w:proofErr w:type="spellEnd"/>
      <w:r w:rsidRPr="00AE2028">
        <w:t xml:space="preserve"> is alacsonyabb szintű, így még nehezebb</w:t>
      </w:r>
      <w:r w:rsidR="0072007E">
        <w:t xml:space="preserve">en </w:t>
      </w:r>
      <w:r w:rsidRPr="00AE2028">
        <w:t>kezel</w:t>
      </w:r>
      <w:r w:rsidR="0072007E">
        <w:t>hető</w:t>
      </w:r>
      <w:r w:rsidRPr="00AE2028">
        <w:t>.</w:t>
      </w:r>
    </w:p>
    <w:p w14:paraId="6F4CE88B" w14:textId="4064271B" w:rsidR="000C4504" w:rsidRDefault="00A72445" w:rsidP="00A25A25">
      <w:bookmarkStart w:id="131" w:name="_Hlk26907754"/>
      <w:r w:rsidRPr="00AE2028">
        <w:t xml:space="preserve">Én a </w:t>
      </w:r>
      <w:proofErr w:type="spellStart"/>
      <w:r w:rsidRPr="00AE2028">
        <w:t>PyTorch</w:t>
      </w:r>
      <w:proofErr w:type="spellEnd"/>
      <w:r w:rsidRPr="00AE2028">
        <w:t xml:space="preserve"> mellettem döntöttem, mivel a feladathoz hozzá tartozik, hogy bele kell tudni avatkozni a háló működésébe alacsony szinten is már. Ezen</w:t>
      </w:r>
      <w:r w:rsidR="00572565">
        <w:t xml:space="preserve"> </w:t>
      </w:r>
      <w:r w:rsidRPr="00AE2028">
        <w:t xml:space="preserve">kívül rengeteg </w:t>
      </w:r>
      <w:r w:rsidRPr="00AE2028">
        <w:lastRenderedPageBreak/>
        <w:t>hasznos dokumentum található meg hozzá, leírások, példamunkák stb. Az sem elhanyagolandó szempont, hogy a</w:t>
      </w:r>
      <w:r w:rsidR="009D0CF5" w:rsidRPr="00AE2028">
        <w:t>z algoritmusok</w:t>
      </w:r>
      <w:r w:rsidRPr="00AE2028">
        <w:t>,</w:t>
      </w:r>
      <w:r w:rsidR="009D0CF5" w:rsidRPr="00AE2028">
        <w:t xml:space="preserve"> különböző komponensek</w:t>
      </w:r>
      <w:r w:rsidRPr="00AE2028">
        <w:t xml:space="preserve"> melyeket felhasznál</w:t>
      </w:r>
      <w:r w:rsidR="00727B52">
        <w:t>o</w:t>
      </w:r>
      <w:r w:rsidRPr="00AE2028">
        <w:t xml:space="preserve">k a projektben </w:t>
      </w:r>
      <w:r w:rsidR="009D0CF5" w:rsidRPr="00AE2028">
        <w:t xml:space="preserve">többnyire </w:t>
      </w:r>
      <w:r w:rsidRPr="00AE2028">
        <w:t xml:space="preserve">szintén </w:t>
      </w:r>
      <w:proofErr w:type="spellStart"/>
      <w:r w:rsidRPr="00AE2028">
        <w:t>PyTorch</w:t>
      </w:r>
      <w:proofErr w:type="spellEnd"/>
      <w:r w:rsidRPr="00AE2028">
        <w:t xml:space="preserve"> felhasználásával készültek.</w:t>
      </w:r>
    </w:p>
    <w:p w14:paraId="600CE18A" w14:textId="55236F1B" w:rsidR="00A72445" w:rsidRPr="00AE2028" w:rsidRDefault="00A72445" w:rsidP="00A25A25">
      <w:r w:rsidRPr="00AE2028">
        <w:t xml:space="preserve">Egy ilyen könyvtár leghasznosabb tulajdonsága, hogy könnyeddé teszi a többdimenziós tömbökön, vagyis a </w:t>
      </w:r>
      <w:proofErr w:type="spellStart"/>
      <w:r w:rsidRPr="00AE2028">
        <w:t>tenzorokon</w:t>
      </w:r>
      <w:proofErr w:type="spellEnd"/>
      <w:r w:rsidRPr="00AE2028">
        <w:t xml:space="preserve"> végzett műveletek számítását GPU segítségével, továbbá rengeteg olyan függvény és osztály van implementálva, melyeket fel szoktak használni gépi tanulás alkalmazások fejlesztésénél.</w:t>
      </w:r>
      <w:r w:rsidR="00A25A25" w:rsidRPr="00AE2028">
        <w:t xml:space="preserve"> A számunkra l</w:t>
      </w:r>
      <w:r w:rsidR="009D0CF5" w:rsidRPr="00AE2028">
        <w:t>egfontosabb</w:t>
      </w:r>
      <w:r w:rsidRPr="00AE2028">
        <w:t xml:space="preserve"> könyvtára a </w:t>
      </w:r>
      <w:proofErr w:type="spellStart"/>
      <w:proofErr w:type="gramStart"/>
      <w:r w:rsidRPr="00AE2028">
        <w:rPr>
          <w:rStyle w:val="Irodalomjegyzkforrs"/>
        </w:rPr>
        <w:t>torch.nn</w:t>
      </w:r>
      <w:proofErr w:type="spellEnd"/>
      <w:proofErr w:type="gramEnd"/>
      <w:r w:rsidRPr="00AE2028">
        <w:t>, ebben speciálisan neurális hálók fejlesztését megkönnyítő osztályok és függvények állnak a rendelkezésünkre</w:t>
      </w:r>
      <w:r w:rsidR="00553A34">
        <w:t>,</w:t>
      </w:r>
      <w:r w:rsidRPr="00AE2028">
        <w:t xml:space="preserve"> </w:t>
      </w:r>
      <w:r w:rsidR="00553A34">
        <w:t>így h</w:t>
      </w:r>
      <w:r w:rsidRPr="00AE2028">
        <w:t>atalmas mértékben gyorsítja a háló</w:t>
      </w:r>
      <w:r w:rsidR="00DF50D1" w:rsidRPr="00AE2028">
        <w:t>k</w:t>
      </w:r>
      <w:r w:rsidRPr="00AE2028">
        <w:t xml:space="preserve"> fejlesztését, ráadásul átláthatóbb és hordozhatóbb kódunk lesz, ha ezeket az alapfüggvényeket és osztályokat alkalmazzuk.</w:t>
      </w:r>
      <w:bookmarkEnd w:id="131"/>
      <w:r w:rsidR="00A25A25" w:rsidRPr="00AE2028">
        <w:t xml:space="preserve"> </w:t>
      </w:r>
      <w:r w:rsidR="00A705DB">
        <w:t>Itt</w:t>
      </w:r>
      <w:r w:rsidR="00A25A25" w:rsidRPr="00AE2028">
        <w:t xml:space="preserve"> találhatóak meg a konvolúciós, lineáris és más egyéb, például visszacsatolt rétegeket megvalósító osztályok, aktivációs függvények, költségfüggvények</w:t>
      </w:r>
      <w:r w:rsidR="00A705DB">
        <w:t xml:space="preserve">, valamint </w:t>
      </w:r>
      <w:r w:rsidR="00A25A25" w:rsidRPr="00AE2028">
        <w:t>a Multi-</w:t>
      </w:r>
      <w:r w:rsidR="001C59F4" w:rsidRPr="00AE2028">
        <w:t>H</w:t>
      </w:r>
      <w:r w:rsidR="00A25A25" w:rsidRPr="00AE2028">
        <w:t xml:space="preserve">ead </w:t>
      </w:r>
      <w:proofErr w:type="spellStart"/>
      <w:r w:rsidR="00A25A25" w:rsidRPr="00AE2028">
        <w:t>Attention</w:t>
      </w:r>
      <w:proofErr w:type="spellEnd"/>
      <w:r w:rsidR="00A25A25" w:rsidRPr="00AE2028">
        <w:t xml:space="preserve"> függvény </w:t>
      </w:r>
      <w:r w:rsidR="00DF50D1" w:rsidRPr="00AE2028">
        <w:t>implementációja is</w:t>
      </w:r>
      <w:r w:rsidR="00A25A25" w:rsidRPr="00AE2028">
        <w:t>.</w:t>
      </w:r>
    </w:p>
    <w:p w14:paraId="24467BD1" w14:textId="77777777" w:rsidR="005E57DB" w:rsidRPr="00AE2028" w:rsidRDefault="005E57DB" w:rsidP="000713CF">
      <w:pPr>
        <w:pStyle w:val="Heading3"/>
      </w:pPr>
      <w:bookmarkStart w:id="132" w:name="_Toc90603013"/>
      <w:proofErr w:type="spellStart"/>
      <w:r w:rsidRPr="00AE2028">
        <w:t>PyBullet</w:t>
      </w:r>
      <w:bookmarkEnd w:id="132"/>
      <w:proofErr w:type="spellEnd"/>
    </w:p>
    <w:p w14:paraId="3F08BA8C" w14:textId="22F9F3C8" w:rsidR="005E57DB" w:rsidRPr="00AE2028" w:rsidRDefault="005E57DB" w:rsidP="005E57DB">
      <w:r w:rsidRPr="00AE2028">
        <w:t xml:space="preserve">A </w:t>
      </w:r>
      <w:proofErr w:type="spellStart"/>
      <w:r w:rsidRPr="00AE2028">
        <w:t>PyBullet</w:t>
      </w:r>
      <w:proofErr w:type="spellEnd"/>
      <w:r w:rsidRPr="00AE2028">
        <w:t xml:space="preserve"> </w:t>
      </w:r>
      <w:sdt>
        <w:sdtPr>
          <w:id w:val="-941137736"/>
          <w:citation/>
        </w:sdtPr>
        <w:sdtEndPr/>
        <w:sdtContent>
          <w:r w:rsidRPr="00AE2028">
            <w:fldChar w:fldCharType="begin"/>
          </w:r>
          <w:r w:rsidRPr="00AE2028">
            <w:instrText xml:space="preserve"> CITATION Git20 \l 1038 </w:instrText>
          </w:r>
          <w:r w:rsidRPr="00AE2028">
            <w:fldChar w:fldCharType="separate"/>
          </w:r>
          <w:r w:rsidR="00F002AE">
            <w:rPr>
              <w:noProof/>
            </w:rPr>
            <w:t>[18]</w:t>
          </w:r>
          <w:r w:rsidRPr="00AE2028">
            <w:fldChar w:fldCharType="end"/>
          </w:r>
        </w:sdtContent>
      </w:sdt>
      <w:r w:rsidRPr="00AE2028">
        <w:t xml:space="preserve"> </w:t>
      </w:r>
      <w:r w:rsidR="00BA46E9" w:rsidRPr="00AE2028">
        <w:t xml:space="preserve">egy olyan Python csomag, melyben különböző szimulációs környezetekben végezhető gépi </w:t>
      </w:r>
      <w:proofErr w:type="spellStart"/>
      <w:r w:rsidR="00BA46E9" w:rsidRPr="00AE2028">
        <w:t>tanulásos</w:t>
      </w:r>
      <w:proofErr w:type="spellEnd"/>
      <w:r w:rsidR="00BA46E9" w:rsidRPr="00AE2028">
        <w:t xml:space="preserve"> implementációk találhatóak, ezenkívül modellek és környezetek sora is a rendelkezésünkre áll, alapja az</w:t>
      </w:r>
      <w:r w:rsidRPr="00AE2028">
        <w:t xml:space="preserve"> ingyenes</w:t>
      </w:r>
      <w:r w:rsidR="00BA46E9" w:rsidRPr="00AE2028">
        <w:t>en</w:t>
      </w:r>
      <w:r w:rsidRPr="00AE2028">
        <w:t xml:space="preserve"> elérhető </w:t>
      </w:r>
      <w:proofErr w:type="spellStart"/>
      <w:r w:rsidR="00BA46E9" w:rsidRPr="00AE2028">
        <w:t>Bullet</w:t>
      </w:r>
      <w:proofErr w:type="spellEnd"/>
      <w:r w:rsidR="00BA46E9" w:rsidRPr="00AE2028">
        <w:t xml:space="preserve"> </w:t>
      </w:r>
      <w:r w:rsidRPr="00AE2028">
        <w:t>fizikai motor. Többnyire megerősítéses tanulásnál használják az ef</w:t>
      </w:r>
      <w:r w:rsidR="00BA46E9" w:rsidRPr="00AE2028">
        <w:t>f</w:t>
      </w:r>
      <w:r w:rsidRPr="00AE2028">
        <w:t xml:space="preserve">ajta környezeteket, ebben </w:t>
      </w:r>
      <w:r w:rsidR="00BA46E9" w:rsidRPr="00AE2028">
        <w:t>szimulálhatóak</w:t>
      </w:r>
      <w:r w:rsidRPr="00AE2028">
        <w:t xml:space="preserve"> az ágens akció</w:t>
      </w:r>
      <w:r w:rsidR="00BA46E9" w:rsidRPr="00AE2028">
        <w:t>i</w:t>
      </w:r>
      <w:r w:rsidRPr="00AE2028">
        <w:t>, és az ebben szimulált</w:t>
      </w:r>
      <w:r w:rsidR="00BA46E9" w:rsidRPr="00AE2028">
        <w:t xml:space="preserve"> környezet</w:t>
      </w:r>
      <w:r w:rsidRPr="00AE2028">
        <w:t xml:space="preserve"> állapot</w:t>
      </w:r>
      <w:r w:rsidR="00BA46E9" w:rsidRPr="00AE2028">
        <w:t>ai</w:t>
      </w:r>
      <w:r w:rsidRPr="00AE2028">
        <w:t xml:space="preserve">ra reagál az ágens. </w:t>
      </w:r>
    </w:p>
    <w:p w14:paraId="4CE95A7C" w14:textId="0BAB2E28" w:rsidR="005E57DB" w:rsidRPr="00AE2028" w:rsidRDefault="005E57DB" w:rsidP="005E57DB">
      <w:r w:rsidRPr="00AE2028">
        <w:t xml:space="preserve">A rendelkezésünkre áll néhány, a fejlesztők által elkészített környezet, melyeken viszonylag könnyedén tudunk változtatni, a saját feladatunkra szabni. A környezetek támogatnak folytonos és diszkrét akciókat. </w:t>
      </w:r>
      <w:r w:rsidR="00E45487">
        <w:t xml:space="preserve">A </w:t>
      </w:r>
      <w:proofErr w:type="spellStart"/>
      <w:r w:rsidR="00E45487">
        <w:t>PyBullet</w:t>
      </w:r>
      <w:proofErr w:type="spellEnd"/>
      <w:r w:rsidR="00E45487">
        <w:t xml:space="preserve"> t</w:t>
      </w:r>
      <w:r w:rsidRPr="00AE2028">
        <w:t xml:space="preserve">ovábbi előnye, hogy egy részletes útmutató érhető el hozzá, valamint egyre többen használják, így folyamatosan fejlesztik is. Egy komolyabb hátránya van: Sok funkció nincs még implementálva, így jónéhány függvénnyel találkoztam, mely </w:t>
      </w:r>
      <w:r w:rsidR="00DD7463" w:rsidRPr="00AE2028">
        <w:t xml:space="preserve">igazából </w:t>
      </w:r>
      <w:r w:rsidRPr="00AE2028">
        <w:t xml:space="preserve">még </w:t>
      </w:r>
      <w:r w:rsidR="00DD7463" w:rsidRPr="00AE2028">
        <w:t>üres.</w:t>
      </w:r>
    </w:p>
    <w:p w14:paraId="08911D17" w14:textId="19D63796" w:rsidR="0042327A" w:rsidRPr="00AE2028" w:rsidRDefault="0042327A" w:rsidP="00294D93">
      <w:pPr>
        <w:pStyle w:val="Heading2"/>
      </w:pPr>
      <w:bookmarkStart w:id="133" w:name="_Toc90603014"/>
      <w:r w:rsidRPr="00AE2028">
        <w:t>Tervezés</w:t>
      </w:r>
      <w:bookmarkEnd w:id="133"/>
    </w:p>
    <w:p w14:paraId="7BB815C0" w14:textId="5E7B0BA4" w:rsidR="00420F51" w:rsidRPr="00AE2028" w:rsidRDefault="00D15B69" w:rsidP="00181DB7">
      <w:r w:rsidRPr="00AE2028">
        <w:t xml:space="preserve">Legelőször az önvezető algoritmust kellett megtervezni, </w:t>
      </w:r>
      <w:r w:rsidR="00181DB7" w:rsidRPr="00AE2028">
        <w:t xml:space="preserve">kezdetben </w:t>
      </w:r>
      <w:r w:rsidRPr="00AE2028">
        <w:t>érdemes volt k</w:t>
      </w:r>
      <w:r w:rsidR="00420F51" w:rsidRPr="00AE2028">
        <w:t xml:space="preserve">eresni egy jól megírt és könnyedén használható implementációt. Első körben a </w:t>
      </w:r>
      <w:proofErr w:type="spellStart"/>
      <w:r w:rsidR="00420F51" w:rsidRPr="00AE2028">
        <w:t>Stable</w:t>
      </w:r>
      <w:proofErr w:type="spellEnd"/>
      <w:r w:rsidR="00420F51" w:rsidRPr="00AE2028">
        <w:t xml:space="preserve"> </w:t>
      </w:r>
      <w:proofErr w:type="spellStart"/>
      <w:r w:rsidR="00420F51" w:rsidRPr="00AE2028">
        <w:t>Baselines</w:t>
      </w:r>
      <w:proofErr w:type="spellEnd"/>
      <w:r w:rsidR="00420F51" w:rsidRPr="00AE2028">
        <w:t xml:space="preserve"> kódjait használtam fel, de itt két akadályba is ütköztem. A kisebb gond az volt, </w:t>
      </w:r>
      <w:r w:rsidR="00420F51" w:rsidRPr="00AE2028">
        <w:lastRenderedPageBreak/>
        <w:t xml:space="preserve">hogy </w:t>
      </w:r>
      <w:r w:rsidRPr="00AE2028">
        <w:t xml:space="preserve">a </w:t>
      </w:r>
      <w:proofErr w:type="spellStart"/>
      <w:r w:rsidR="00420F51" w:rsidRPr="00AE2028">
        <w:t>TensorFlow</w:t>
      </w:r>
      <w:proofErr w:type="spellEnd"/>
      <w:r w:rsidR="00420F51" w:rsidRPr="00AE2028">
        <w:t xml:space="preserve"> </w:t>
      </w:r>
      <w:r w:rsidRPr="00AE2028">
        <w:t xml:space="preserve">függvénykönyvtár </w:t>
      </w:r>
      <w:r w:rsidR="00420F51" w:rsidRPr="00AE2028">
        <w:t>felhasználásával íródott</w:t>
      </w:r>
      <w:r w:rsidRPr="00AE2028">
        <w:t xml:space="preserve"> a modell</w:t>
      </w:r>
      <w:r w:rsidR="00420F51" w:rsidRPr="00AE2028">
        <w:t>, mellyel</w:t>
      </w:r>
      <w:r w:rsidRPr="00AE2028">
        <w:t xml:space="preserve"> </w:t>
      </w:r>
      <w:r w:rsidR="00420F51" w:rsidRPr="00AE2028">
        <w:t xml:space="preserve">összeegyeztethetőségi problémák </w:t>
      </w:r>
      <w:r w:rsidRPr="00AE2028">
        <w:t xml:space="preserve">voltak a </w:t>
      </w:r>
      <w:proofErr w:type="spellStart"/>
      <w:r w:rsidRPr="00AE2028">
        <w:t>PyTorch</w:t>
      </w:r>
      <w:proofErr w:type="spellEnd"/>
      <w:r w:rsidRPr="00AE2028">
        <w:t xml:space="preserve"> </w:t>
      </w:r>
      <w:r w:rsidR="00D5359F">
        <w:t xml:space="preserve">használata </w:t>
      </w:r>
      <w:r w:rsidRPr="00AE2028">
        <w:t>miatt</w:t>
      </w:r>
      <w:r w:rsidR="00420F51" w:rsidRPr="00AE2028">
        <w:t xml:space="preserve">. </w:t>
      </w:r>
      <w:r w:rsidR="007A7428" w:rsidRPr="00AE2028">
        <w:t>Ennél n</w:t>
      </w:r>
      <w:r w:rsidR="00420F51" w:rsidRPr="00AE2028">
        <w:t>agyobb gondot okozott</w:t>
      </w:r>
      <w:r w:rsidR="007A7428" w:rsidRPr="00AE2028">
        <w:t xml:space="preserve"> az</w:t>
      </w:r>
      <w:r w:rsidR="00420F51" w:rsidRPr="00AE2028">
        <w:t xml:space="preserve">, hogy rengeteg absztrakt függvényt kellett volna implementálni, erre pedig </w:t>
      </w:r>
      <w:r w:rsidR="007A7428" w:rsidRPr="00AE2028">
        <w:t>akkor</w:t>
      </w:r>
      <w:r w:rsidR="00420F51" w:rsidRPr="00AE2028">
        <w:t xml:space="preserve"> nem terveztünk időt szánni. </w:t>
      </w:r>
      <w:r w:rsidR="001E0A8E" w:rsidRPr="00AE2028">
        <w:t xml:space="preserve">A </w:t>
      </w:r>
      <w:proofErr w:type="spellStart"/>
      <w:r w:rsidR="001E0A8E" w:rsidRPr="00AE2028">
        <w:t>Stable</w:t>
      </w:r>
      <w:proofErr w:type="spellEnd"/>
      <w:r w:rsidR="001E0A8E" w:rsidRPr="00AE2028">
        <w:t xml:space="preserve"> </w:t>
      </w:r>
      <w:proofErr w:type="spellStart"/>
      <w:r w:rsidR="001E0A8E" w:rsidRPr="00AE2028">
        <w:t>Baselines</w:t>
      </w:r>
      <w:proofErr w:type="spellEnd"/>
      <w:r w:rsidR="001E0A8E" w:rsidRPr="00AE2028">
        <w:t xml:space="preserve"> az </w:t>
      </w:r>
      <w:proofErr w:type="spellStart"/>
      <w:r w:rsidR="001E0A8E" w:rsidRPr="00AE2028">
        <w:t>OpenAI</w:t>
      </w:r>
      <w:proofErr w:type="spellEnd"/>
      <w:r w:rsidR="001E0A8E" w:rsidRPr="00AE2028">
        <w:t xml:space="preserve"> </w:t>
      </w:r>
      <w:proofErr w:type="spellStart"/>
      <w:r w:rsidR="001E0A8E" w:rsidRPr="00AE2028">
        <w:t>Baselines</w:t>
      </w:r>
      <w:proofErr w:type="spellEnd"/>
      <w:r w:rsidR="001E0A8E" w:rsidRPr="00AE2028">
        <w:t xml:space="preserve"> függvénykönyvtárán alapuló megerősítéses tanulást könnyítő függvények implementációit tartalmazza, a kezdőbb fejlesztők számára ajánlják, mivel a </w:t>
      </w:r>
      <w:proofErr w:type="spellStart"/>
      <w:r w:rsidR="001E0A8E" w:rsidRPr="00AE2028">
        <w:t>Baselines-nál</w:t>
      </w:r>
      <w:proofErr w:type="spellEnd"/>
      <w:r w:rsidR="001E0A8E" w:rsidRPr="00AE2028">
        <w:t xml:space="preserve"> stabilabb</w:t>
      </w:r>
      <w:r w:rsidR="007A7428" w:rsidRPr="00AE2028">
        <w:t xml:space="preserve"> működést biztosít</w:t>
      </w:r>
      <w:r w:rsidR="001E0A8E" w:rsidRPr="00AE2028">
        <w:t xml:space="preserve">. Ennek a része a </w:t>
      </w:r>
      <w:proofErr w:type="spellStart"/>
      <w:r w:rsidR="001E0A8E" w:rsidRPr="00AE2028">
        <w:rPr>
          <w:i/>
          <w:iCs/>
        </w:rPr>
        <w:t>SubprocVecEnv</w:t>
      </w:r>
      <w:proofErr w:type="spellEnd"/>
      <w:r w:rsidR="007A7428" w:rsidRPr="00AE2028">
        <w:rPr>
          <w:i/>
          <w:iCs/>
        </w:rPr>
        <w:t xml:space="preserve"> </w:t>
      </w:r>
      <w:r w:rsidR="007A7428" w:rsidRPr="00AE2028">
        <w:t>osztály</w:t>
      </w:r>
      <w:r w:rsidR="001E0A8E" w:rsidRPr="00AE2028">
        <w:t xml:space="preserve">, mellyel könnyedén </w:t>
      </w:r>
      <w:proofErr w:type="spellStart"/>
      <w:r w:rsidR="001E0A8E" w:rsidRPr="00AE2028">
        <w:t>vektorizálhatjuk</w:t>
      </w:r>
      <w:proofErr w:type="spellEnd"/>
      <w:r w:rsidR="001E0A8E" w:rsidRPr="00AE2028">
        <w:t xml:space="preserve"> a környezeteinket. </w:t>
      </w:r>
      <w:r w:rsidR="007A7428" w:rsidRPr="00AE2028">
        <w:t>De mivel a</w:t>
      </w:r>
      <w:r w:rsidR="001E0A8E" w:rsidRPr="00AE2028">
        <w:t xml:space="preserve"> </w:t>
      </w:r>
      <w:proofErr w:type="spellStart"/>
      <w:r w:rsidR="001E0A8E" w:rsidRPr="00AE2028">
        <w:t>Baselines</w:t>
      </w:r>
      <w:proofErr w:type="spellEnd"/>
      <w:r w:rsidR="001E0A8E" w:rsidRPr="00AE2028">
        <w:t xml:space="preserve"> nem </w:t>
      </w:r>
      <w:proofErr w:type="spellStart"/>
      <w:r w:rsidR="001E0A8E" w:rsidRPr="00AE2028">
        <w:t>PyTorch</w:t>
      </w:r>
      <w:proofErr w:type="spellEnd"/>
      <w:r w:rsidR="001E0A8E" w:rsidRPr="00AE2028">
        <w:t xml:space="preserve">, hanem </w:t>
      </w:r>
      <w:proofErr w:type="spellStart"/>
      <w:r w:rsidR="001E0A8E" w:rsidRPr="00AE2028">
        <w:t>TensorFlow</w:t>
      </w:r>
      <w:proofErr w:type="spellEnd"/>
      <w:r w:rsidR="001E0A8E" w:rsidRPr="00AE2028">
        <w:t xml:space="preserve"> segítségével íródott, </w:t>
      </w:r>
      <w:r w:rsidR="007A7428" w:rsidRPr="00AE2028">
        <w:t>továbbra is</w:t>
      </w:r>
      <w:r w:rsidR="001E0A8E" w:rsidRPr="00AE2028">
        <w:t xml:space="preserve"> elég sok gond</w:t>
      </w:r>
      <w:r w:rsidR="007A7428" w:rsidRPr="00AE2028">
        <w:t xml:space="preserve"> volt</w:t>
      </w:r>
      <w:r w:rsidR="001E0A8E" w:rsidRPr="00AE2028">
        <w:t xml:space="preserve"> az összeegyeztetéseknél, de végül sikerült </w:t>
      </w:r>
      <w:r w:rsidR="007A7428" w:rsidRPr="00AE2028">
        <w:t>a hibákat kiküszöbölni</w:t>
      </w:r>
      <w:r w:rsidR="001E0A8E" w:rsidRPr="00AE2028">
        <w:t>.</w:t>
      </w:r>
      <w:r w:rsidR="00181DB7" w:rsidRPr="00AE2028">
        <w:t xml:space="preserve"> V</w:t>
      </w:r>
      <w:r w:rsidR="00420F51" w:rsidRPr="00AE2028">
        <w:t>égül egy diáktársam kódját használtam fel</w:t>
      </w:r>
      <w:r w:rsidR="00181DB7" w:rsidRPr="00AE2028">
        <w:t xml:space="preserve">, melyen elvégeztem a szükséges </w:t>
      </w:r>
      <w:r w:rsidR="00420F51" w:rsidRPr="00AE2028">
        <w:t>módosításokat</w:t>
      </w:r>
      <w:r w:rsidR="00181DB7" w:rsidRPr="00AE2028">
        <w:t xml:space="preserve">, hogy kompatibilis legyen a környezettel, valamint teljesen átdolgoztam az </w:t>
      </w:r>
      <w:proofErr w:type="spellStart"/>
      <w:r w:rsidR="00181DB7" w:rsidRPr="00AE2028">
        <w:t>Actor-Critic</w:t>
      </w:r>
      <w:proofErr w:type="spellEnd"/>
      <w:r w:rsidR="00181DB7" w:rsidRPr="00AE2028">
        <w:t xml:space="preserve"> struktúráját.</w:t>
      </w:r>
    </w:p>
    <w:p w14:paraId="639E89C5" w14:textId="4AA5C503" w:rsidR="00E2286F" w:rsidRPr="00AE2028" w:rsidRDefault="00E2286F" w:rsidP="00E2286F">
      <w:r w:rsidRPr="00AE2028">
        <w:t xml:space="preserve">A </w:t>
      </w:r>
      <w:r w:rsidR="00CC1101" w:rsidRPr="00AE2028">
        <w:t>projekt</w:t>
      </w:r>
      <w:r w:rsidRPr="00AE2028">
        <w:t xml:space="preserve"> során több környezettel is </w:t>
      </w:r>
      <w:r w:rsidR="00CC1101" w:rsidRPr="00AE2028">
        <w:t>próbálkoztam</w:t>
      </w:r>
      <w:r w:rsidRPr="00AE2028">
        <w:t>. Először a</w:t>
      </w:r>
      <w:r w:rsidR="00CC1101" w:rsidRPr="00AE2028">
        <w:t xml:space="preserve">z </w:t>
      </w:r>
      <w:proofErr w:type="spellStart"/>
      <w:r w:rsidR="00CC1101" w:rsidRPr="00AE2028">
        <w:t>OpenAI</w:t>
      </w:r>
      <w:proofErr w:type="spellEnd"/>
      <w:r w:rsidRPr="00AE2028">
        <w:t xml:space="preserve"> </w:t>
      </w:r>
      <w:proofErr w:type="spellStart"/>
      <w:r w:rsidRPr="00AE2028">
        <w:t>SafetyGym</w:t>
      </w:r>
      <w:proofErr w:type="spellEnd"/>
      <w:r w:rsidR="00CC1101" w:rsidRPr="00AE2028">
        <w:t xml:space="preserve"> környezetével</w:t>
      </w:r>
      <w:r w:rsidRPr="00AE2028">
        <w:t xml:space="preserve">, melyről </w:t>
      </w:r>
      <w:r w:rsidR="00CC1101" w:rsidRPr="00AE2028">
        <w:t xml:space="preserve">sajnos </w:t>
      </w:r>
      <w:r w:rsidRPr="00AE2028">
        <w:t xml:space="preserve">kiderült, hogy a </w:t>
      </w:r>
      <w:proofErr w:type="spellStart"/>
      <w:r w:rsidRPr="00AE2028">
        <w:t>MuJoCo</w:t>
      </w:r>
      <w:proofErr w:type="spellEnd"/>
      <w:r w:rsidRPr="00AE2028">
        <w:t xml:space="preserve"> fizikai motort használja, </w:t>
      </w:r>
      <w:r w:rsidR="00CC1101" w:rsidRPr="00AE2028">
        <w:t>a</w:t>
      </w:r>
      <w:r w:rsidRPr="00AE2028">
        <w:t>melyre ingyen csak diákként lehet licenszt szerezni</w:t>
      </w:r>
      <w:r w:rsidR="00CC1101" w:rsidRPr="00AE2028">
        <w:t>,</w:t>
      </w:r>
      <w:r w:rsidRPr="00AE2028">
        <w:t xml:space="preserve"> viszont </w:t>
      </w:r>
      <w:r w:rsidR="00CC1101" w:rsidRPr="00AE2028">
        <w:t xml:space="preserve">maximum </w:t>
      </w:r>
      <w:r w:rsidRPr="00AE2028">
        <w:t>csak egy évre és egy adott gépre</w:t>
      </w:r>
      <w:r w:rsidR="00CC1101" w:rsidRPr="00AE2028">
        <w:t xml:space="preserve"> lehet kérvényezni</w:t>
      </w:r>
      <w:r w:rsidRPr="00AE2028">
        <w:t xml:space="preserve">. Ez kizárja annak a lehetőségét, hogy a </w:t>
      </w:r>
      <w:proofErr w:type="spellStart"/>
      <w:r w:rsidRPr="00AE2028">
        <w:t>Colab-on</w:t>
      </w:r>
      <w:proofErr w:type="spellEnd"/>
      <w:r w:rsidRPr="00AE2028">
        <w:t xml:space="preserve"> igénybe vehessük</w:t>
      </w:r>
      <w:r w:rsidR="00CC1101" w:rsidRPr="00AE2028">
        <w:t xml:space="preserve"> a </w:t>
      </w:r>
      <w:proofErr w:type="spellStart"/>
      <w:r w:rsidR="00CC1101" w:rsidRPr="00AE2028">
        <w:t>SafetyGym-et</w:t>
      </w:r>
      <w:proofErr w:type="spellEnd"/>
      <w:r w:rsidR="00CC1101" w:rsidRPr="00AE2028">
        <w:t xml:space="preserve"> a motor miatt</w:t>
      </w:r>
      <w:r w:rsidRPr="00AE2028">
        <w:t>, valamint a jövőbeli fejleszthetőséget kockáztatjuk meg azzal, ha nem kap</w:t>
      </w:r>
      <w:r w:rsidR="005F2349">
        <w:t>o</w:t>
      </w:r>
      <w:r w:rsidRPr="00AE2028">
        <w:t xml:space="preserve">k később licenszt, vagy csak az eredeti árán, mely </w:t>
      </w:r>
      <w:r w:rsidR="00CC1101" w:rsidRPr="00AE2028">
        <w:t>a dolgozat írásakor</w:t>
      </w:r>
      <w:r w:rsidRPr="00AE2028">
        <w:t xml:space="preserve"> 500€. Így másik motor</w:t>
      </w:r>
      <w:r w:rsidR="00CC1101" w:rsidRPr="00AE2028">
        <w:t xml:space="preserve"> és környezet</w:t>
      </w:r>
      <w:r w:rsidRPr="00AE2028">
        <w:t xml:space="preserve"> után kellett nézni, míg végül a </w:t>
      </w:r>
      <w:proofErr w:type="spellStart"/>
      <w:r w:rsidR="00CC1101" w:rsidRPr="00AE2028">
        <w:t>Bullet</w:t>
      </w:r>
      <w:proofErr w:type="spellEnd"/>
      <w:r w:rsidR="00CC1101" w:rsidRPr="00AE2028">
        <w:t xml:space="preserve"> alapú </w:t>
      </w:r>
      <w:proofErr w:type="spellStart"/>
      <w:r w:rsidRPr="00AE2028">
        <w:t>PyBullet</w:t>
      </w:r>
      <w:proofErr w:type="spellEnd"/>
      <w:r w:rsidRPr="00AE2028">
        <w:t>-re esett a választás.</w:t>
      </w:r>
    </w:p>
    <w:p w14:paraId="0615CC61" w14:textId="6C91BC9A" w:rsidR="00E2286F" w:rsidRPr="00AE2028" w:rsidRDefault="00236A39" w:rsidP="00BB1446">
      <w:r w:rsidRPr="00AE2028">
        <w:t xml:space="preserve">A </w:t>
      </w:r>
      <w:proofErr w:type="spellStart"/>
      <w:r w:rsidRPr="00AE2028">
        <w:t>PyBullet</w:t>
      </w:r>
      <w:proofErr w:type="spellEnd"/>
      <w:r w:rsidRPr="00AE2028">
        <w:t xml:space="preserve"> szimulációs környezete teljesen ingyenes mindenkinek, így Colabon is lehetne elvileg futtatni. Azonban itt </w:t>
      </w:r>
      <w:r w:rsidR="003474EE" w:rsidRPr="00AE2028">
        <w:t>több</w:t>
      </w:r>
      <w:r w:rsidRPr="00AE2028">
        <w:t xml:space="preserve"> problémába </w:t>
      </w:r>
      <w:r w:rsidR="003474EE" w:rsidRPr="00AE2028">
        <w:t xml:space="preserve">is </w:t>
      </w:r>
      <w:r w:rsidRPr="00AE2028">
        <w:t xml:space="preserve">ütköztem. </w:t>
      </w:r>
      <w:r w:rsidR="003474EE" w:rsidRPr="00AE2028">
        <w:t xml:space="preserve">Ha szeretnénk </w:t>
      </w:r>
      <w:proofErr w:type="spellStart"/>
      <w:r w:rsidR="003474EE" w:rsidRPr="00AE2028">
        <w:t>debuggolni</w:t>
      </w:r>
      <w:proofErr w:type="spellEnd"/>
      <w:r w:rsidR="003474EE" w:rsidRPr="00AE2028">
        <w:t xml:space="preserve"> az ágenst</w:t>
      </w:r>
      <w:r w:rsidRPr="00AE2028">
        <w:t xml:space="preserve">, vagyis, </w:t>
      </w:r>
      <w:r w:rsidR="003474EE" w:rsidRPr="00AE2028">
        <w:t>szeretnénk</w:t>
      </w:r>
      <w:r w:rsidRPr="00AE2028">
        <w:t xml:space="preserve"> nyomon követni az ágens akcióit a környezetben</w:t>
      </w:r>
      <w:r w:rsidR="003474EE" w:rsidRPr="00AE2028">
        <w:t>, akkor</w:t>
      </w:r>
      <w:r w:rsidRPr="00AE2028">
        <w:t xml:space="preserve"> igen hasznos funkció lenne, h</w:t>
      </w:r>
      <w:r w:rsidR="00CF13A9">
        <w:t>ogy</w:t>
      </w:r>
      <w:r w:rsidRPr="00AE2028">
        <w:t xml:space="preserve"> meg tud</w:t>
      </w:r>
      <w:r w:rsidR="00CF13A9">
        <w:t>juk</w:t>
      </w:r>
      <w:r w:rsidRPr="00AE2028">
        <w:t xml:space="preserve"> jeleníteni a környezetet. Így az egy fontos szempont volt, hogy a Colabon meg tudjuk ezt valósítani. Sajnálatos módon, mint kiderült ez egy nagyon nehezen megvalósítható </w:t>
      </w:r>
      <w:r w:rsidR="003474EE" w:rsidRPr="00AE2028">
        <w:t>funkció</w:t>
      </w:r>
      <w:r w:rsidRPr="00AE2028">
        <w:t xml:space="preserve">. Egyszerűbb környezetekkel, mint például az </w:t>
      </w:r>
      <w:proofErr w:type="spellStart"/>
      <w:r w:rsidRPr="00AE2028">
        <w:t>Atari</w:t>
      </w:r>
      <w:proofErr w:type="spellEnd"/>
      <w:r w:rsidRPr="00AE2028">
        <w:t xml:space="preserve"> ezt sikerült elérni oly módon, hogy egy függvény videót készít a környezet</w:t>
      </w:r>
      <w:r w:rsidR="003474EE" w:rsidRPr="00AE2028">
        <w:t xml:space="preserve"> állapotairól, az </w:t>
      </w:r>
      <w:r w:rsidRPr="00AE2028">
        <w:t xml:space="preserve">elvégzett akciókról és a futás végén ezt </w:t>
      </w:r>
      <w:r w:rsidR="003474EE" w:rsidRPr="00AE2028">
        <w:t>kimenthetjük</w:t>
      </w:r>
      <w:r w:rsidRPr="00AE2028">
        <w:t xml:space="preserve">, visszanézhetjük. </w:t>
      </w:r>
      <w:r w:rsidR="0065785B">
        <w:t>Ugyanakkor</w:t>
      </w:r>
      <w:r w:rsidRPr="00AE2028">
        <w:t xml:space="preserve"> a </w:t>
      </w:r>
      <w:proofErr w:type="spellStart"/>
      <w:r w:rsidRPr="00AE2028">
        <w:t>PyBullet</w:t>
      </w:r>
      <w:proofErr w:type="spellEnd"/>
      <w:r w:rsidRPr="00AE2028">
        <w:t xml:space="preserve"> egy SDK-ban (Software </w:t>
      </w:r>
      <w:proofErr w:type="spellStart"/>
      <w:r w:rsidRPr="00AE2028">
        <w:t>Development</w:t>
      </w:r>
      <w:proofErr w:type="spellEnd"/>
      <w:r w:rsidRPr="00AE2028">
        <w:t xml:space="preserve"> Kit) fut, melyet a </w:t>
      </w:r>
      <w:proofErr w:type="spellStart"/>
      <w:r w:rsidRPr="00AE2028">
        <w:t>Colab</w:t>
      </w:r>
      <w:proofErr w:type="spellEnd"/>
      <w:r w:rsidRPr="00AE2028">
        <w:t xml:space="preserve">-bal nehéz megnyitni és sajnos nem lehet videóra rögzíteni sem. Így a </w:t>
      </w:r>
      <w:proofErr w:type="spellStart"/>
      <w:r w:rsidRPr="00AE2028">
        <w:t>Colab-ról</w:t>
      </w:r>
      <w:proofErr w:type="spellEnd"/>
      <w:r w:rsidRPr="00AE2028">
        <w:t xml:space="preserve"> egyelőre le kell mondanunk, amíg nem lesz tökéletes a </w:t>
      </w:r>
      <w:r w:rsidR="003474EE" w:rsidRPr="00AE2028">
        <w:t>szimulátor</w:t>
      </w:r>
      <w:r w:rsidRPr="00AE2028">
        <w:t xml:space="preserve"> működése és nem lesz kész hozzá a környezet, hogy mellőzni lehessen a szimuláció </w:t>
      </w:r>
      <w:proofErr w:type="spellStart"/>
      <w:r w:rsidRPr="00AE2028">
        <w:t>renderelés</w:t>
      </w:r>
      <w:r w:rsidR="003474EE" w:rsidRPr="00AE2028">
        <w:t>é</w:t>
      </w:r>
      <w:r w:rsidRPr="00AE2028">
        <w:t>t</w:t>
      </w:r>
      <w:proofErr w:type="spellEnd"/>
      <w:r w:rsidRPr="00AE2028">
        <w:t>.</w:t>
      </w:r>
    </w:p>
    <w:p w14:paraId="5A4AA156" w14:textId="75BDB2BA" w:rsidR="00B4104A" w:rsidRPr="00AE2028" w:rsidRDefault="0042327A" w:rsidP="003834A7">
      <w:pPr>
        <w:pStyle w:val="Heading1"/>
      </w:pPr>
      <w:bookmarkStart w:id="134" w:name="_Toc90603015"/>
      <w:r w:rsidRPr="00AE2028">
        <w:lastRenderedPageBreak/>
        <w:t>Megvalósítás</w:t>
      </w:r>
      <w:bookmarkEnd w:id="134"/>
    </w:p>
    <w:p w14:paraId="097E8DAC" w14:textId="51EDB387" w:rsidR="0093451E" w:rsidRPr="00AE2028" w:rsidRDefault="00CD1E43" w:rsidP="0093451E">
      <w:r w:rsidRPr="00AE2028">
        <w:t>Ebben a fejezetben b</w:t>
      </w:r>
      <w:r w:rsidR="0093451E" w:rsidRPr="00AE2028">
        <w:t>emutatom, hogy a második fejezetben felvonultatott ismereteket, algoritmusokat miként alkalmaztam a gyakorlatban a feladatom elvégzéséhez.</w:t>
      </w:r>
      <w:r w:rsidRPr="00AE2028">
        <w:t xml:space="preserve"> Előbb magát </w:t>
      </w:r>
      <w:r w:rsidR="00C24F07">
        <w:t xml:space="preserve">a </w:t>
      </w:r>
      <w:r w:rsidRPr="00AE2028">
        <w:t>megerősítéses tanulást megvalósító modell</w:t>
      </w:r>
      <w:r w:rsidR="00C24F07">
        <w:t xml:space="preserve"> architektúráját</w:t>
      </w:r>
      <w:r w:rsidRPr="00AE2028">
        <w:t xml:space="preserve"> </w:t>
      </w:r>
      <w:r w:rsidR="00C24F07">
        <w:t>részletezem</w:t>
      </w:r>
      <w:r w:rsidRPr="00AE2028">
        <w:t>, majd az általam használt szimulációs környezet felépítéséről és módosításairól írok. Végezetül az implementált jutalmazó függvényeket is bemutatom</w:t>
      </w:r>
      <w:r w:rsidR="00E93E52">
        <w:t xml:space="preserve"> részletesen</w:t>
      </w:r>
      <w:r w:rsidRPr="00AE2028">
        <w:t xml:space="preserve"> egyesével.</w:t>
      </w:r>
    </w:p>
    <w:p w14:paraId="1EEA040C" w14:textId="529C1199" w:rsidR="005E57DB" w:rsidRDefault="005E57DB" w:rsidP="00294D93">
      <w:pPr>
        <w:pStyle w:val="Heading2"/>
      </w:pPr>
      <w:bookmarkStart w:id="135" w:name="_Toc90603016"/>
      <w:r w:rsidRPr="00AE2028">
        <w:t>Architektúra</w:t>
      </w:r>
      <w:bookmarkEnd w:id="135"/>
    </w:p>
    <w:p w14:paraId="0A410A79" w14:textId="36D6FD1E" w:rsidR="00604E37" w:rsidRPr="00AE2028" w:rsidRDefault="00604E37" w:rsidP="00604E37">
      <w:r w:rsidRPr="00AE2028">
        <w:t xml:space="preserve">Az alábbi képen látható a felépített </w:t>
      </w:r>
      <w:proofErr w:type="spellStart"/>
      <w:r>
        <w:t>Actor-Critic</w:t>
      </w:r>
      <w:proofErr w:type="spellEnd"/>
      <w:r w:rsidRPr="00AE2028">
        <w:t xml:space="preserve"> struktúra, melyet érdemes összevetni az </w:t>
      </w:r>
      <w:r>
        <w:t>MDP működésével</w:t>
      </w:r>
      <w:r w:rsidRPr="00AE2028">
        <w:t xml:space="preserve"> </w:t>
      </w:r>
      <w:r>
        <w:t>(</w:t>
      </w:r>
      <w:r w:rsidRPr="000A3313">
        <w:rPr>
          <w:b/>
          <w:bCs/>
        </w:rPr>
        <w:fldChar w:fldCharType="begin"/>
      </w:r>
      <w:r w:rsidRPr="000A3313">
        <w:rPr>
          <w:b/>
          <w:bCs/>
        </w:rPr>
        <w:instrText xml:space="preserve"> REF _Ref72136909 \h  \* MERGEFORMAT </w:instrText>
      </w:r>
      <w:r w:rsidRPr="000A3313">
        <w:rPr>
          <w:b/>
          <w:bCs/>
        </w:rPr>
      </w:r>
      <w:r w:rsidRPr="000A3313">
        <w:rPr>
          <w:b/>
          <w:bCs/>
        </w:rPr>
        <w:fldChar w:fldCharType="separate"/>
      </w:r>
      <w:r w:rsidR="00F002AE" w:rsidRPr="000A3313">
        <w:rPr>
          <w:b/>
          <w:bCs/>
          <w:noProof/>
        </w:rPr>
        <w:t>2</w:t>
      </w:r>
      <w:r w:rsidR="00F002AE" w:rsidRPr="000A3313">
        <w:rPr>
          <w:b/>
          <w:bCs/>
        </w:rPr>
        <w:t>.</w:t>
      </w:r>
      <w:r w:rsidR="00F002AE" w:rsidRPr="000A3313">
        <w:rPr>
          <w:b/>
          <w:bCs/>
          <w:noProof/>
        </w:rPr>
        <w:t>8</w:t>
      </w:r>
      <w:r w:rsidR="00F002AE" w:rsidRPr="000A3313">
        <w:rPr>
          <w:b/>
          <w:bCs/>
        </w:rPr>
        <w:t>. ábra</w:t>
      </w:r>
      <w:r w:rsidRPr="000A3313">
        <w:rPr>
          <w:b/>
          <w:bCs/>
        </w:rPr>
        <w:fldChar w:fldCharType="end"/>
      </w:r>
      <w:r w:rsidRPr="000A3313">
        <w:rPr>
          <w:b/>
          <w:bCs/>
        </w:rPr>
        <w:t>)</w:t>
      </w:r>
      <w:r w:rsidRPr="000A3313">
        <w:t>.</w:t>
      </w:r>
      <w:r w:rsidR="00B16A49" w:rsidRPr="000A3313">
        <w:t xml:space="preserve"> </w:t>
      </w:r>
      <w:r w:rsidR="004775D1" w:rsidRPr="000A3313">
        <w:t>Vegyük észre, hogy alapvetően ugyanazt a mechanizmust ábrázolja: Az ágens meglép egy (mintavételezett) akciót a környezet(</w:t>
      </w:r>
      <w:proofErr w:type="spellStart"/>
      <w:r w:rsidR="004775D1" w:rsidRPr="000A3313">
        <w:t>ek</w:t>
      </w:r>
      <w:proofErr w:type="spellEnd"/>
      <w:r w:rsidR="004775D1" w:rsidRPr="000A3313">
        <w:t>)</w:t>
      </w:r>
      <w:proofErr w:type="spellStart"/>
      <w:r w:rsidR="004775D1" w:rsidRPr="000A3313">
        <w:t>ben</w:t>
      </w:r>
      <w:proofErr w:type="spellEnd"/>
      <w:r w:rsidR="004775D1" w:rsidRPr="000A3313">
        <w:t>, mely értékeli a meglépett akciót és egy új állapotba kerül.</w:t>
      </w:r>
    </w:p>
    <w:p w14:paraId="7FAE8D4D" w14:textId="77777777" w:rsidR="00604E37" w:rsidRPr="00AE2028" w:rsidRDefault="00604E37" w:rsidP="00604E37">
      <w:pPr>
        <w:pStyle w:val="Kp"/>
      </w:pPr>
      <w:r w:rsidRPr="00AE2028">
        <w:rPr>
          <w:noProof/>
        </w:rPr>
        <w:drawing>
          <wp:inline distT="0" distB="0" distL="0" distR="0" wp14:anchorId="668E7EE3" wp14:editId="03A6C833">
            <wp:extent cx="5399980" cy="3889375"/>
            <wp:effectExtent l="0" t="0" r="0" b="0"/>
            <wp:docPr id="12" name="Ábr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Ábra 12"/>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399980" cy="3889375"/>
                    </a:xfrm>
                    <a:prstGeom prst="rect">
                      <a:avLst/>
                    </a:prstGeom>
                  </pic:spPr>
                </pic:pic>
              </a:graphicData>
            </a:graphic>
          </wp:inline>
        </w:drawing>
      </w:r>
    </w:p>
    <w:p w14:paraId="485BF133" w14:textId="2D24CD63" w:rsidR="00604E37" w:rsidRPr="00604E37" w:rsidRDefault="00FA109A" w:rsidP="00604E37">
      <w:pPr>
        <w:pStyle w:val="Caption"/>
      </w:pPr>
      <w:fldSimple w:instr=" STYLEREF 1 \s ">
        <w:r w:rsidR="00F002AE">
          <w:rPr>
            <w:noProof/>
          </w:rPr>
          <w:t>4</w:t>
        </w:r>
      </w:fldSimple>
      <w:r w:rsidR="00CE066D">
        <w:t>.</w:t>
      </w:r>
      <w:fldSimple w:instr=" SEQ ábra \* ARABIC \s 1 ">
        <w:r w:rsidR="00F002AE">
          <w:rPr>
            <w:noProof/>
          </w:rPr>
          <w:t>1</w:t>
        </w:r>
      </w:fldSimple>
      <w:r w:rsidR="00604E37" w:rsidRPr="00AE2028">
        <w:t>. ábra A2C architektúra</w:t>
      </w:r>
    </w:p>
    <w:p w14:paraId="648ACB2A" w14:textId="1E683958" w:rsidR="008533E8" w:rsidRPr="00AE2028" w:rsidRDefault="0087162E" w:rsidP="000713CF">
      <w:pPr>
        <w:pStyle w:val="Heading3"/>
      </w:pPr>
      <w:bookmarkStart w:id="136" w:name="_Toc90603017"/>
      <w:r w:rsidRPr="00AE2028">
        <w:lastRenderedPageBreak/>
        <w:t>Felépítése</w:t>
      </w:r>
      <w:bookmarkEnd w:id="136"/>
    </w:p>
    <w:p w14:paraId="75521305" w14:textId="775E019C" w:rsidR="00D36CD2" w:rsidRPr="00AE2028" w:rsidRDefault="00521EF1" w:rsidP="003C6743">
      <w:r w:rsidRPr="00AE2028">
        <w:t xml:space="preserve">Az általam választott, megerősítéses tanulást megvalósító implementáció az A2C </w:t>
      </w:r>
      <w:r w:rsidR="000046D0">
        <w:t>policy</w:t>
      </w:r>
      <w:r w:rsidR="00D36CD2" w:rsidRPr="00AE2028">
        <w:t xml:space="preserve"> gradiens </w:t>
      </w:r>
      <w:r w:rsidRPr="00AE2028">
        <w:t xml:space="preserve">metódus lett. </w:t>
      </w:r>
      <w:r w:rsidR="005950A1" w:rsidRPr="00AE2028">
        <w:t xml:space="preserve">Az architektúra több </w:t>
      </w:r>
      <w:r w:rsidR="00D20AD1" w:rsidRPr="00AE2028">
        <w:t xml:space="preserve">kisebb </w:t>
      </w:r>
      <w:r w:rsidR="005950A1" w:rsidRPr="00AE2028">
        <w:t>logika</w:t>
      </w:r>
      <w:r w:rsidR="00D20AD1" w:rsidRPr="00AE2028">
        <w:t>i</w:t>
      </w:r>
      <w:r w:rsidR="005950A1" w:rsidRPr="00AE2028">
        <w:t xml:space="preserve"> </w:t>
      </w:r>
      <w:r w:rsidR="009D0CF5" w:rsidRPr="00AE2028">
        <w:t>komponensre</w:t>
      </w:r>
      <w:r w:rsidR="005950A1" w:rsidRPr="00AE2028">
        <w:t xml:space="preserve"> bontható</w:t>
      </w:r>
      <w:r w:rsidR="00CD1E43" w:rsidRPr="00AE2028">
        <w:t>:</w:t>
      </w:r>
      <w:r w:rsidR="005E3A0E" w:rsidRPr="00AE2028">
        <w:t xml:space="preserve"> A rendszer</w:t>
      </w:r>
      <w:r w:rsidR="005950A1" w:rsidRPr="00AE2028">
        <w:t xml:space="preserve"> magja az </w:t>
      </w:r>
      <w:proofErr w:type="spellStart"/>
      <w:r w:rsidR="005950A1" w:rsidRPr="00AE2028">
        <w:t>A</w:t>
      </w:r>
      <w:r w:rsidRPr="00AE2028">
        <w:t>ctor-</w:t>
      </w:r>
      <w:r w:rsidR="005950A1" w:rsidRPr="00AE2028">
        <w:t>C</w:t>
      </w:r>
      <w:r w:rsidRPr="00AE2028">
        <w:t>ritic</w:t>
      </w:r>
      <w:proofErr w:type="spellEnd"/>
      <w:r w:rsidR="005950A1" w:rsidRPr="00AE2028">
        <w:t xml:space="preserve"> </w:t>
      </w:r>
      <w:r w:rsidR="008D37FD">
        <w:t>ágens</w:t>
      </w:r>
      <w:r w:rsidR="00950E23" w:rsidRPr="00AE2028">
        <w:t xml:space="preserve">, </w:t>
      </w:r>
      <w:r w:rsidRPr="00AE2028">
        <w:t>melyet egy</w:t>
      </w:r>
      <w:r w:rsidR="005950A1" w:rsidRPr="00AE2028">
        <w:t xml:space="preserve"> kétfejű </w:t>
      </w:r>
      <w:r w:rsidRPr="00AE2028">
        <w:t xml:space="preserve">mély </w:t>
      </w:r>
      <w:r w:rsidR="005950A1" w:rsidRPr="00AE2028">
        <w:t>neurális hálózat</w:t>
      </w:r>
      <w:r w:rsidRPr="00AE2028">
        <w:t xml:space="preserve">tal valósítok meg. </w:t>
      </w:r>
      <w:r w:rsidR="00D36CD2" w:rsidRPr="00AE2028">
        <w:t xml:space="preserve">Az ágens </w:t>
      </w:r>
      <w:r w:rsidR="00A97436">
        <w:t>tetszőleges</w:t>
      </w:r>
      <w:r w:rsidR="00D36CD2" w:rsidRPr="00AE2028">
        <w:t xml:space="preserve"> algoritmus</w:t>
      </w:r>
      <w:r w:rsidR="00A97436">
        <w:t>sal</w:t>
      </w:r>
      <w:r w:rsidR="00D36CD2" w:rsidRPr="00AE2028">
        <w:t xml:space="preserve"> </w:t>
      </w:r>
      <w:r w:rsidR="00A97436">
        <w:t>megvalósítható</w:t>
      </w:r>
      <w:r w:rsidR="00D36CD2" w:rsidRPr="00AE2028">
        <w:t xml:space="preserve">, de érdemes olyat választani, melynek a paraméterei tanulhatóak és végig </w:t>
      </w:r>
      <w:r w:rsidR="0086376D">
        <w:t>vissza</w:t>
      </w:r>
      <w:r w:rsidR="002D089B">
        <w:t>terjeszthető</w:t>
      </w:r>
      <w:r w:rsidR="00D36CD2" w:rsidRPr="00AE2028">
        <w:t xml:space="preserve"> a gradiens a modell bemenetéig. </w:t>
      </w:r>
      <w:r w:rsidR="003C6743" w:rsidRPr="00AE2028">
        <w:t xml:space="preserve">Az </w:t>
      </w:r>
      <w:proofErr w:type="spellStart"/>
      <w:r w:rsidR="003C6743" w:rsidRPr="00AE2028">
        <w:t>Actor</w:t>
      </w:r>
      <w:proofErr w:type="spellEnd"/>
      <w:r w:rsidR="003C6743" w:rsidRPr="00AE2028">
        <w:t xml:space="preserve"> fej kimenete a stratégia, vagyis az akciók eloszlása, melyből mintavételezünk akciókat, melyeket végrehajt az ágens az adott környezetekben. A </w:t>
      </w:r>
      <w:proofErr w:type="spellStart"/>
      <w:r w:rsidR="003C6743" w:rsidRPr="00AE2028">
        <w:t>Critic</w:t>
      </w:r>
      <w:proofErr w:type="spellEnd"/>
      <w:r w:rsidR="003C6743" w:rsidRPr="00AE2028">
        <w:t xml:space="preserve"> fej kimenete a </w:t>
      </w:r>
      <w:r w:rsidR="0047654E">
        <w:t>becsült</w:t>
      </w:r>
      <w:r w:rsidR="003C6743" w:rsidRPr="00AE2028">
        <w:t xml:space="preserve"> állapot-érték. </w:t>
      </w:r>
    </w:p>
    <w:p w14:paraId="45FEFA9B" w14:textId="436EC4D3" w:rsidR="00E773FB" w:rsidRPr="000A3313" w:rsidRDefault="00CF7F59" w:rsidP="00D36CD2">
      <w:r>
        <w:t xml:space="preserve">Az A2C </w:t>
      </w:r>
      <w:r w:rsidR="00EC13CF">
        <w:t>alkalmazása</w:t>
      </w:r>
      <w:r>
        <w:t xml:space="preserve"> miatt</w:t>
      </w:r>
      <w:r w:rsidR="005950A1" w:rsidRPr="00AE2028">
        <w:t xml:space="preserve"> </w:t>
      </w:r>
      <w:r w:rsidR="00945BED">
        <w:t>érdemes</w:t>
      </w:r>
      <w:r w:rsidR="005950A1" w:rsidRPr="00AE2028">
        <w:t xml:space="preserve"> több környezetet futtatn</w:t>
      </w:r>
      <w:r w:rsidR="00D13FBF">
        <w:t>i</w:t>
      </w:r>
      <w:r w:rsidR="005950A1" w:rsidRPr="00AE2028">
        <w:t xml:space="preserve"> egyszerre,</w:t>
      </w:r>
      <w:r w:rsidR="00D36CD2" w:rsidRPr="00AE2028">
        <w:t xml:space="preserve"> </w:t>
      </w:r>
      <w:r w:rsidR="00131D6A">
        <w:t xml:space="preserve">amelynek </w:t>
      </w:r>
      <w:r w:rsidR="00D36CD2" w:rsidRPr="00AE2028">
        <w:t>csak a</w:t>
      </w:r>
      <w:r w:rsidR="005950A1" w:rsidRPr="00AE2028">
        <w:t xml:space="preserve"> hard</w:t>
      </w:r>
      <w:r w:rsidR="00B269D8">
        <w:t>ver</w:t>
      </w:r>
      <w:r w:rsidR="005950A1" w:rsidRPr="00AE2028">
        <w:t xml:space="preserve"> erőforrás</w:t>
      </w:r>
      <w:r w:rsidR="00633082">
        <w:t>o</w:t>
      </w:r>
      <w:r w:rsidR="005950A1" w:rsidRPr="00AE2028">
        <w:t>k</w:t>
      </w:r>
      <w:r w:rsidR="00D36CD2" w:rsidRPr="00AE2028">
        <w:t xml:space="preserve"> szabnak</w:t>
      </w:r>
      <w:r w:rsidR="00275171">
        <w:t xml:space="preserve"> </w:t>
      </w:r>
      <w:r w:rsidR="00275171" w:rsidRPr="00AE2028">
        <w:t>határt</w:t>
      </w:r>
      <w:r w:rsidR="00473C52">
        <w:t>.</w:t>
      </w:r>
      <w:r w:rsidR="00D36CD2" w:rsidRPr="00AE2028">
        <w:t xml:space="preserve"> </w:t>
      </w:r>
      <w:r w:rsidR="00473C52">
        <w:t>É</w:t>
      </w:r>
      <w:r w:rsidR="00D36CD2" w:rsidRPr="00AE2028">
        <w:t>n párhuzamosan maximum négy</w:t>
      </w:r>
      <w:r w:rsidR="00022643">
        <w:t xml:space="preserve"> környezetet</w:t>
      </w:r>
      <w:r w:rsidR="00D36CD2" w:rsidRPr="00AE2028">
        <w:t xml:space="preserve"> </w:t>
      </w:r>
      <w:r w:rsidR="006638B4">
        <w:t>futtatam</w:t>
      </w:r>
      <w:r w:rsidR="00022643">
        <w:t xml:space="preserve"> a szimulációban</w:t>
      </w:r>
      <w:r w:rsidR="005950A1" w:rsidRPr="00AE2028">
        <w:t xml:space="preserve">. </w:t>
      </w:r>
      <w:r w:rsidR="00F4023E" w:rsidRPr="00AE2028">
        <w:t>Az ágens bemenet</w:t>
      </w:r>
      <w:r w:rsidR="003003D3">
        <w:t>éül</w:t>
      </w:r>
      <w:r w:rsidR="00F4023E" w:rsidRPr="00AE2028">
        <w:t xml:space="preserve"> a </w:t>
      </w:r>
      <w:proofErr w:type="spellStart"/>
      <w:r w:rsidR="00F4023E">
        <w:t>vektorizált</w:t>
      </w:r>
      <w:proofErr w:type="spellEnd"/>
      <w:r w:rsidR="00F4023E">
        <w:t xml:space="preserve"> </w:t>
      </w:r>
      <w:r w:rsidR="00F4023E" w:rsidRPr="00AE2028">
        <w:t>környezetekből érkező megfigyelésekből képzett állapotok</w:t>
      </w:r>
      <w:r w:rsidR="003003D3">
        <w:t>at</w:t>
      </w:r>
      <w:r w:rsidR="00F4023E" w:rsidRPr="00AE2028">
        <w:t xml:space="preserve"> </w:t>
      </w:r>
      <w:r w:rsidR="003003D3">
        <w:t>kapja</w:t>
      </w:r>
      <w:r w:rsidR="00F4023E" w:rsidRPr="00AE2028">
        <w:t xml:space="preserve">. </w:t>
      </w:r>
      <w:r w:rsidR="00F4023E" w:rsidRPr="004772A9">
        <w:t>Ezek</w:t>
      </w:r>
      <w:r w:rsidR="00E773FB" w:rsidRPr="004772A9">
        <w:t xml:space="preserve"> RGB</w:t>
      </w:r>
      <w:r w:rsidR="0005446F" w:rsidRPr="004772A9">
        <w:t>-</w:t>
      </w:r>
      <w:r w:rsidR="00E773FB" w:rsidRPr="004772A9">
        <w:t>D képek</w:t>
      </w:r>
      <w:r w:rsidR="00F4023E" w:rsidRPr="004772A9">
        <w:t>ből álló csomagok</w:t>
      </w:r>
      <w:r w:rsidR="00E773FB" w:rsidRPr="004772A9">
        <w:t xml:space="preserve">, </w:t>
      </w:r>
      <w:r w:rsidR="00912E1E" w:rsidRPr="004772A9">
        <w:t>melyeke</w:t>
      </w:r>
      <w:r w:rsidR="002C25D2">
        <w:t>n</w:t>
      </w:r>
      <w:r w:rsidR="00E773FB" w:rsidRPr="004772A9">
        <w:t xml:space="preserve"> </w:t>
      </w:r>
      <w:r w:rsidR="002C25D2">
        <w:t xml:space="preserve">néhány </w:t>
      </w:r>
      <w:r w:rsidR="00E773FB" w:rsidRPr="004772A9">
        <w:t>transzform</w:t>
      </w:r>
      <w:r w:rsidR="002C25D2">
        <w:t>ációt</w:t>
      </w:r>
      <w:r w:rsidR="00E773FB" w:rsidRPr="004772A9">
        <w:t xml:space="preserve"> </w:t>
      </w:r>
      <w:r w:rsidR="002C25D2">
        <w:t>végre kell hajtani</w:t>
      </w:r>
      <w:r w:rsidR="00E773FB" w:rsidRPr="004772A9">
        <w:t xml:space="preserve">, mielőtt </w:t>
      </w:r>
      <w:r w:rsidR="00912E1E" w:rsidRPr="004772A9">
        <w:t>megkapja</w:t>
      </w:r>
      <w:r w:rsidR="00E773FB" w:rsidRPr="004772A9">
        <w:t xml:space="preserve"> az </w:t>
      </w:r>
      <w:proofErr w:type="spellStart"/>
      <w:r w:rsidR="00E773FB" w:rsidRPr="004772A9">
        <w:t>Actor-Critic</w:t>
      </w:r>
      <w:proofErr w:type="spellEnd"/>
      <w:r w:rsidR="00E773FB" w:rsidRPr="004772A9">
        <w:t xml:space="preserve"> háló. </w:t>
      </w:r>
      <w:r w:rsidR="00114C30" w:rsidRPr="00AE2028">
        <w:t xml:space="preserve">Mivel a modell bemenetén megtalálható CNN </w:t>
      </w:r>
      <w:r w:rsidR="00417DE5">
        <w:t>rétegei</w:t>
      </w:r>
      <w:r w:rsidR="00114C30" w:rsidRPr="00AE2028">
        <w:t xml:space="preserve"> NCHW</w:t>
      </w:r>
      <w:r w:rsidR="00037418">
        <w:t xml:space="preserve"> (</w:t>
      </w:r>
      <m:oMath>
        <m:r>
          <w:rPr>
            <w:rFonts w:ascii="Cambria Math" w:hAnsi="Cambria Math"/>
          </w:rPr>
          <m:t>batch méret ×csatorna szám</m:t>
        </m:r>
        <m:r>
          <m:rPr>
            <m:sty m:val="p"/>
          </m:rPr>
          <w:rPr>
            <w:rFonts w:ascii="Cambria Math" w:hAnsi="Cambria Math"/>
          </w:rPr>
          <m:t xml:space="preserve"> </m:t>
        </m:r>
        <m:r>
          <w:rPr>
            <w:rFonts w:ascii="Cambria Math" w:hAnsi="Cambria Math"/>
          </w:rPr>
          <m:t>× kép magassága × kép szélessége</m:t>
        </m:r>
      </m:oMath>
      <w:r w:rsidR="00037418">
        <w:t>)</w:t>
      </w:r>
      <w:r w:rsidR="00114C30" w:rsidRPr="00AE2028">
        <w:t xml:space="preserve"> formátumú </w:t>
      </w:r>
      <w:r w:rsidR="002A0DCC">
        <w:t>adatot</w:t>
      </w:r>
      <w:r w:rsidR="00114C30" w:rsidRPr="00AE2028">
        <w:t xml:space="preserve"> vár</w:t>
      </w:r>
      <w:r w:rsidR="006545AA">
        <w:t>nak</w:t>
      </w:r>
      <w:r w:rsidR="00114C30" w:rsidRPr="00AE2028">
        <w:t>, ezért mint egy</w:t>
      </w:r>
      <w:r w:rsidR="0007243C">
        <w:t>fajta</w:t>
      </w:r>
      <w:r w:rsidR="00114C30" w:rsidRPr="00AE2028">
        <w:t xml:space="preserve"> batch-be össze kell csomagolni a</w:t>
      </w:r>
      <w:r w:rsidR="000F721A">
        <w:t xml:space="preserve"> környezetekből érkező </w:t>
      </w:r>
      <w:proofErr w:type="spellStart"/>
      <w:r w:rsidR="00114C30" w:rsidRPr="000A3313">
        <w:t>kép</w:t>
      </w:r>
      <w:r w:rsidR="000F721A" w:rsidRPr="000A3313">
        <w:t>sorozatokat</w:t>
      </w:r>
      <w:proofErr w:type="spellEnd"/>
      <w:r w:rsidR="00114C30" w:rsidRPr="000A3313">
        <w:t xml:space="preserve">, így a batch mérete </w:t>
      </w:r>
      <m:oMath>
        <m:r>
          <w:rPr>
            <w:rFonts w:ascii="Cambria Math" w:hAnsi="Cambria Math"/>
          </w:rPr>
          <m:t>környezetek száma ×framek száma</m:t>
        </m:r>
      </m:oMath>
      <w:r w:rsidR="00114C30" w:rsidRPr="000A3313">
        <w:t xml:space="preserve"> lesz.</w:t>
      </w:r>
    </w:p>
    <w:p w14:paraId="267479DD" w14:textId="417AE7DA" w:rsidR="00114C30" w:rsidRPr="00AE2028" w:rsidRDefault="009B2ABA" w:rsidP="009B2ABA">
      <w:r w:rsidRPr="000A3313">
        <w:t xml:space="preserve">Az előny értékét a Bellman-egyenlet segítségével állítom elő, melyhez szükség van </w:t>
      </w:r>
      <w:proofErr w:type="spellStart"/>
      <w:r w:rsidRPr="000A3313">
        <w:t>Critic</w:t>
      </w:r>
      <w:proofErr w:type="spellEnd"/>
      <w:r w:rsidRPr="000A3313">
        <w:t xml:space="preserve"> fej által </w:t>
      </w:r>
      <w:r w:rsidR="00B85E7F" w:rsidRPr="000A3313">
        <w:t>becsült</w:t>
      </w:r>
      <w:r w:rsidRPr="000A3313">
        <w:t xml:space="preserve"> végső állapot-értékre és a körny</w:t>
      </w:r>
      <w:r w:rsidR="00372ABD" w:rsidRPr="000A3313">
        <w:t>e</w:t>
      </w:r>
      <w:r w:rsidRPr="000A3313">
        <w:t>zetektől visszakapott jutalmakra.</w:t>
      </w:r>
      <w:r w:rsidR="00177EEC" w:rsidRPr="000A3313">
        <w:t xml:space="preserve"> Ez lényegében egy diszkontálást jelent, de ezenkívül itt egy kisebb trükköt is kell alkalmazni. Az előny mínusz egyszeresét kell venni (vagyis az állapot-értékből kell kivonni az akció-érték függvényt), mivel a jutalmat maximalizálni szeretnénk, ezért az optimalizáláskor nem minimumkeresést hajtunk végre, </w:t>
      </w:r>
      <w:r w:rsidR="00177EEC" w:rsidRPr="00AE2028">
        <w:t>hanem a globális maximumot szeretnénk megtalálni.</w:t>
      </w:r>
    </w:p>
    <w:p w14:paraId="07A2C37B" w14:textId="435479FA" w:rsidR="00FE15B3" w:rsidRDefault="00E369B7" w:rsidP="0052257A">
      <w:r>
        <w:t xml:space="preserve">Az utolsó </w:t>
      </w:r>
      <w:r w:rsidR="00584B14">
        <w:t>ki</w:t>
      </w:r>
      <w:r w:rsidR="00437946">
        <w:t>e</w:t>
      </w:r>
      <w:r w:rsidR="00584B14">
        <w:t>melendő</w:t>
      </w:r>
      <w:r w:rsidR="00A662D8">
        <w:t xml:space="preserve"> </w:t>
      </w:r>
      <w:r>
        <w:t xml:space="preserve">komponens a </w:t>
      </w:r>
      <w:proofErr w:type="spellStart"/>
      <w:r w:rsidR="005950A1" w:rsidRPr="00E369B7">
        <w:t>RAdam</w:t>
      </w:r>
      <w:proofErr w:type="spellEnd"/>
      <w:r w:rsidR="005950A1" w:rsidRPr="00E369B7">
        <w:t xml:space="preserve"> </w:t>
      </w:r>
      <w:r w:rsidR="003C6743" w:rsidRPr="00E369B7">
        <w:t>optimalizáló</w:t>
      </w:r>
      <w:r w:rsidR="005950A1" w:rsidRPr="00E369B7">
        <w:t xml:space="preserve"> </w:t>
      </w:r>
      <w:r w:rsidR="00A77219" w:rsidRPr="00E369B7">
        <w:t>algoritmus</w:t>
      </w:r>
      <w:r w:rsidR="00D20AD1" w:rsidRPr="00E369B7">
        <w:t xml:space="preserve">, mely </w:t>
      </w:r>
      <w:r w:rsidR="00D20AD1" w:rsidRPr="00AE2028">
        <w:t xml:space="preserve">a háló </w:t>
      </w:r>
      <w:r w:rsidR="00A77219" w:rsidRPr="00AE2028">
        <w:t xml:space="preserve">jelenlegi </w:t>
      </w:r>
      <w:r w:rsidR="00D20AD1" w:rsidRPr="00AE2028">
        <w:t xml:space="preserve">paramétereit és </w:t>
      </w:r>
      <w:r w:rsidR="003C6743" w:rsidRPr="00AE2028">
        <w:t xml:space="preserve">a </w:t>
      </w:r>
      <w:r w:rsidR="00D20AD1" w:rsidRPr="00AE2028">
        <w:t>veszteségfüggvény gradienseit felhasználva számolja ki a háló új paramétereit</w:t>
      </w:r>
      <w:r w:rsidR="003C6743" w:rsidRPr="00AE2028">
        <w:t xml:space="preserve"> a hiba-visszaterjesztés segítségével</w:t>
      </w:r>
      <w:r w:rsidR="005950A1" w:rsidRPr="00AE2028">
        <w:t>.</w:t>
      </w:r>
      <w:r w:rsidR="00AB203A" w:rsidRPr="00AE2028">
        <w:t xml:space="preserve"> </w:t>
      </w:r>
      <w:r w:rsidR="00FA7462">
        <w:t xml:space="preserve">A veszteségfüggvény három tag összegéből épül fel: </w:t>
      </w:r>
      <w:proofErr w:type="spellStart"/>
      <w:r w:rsidR="00FA7462">
        <w:t>Actor-tól</w:t>
      </w:r>
      <w:proofErr w:type="spellEnd"/>
      <w:r w:rsidR="00FA7462">
        <w:t xml:space="preserve"> kapott stratégiára, annak entrópiájára és a</w:t>
      </w:r>
      <w:r w:rsidR="00D833EA">
        <w:t xml:space="preserve"> </w:t>
      </w:r>
      <w:proofErr w:type="spellStart"/>
      <w:r w:rsidR="00D833EA">
        <w:t>Critic</w:t>
      </w:r>
      <w:proofErr w:type="spellEnd"/>
      <w:r w:rsidR="00D833EA">
        <w:t xml:space="preserve"> fejre számolt költségből</w:t>
      </w:r>
      <w:r w:rsidR="009602A0">
        <w:t>.</w:t>
      </w:r>
      <w:r w:rsidR="00D74660">
        <w:t xml:space="preserve"> </w:t>
      </w:r>
      <w:r w:rsidR="00822B21">
        <w:t>Ezek minden esetben átlagértékek összegek helyett</w:t>
      </w:r>
      <w:r w:rsidR="005313B4">
        <w:t xml:space="preserve">, mivel egy epizód idő előtt is befejeződhet, tehát nem biztos, hogy azonos hosszúságúak lesznek a batch-ek. </w:t>
      </w:r>
    </w:p>
    <w:p w14:paraId="0BA01897" w14:textId="1DA32239" w:rsidR="00053BCD" w:rsidRPr="00FA7462" w:rsidRDefault="00A96694" w:rsidP="005C209A">
      <w:r>
        <w:lastRenderedPageBreak/>
        <w:t>A</w:t>
      </w:r>
      <w:r w:rsidR="0052257A">
        <w:t xml:space="preserve">z </w:t>
      </w:r>
      <w:proofErr w:type="spellStart"/>
      <w:r w:rsidR="0052257A">
        <w:t>Actor</w:t>
      </w:r>
      <w:proofErr w:type="spellEnd"/>
      <w:r w:rsidR="0052257A">
        <w:t xml:space="preserve"> költségét</w:t>
      </w:r>
      <w:r>
        <w:t xml:space="preserve"> különbözőképpen kell számolni attól függően, hogy </w:t>
      </w:r>
      <w:r w:rsidR="00C246AB">
        <w:t xml:space="preserve">A2C-t vagy PPO-t </w:t>
      </w:r>
      <w:r w:rsidR="00C246AB" w:rsidRPr="00FA7462">
        <w:t>alkalmazok</w:t>
      </w:r>
      <w:r w:rsidR="0045500D">
        <w:t>, míg a</w:t>
      </w:r>
      <w:r w:rsidR="0052257A">
        <w:t xml:space="preserve"> másik két tag változatlan</w:t>
      </w:r>
      <w:r w:rsidR="00816183">
        <w:t xml:space="preserve"> mindkét esetben</w:t>
      </w:r>
      <w:r w:rsidR="0052257A">
        <w:t>.</w:t>
      </w:r>
      <w:r w:rsidR="00816183">
        <w:t xml:space="preserve"> A </w:t>
      </w:r>
      <w:proofErr w:type="spellStart"/>
      <w:r w:rsidR="00816183">
        <w:t>Critic</w:t>
      </w:r>
      <w:proofErr w:type="spellEnd"/>
      <w:r w:rsidR="00816183">
        <w:t xml:space="preserve"> fej költsége az előnyre számított átlagos négyzetes hiba (</w:t>
      </w:r>
      <w:r w:rsidR="00816183" w:rsidRPr="00816183">
        <w:rPr>
          <w:i/>
          <w:iCs/>
        </w:rPr>
        <w:t>MSE</w:t>
      </w:r>
      <w:r w:rsidR="00816183">
        <w:rPr>
          <w:i/>
          <w:iCs/>
        </w:rPr>
        <w:t xml:space="preserve"> </w:t>
      </w:r>
      <w:r w:rsidR="00816183">
        <w:t xml:space="preserve">– </w:t>
      </w:r>
      <w:proofErr w:type="spellStart"/>
      <w:r w:rsidR="00816183" w:rsidRPr="00816183">
        <w:rPr>
          <w:i/>
          <w:iCs/>
        </w:rPr>
        <w:t>mean</w:t>
      </w:r>
      <w:proofErr w:type="spellEnd"/>
      <w:r w:rsidR="00816183" w:rsidRPr="00816183">
        <w:rPr>
          <w:i/>
          <w:iCs/>
        </w:rPr>
        <w:t xml:space="preserve"> </w:t>
      </w:r>
      <w:proofErr w:type="spellStart"/>
      <w:r w:rsidR="00816183" w:rsidRPr="00816183">
        <w:rPr>
          <w:i/>
          <w:iCs/>
        </w:rPr>
        <w:t>squared</w:t>
      </w:r>
      <w:proofErr w:type="spellEnd"/>
      <w:r w:rsidR="00816183" w:rsidRPr="00816183">
        <w:rPr>
          <w:i/>
          <w:iCs/>
        </w:rPr>
        <w:t xml:space="preserve"> </w:t>
      </w:r>
      <w:proofErr w:type="spellStart"/>
      <w:r w:rsidR="00816183" w:rsidRPr="00816183">
        <w:rPr>
          <w:i/>
          <w:iCs/>
        </w:rPr>
        <w:t>error</w:t>
      </w:r>
      <w:proofErr w:type="spellEnd"/>
      <w:r w:rsidR="00816183">
        <w:t>)</w:t>
      </w:r>
      <w:r w:rsidR="00CD16B5">
        <w:t xml:space="preserve">, mely arra ösztönzi a hálót, hogy minél pontosabban becsülje meg </w:t>
      </w:r>
      <w:r w:rsidR="00B463AF">
        <w:t>a</w:t>
      </w:r>
      <w:r w:rsidR="00054887">
        <w:t xml:space="preserve"> jövőbeli</w:t>
      </w:r>
      <w:r w:rsidR="00B463AF">
        <w:t xml:space="preserve"> </w:t>
      </w:r>
      <w:r w:rsidR="00B463AF" w:rsidRPr="00054887">
        <w:t xml:space="preserve">diszkontált </w:t>
      </w:r>
      <w:r w:rsidR="00B463AF">
        <w:t>jutalmat.</w:t>
      </w:r>
      <w:r w:rsidR="00053BCD">
        <w:t xml:space="preserve"> Az </w:t>
      </w:r>
      <w:proofErr w:type="spellStart"/>
      <w:r w:rsidR="00053BCD">
        <w:t>Actor</w:t>
      </w:r>
      <w:proofErr w:type="spellEnd"/>
      <w:r w:rsidR="00053BCD">
        <w:t xml:space="preserve"> kimenetén érkező nyers akció értékeket (</w:t>
      </w:r>
      <w:proofErr w:type="spellStart"/>
      <w:r w:rsidR="00053BCD" w:rsidRPr="00053BCD">
        <w:rPr>
          <w:i/>
          <w:iCs/>
        </w:rPr>
        <w:t>logits</w:t>
      </w:r>
      <w:proofErr w:type="spellEnd"/>
      <w:r w:rsidR="00053BCD">
        <w:t xml:space="preserve">) </w:t>
      </w:r>
      <w:r w:rsidR="00053BCD" w:rsidRPr="00053BCD">
        <w:rPr>
          <w:i/>
          <w:iCs/>
        </w:rPr>
        <w:t>softmax</w:t>
      </w:r>
      <w:r w:rsidR="00053BCD">
        <w:rPr>
          <w:i/>
          <w:iCs/>
        </w:rPr>
        <w:t xml:space="preserve"> </w:t>
      </w:r>
      <w:r w:rsidR="00053BCD">
        <w:t>segítségével konvertáljuk valószínűségi változókká.</w:t>
      </w:r>
      <w:r w:rsidR="00D85C74">
        <w:t xml:space="preserve"> Az akciókat ebből a kategorikus eloszlásból </w:t>
      </w:r>
      <w:proofErr w:type="spellStart"/>
      <w:r w:rsidR="00D85C74">
        <w:t>mintavételezzük</w:t>
      </w:r>
      <w:proofErr w:type="spellEnd"/>
      <w:r w:rsidR="00D85C74">
        <w:t xml:space="preserve">. </w:t>
      </w:r>
      <w:r w:rsidR="0067615E">
        <w:t xml:space="preserve">Az eloszlás entrópiáját is hozzáadjuk a veszteségekhez </w:t>
      </w:r>
      <w:proofErr w:type="spellStart"/>
      <w:r w:rsidR="0067615E">
        <w:t>regularizáció</w:t>
      </w:r>
      <w:proofErr w:type="spellEnd"/>
      <w:r w:rsidR="0067615E">
        <w:t xml:space="preserve"> céljából</w:t>
      </w:r>
      <w:r w:rsidR="00C30418">
        <w:t xml:space="preserve">: </w:t>
      </w:r>
      <w:r w:rsidR="00920348">
        <w:t>Az</w:t>
      </w:r>
      <w:r w:rsidR="00C30418">
        <w:t xml:space="preserve"> </w:t>
      </w:r>
      <w:r w:rsidR="0041448A">
        <w:t>elfajuló (kis entrópiájú</w:t>
      </w:r>
      <w:r w:rsidR="00C30418">
        <w:t>) stratégi</w:t>
      </w:r>
      <w:r w:rsidR="002E05CA">
        <w:t>át</w:t>
      </w:r>
      <w:r w:rsidR="00C30418">
        <w:t xml:space="preserve"> </w:t>
      </w:r>
      <w:r w:rsidR="002E05CA">
        <w:t xml:space="preserve">elkerülendő ezt </w:t>
      </w:r>
      <w:r w:rsidR="00C30418">
        <w:t>kivonjuk az összegből</w:t>
      </w:r>
      <w:r w:rsidR="002E05CA">
        <w:t>,</w:t>
      </w:r>
      <w:r w:rsidR="00C30418">
        <w:t xml:space="preserve"> </w:t>
      </w:r>
      <w:r w:rsidR="002E05CA">
        <w:t>v</w:t>
      </w:r>
      <w:r w:rsidR="00C30418">
        <w:t xml:space="preserve">iszont kis súllyal szerepel az egyenletben, hogy </w:t>
      </w:r>
      <w:r w:rsidR="005C209A">
        <w:t>ne legyen egyenletes</w:t>
      </w:r>
      <w:r w:rsidR="00F64189">
        <w:t xml:space="preserve"> eloszlású</w:t>
      </w:r>
      <w:r w:rsidR="005C209A">
        <w:t xml:space="preserve"> (nagy entrópiájú) se a stratégia.</w:t>
      </w:r>
    </w:p>
    <w:p w14:paraId="7862D429" w14:textId="376DFC12" w:rsidR="0042327A" w:rsidRPr="00AE2028" w:rsidRDefault="0042327A" w:rsidP="000713CF">
      <w:pPr>
        <w:pStyle w:val="Heading3"/>
      </w:pPr>
      <w:bookmarkStart w:id="137" w:name="_Toc90603018"/>
      <w:r w:rsidRPr="00AE2028">
        <w:t>Ágens</w:t>
      </w:r>
      <w:bookmarkEnd w:id="137"/>
    </w:p>
    <w:p w14:paraId="02722056" w14:textId="432D48F5" w:rsidR="0042327A" w:rsidRPr="00AE2028" w:rsidRDefault="0042327A" w:rsidP="0042327A">
      <w:r w:rsidRPr="00AE2028">
        <w:t xml:space="preserve">Az architektúra lelke, vagyis maga az ágens az </w:t>
      </w:r>
      <w:proofErr w:type="spellStart"/>
      <w:r w:rsidR="00D31C29" w:rsidRPr="00AE2028">
        <w:t>Actor-Critic</w:t>
      </w:r>
      <w:proofErr w:type="spellEnd"/>
      <w:r w:rsidR="00D31C29" w:rsidRPr="00AE2028">
        <w:t xml:space="preserve"> neurális hálózat</w:t>
      </w:r>
      <w:r w:rsidRPr="00AE2028">
        <w:t>. Ez</w:t>
      </w:r>
      <w:r w:rsidR="00D31C29" w:rsidRPr="00AE2028">
        <w:t xml:space="preserve"> a módszer</w:t>
      </w:r>
      <w:r w:rsidRPr="00AE2028">
        <w:t xml:space="preserve"> alkalma</w:t>
      </w:r>
      <w:r w:rsidR="00D31C29" w:rsidRPr="00AE2028">
        <w:t>s</w:t>
      </w:r>
      <w:r w:rsidRPr="00AE2028">
        <w:t xml:space="preserve"> az optimális stratégia megtanulására. </w:t>
      </w:r>
    </w:p>
    <w:p w14:paraId="583E6897" w14:textId="4C9969C6" w:rsidR="007A3884" w:rsidRPr="00AE2028" w:rsidRDefault="00732D58" w:rsidP="007A3884">
      <w:r w:rsidRPr="00AE2028">
        <w:t xml:space="preserve">A hálót alapvetően két egységre lehet </w:t>
      </w:r>
      <w:r w:rsidRPr="0069151D">
        <w:t>bontani: Az első fele a bemenet</w:t>
      </w:r>
      <w:r w:rsidR="00AC2F81">
        <w:t>é</w:t>
      </w:r>
      <w:r w:rsidRPr="0069151D">
        <w:t>n kapott állapot</w:t>
      </w:r>
      <w:r w:rsidR="008A47DE">
        <w:t xml:space="preserve"> </w:t>
      </w:r>
      <w:proofErr w:type="spellStart"/>
      <w:r w:rsidR="008A47DE">
        <w:t>tenzort</w:t>
      </w:r>
      <w:proofErr w:type="spellEnd"/>
      <w:r w:rsidRPr="0069151D">
        <w:t xml:space="preserve"> kódolja, </w:t>
      </w:r>
      <w:r w:rsidR="00874165" w:rsidRPr="0069151D">
        <w:t>vagyis a jellemzők kinyerésére szolgál</w:t>
      </w:r>
      <w:r w:rsidRPr="0069151D">
        <w:t xml:space="preserve"> (</w:t>
      </w:r>
      <w:r w:rsidR="005B324F" w:rsidRPr="0069151D">
        <w:t xml:space="preserve">jellemző </w:t>
      </w:r>
      <w:proofErr w:type="spellStart"/>
      <w:r w:rsidR="005B324F" w:rsidRPr="0069151D">
        <w:t>enkóder</w:t>
      </w:r>
      <w:proofErr w:type="spellEnd"/>
      <w:r w:rsidR="005B324F" w:rsidRPr="0069151D">
        <w:t xml:space="preserve">, </w:t>
      </w:r>
      <w:proofErr w:type="spellStart"/>
      <w:r w:rsidR="00EC6BD1" w:rsidRPr="0069151D">
        <w:rPr>
          <w:i/>
          <w:iCs/>
        </w:rPr>
        <w:t>backbone</w:t>
      </w:r>
      <w:proofErr w:type="spellEnd"/>
      <w:r w:rsidRPr="0069151D">
        <w:t xml:space="preserve">), míg </w:t>
      </w:r>
      <w:r w:rsidR="007A3884" w:rsidRPr="0069151D">
        <w:t xml:space="preserve">a második fele </w:t>
      </w:r>
      <w:r w:rsidR="00874165" w:rsidRPr="0069151D">
        <w:t>lényegében</w:t>
      </w:r>
      <w:r w:rsidR="007A3884" w:rsidRPr="0069151D">
        <w:t xml:space="preserve"> a két fejet takarja, amely</w:t>
      </w:r>
      <w:r w:rsidR="00874165" w:rsidRPr="0069151D">
        <w:t>ek</w:t>
      </w:r>
      <w:r w:rsidR="007A3884" w:rsidRPr="0069151D">
        <w:t xml:space="preserve"> </w:t>
      </w:r>
      <w:r w:rsidR="00874165" w:rsidRPr="0069151D">
        <w:t>a</w:t>
      </w:r>
      <w:r w:rsidR="007A3884" w:rsidRPr="0069151D">
        <w:t xml:space="preserve"> kódolt </w:t>
      </w:r>
      <w:r w:rsidR="00874165" w:rsidRPr="0069151D">
        <w:t>jellemzőkből</w:t>
      </w:r>
      <w:r w:rsidR="007A3884" w:rsidRPr="0069151D">
        <w:t xml:space="preserve"> előállítj</w:t>
      </w:r>
      <w:r w:rsidR="00807014" w:rsidRPr="0069151D">
        <w:t>ák</w:t>
      </w:r>
      <w:r w:rsidR="007A3884" w:rsidRPr="0069151D">
        <w:t xml:space="preserve"> az optimális stratégiát és az állapot-érték függvényt</w:t>
      </w:r>
      <w:r w:rsidR="007A3884" w:rsidRPr="00AE2028">
        <w:t xml:space="preserve">. Az utóbbi komponens általában egyszerű, teljesen-összecsatolt osztályozó rétegeket tartalmaz. Diszkrét esetben az </w:t>
      </w:r>
      <w:proofErr w:type="spellStart"/>
      <w:r w:rsidR="007A3884" w:rsidRPr="00AE2028">
        <w:t>Actor</w:t>
      </w:r>
      <w:proofErr w:type="spellEnd"/>
      <w:r w:rsidR="007A3884" w:rsidRPr="00AE2028">
        <w:t xml:space="preserve"> fej egy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7A3884" w:rsidRPr="00AE2028">
        <w:t xml:space="preserve"> (a lehetséges akciók száma) neuronokból </w:t>
      </w:r>
      <w:r w:rsidR="00A43E7E">
        <w:t xml:space="preserve">álló </w:t>
      </w:r>
      <w:r w:rsidR="007A3884" w:rsidRPr="00AE2028">
        <w:t xml:space="preserve">osztályozó, míg a </w:t>
      </w:r>
      <w:proofErr w:type="spellStart"/>
      <w:r w:rsidR="007A3884" w:rsidRPr="00AE2028">
        <w:t>Critic</w:t>
      </w:r>
      <w:proofErr w:type="spellEnd"/>
      <w:r w:rsidR="007A3884" w:rsidRPr="00AE2028">
        <w:t xml:space="preserve"> fej egyetlen skalárt ad meg, az állapot-értéket. Ez a része a hálónak viszonylag egyértelműen adódik, </w:t>
      </w:r>
      <w:r w:rsidR="00B17B01">
        <w:t>azonban</w:t>
      </w:r>
      <w:r w:rsidR="007A3884" w:rsidRPr="00AE2028">
        <w:t xml:space="preserve"> egyáltalán nem evidens, hogy a </w:t>
      </w:r>
      <w:proofErr w:type="spellStart"/>
      <w:r w:rsidR="00996194">
        <w:t>backbone</w:t>
      </w:r>
      <w:proofErr w:type="spellEnd"/>
      <w:r w:rsidR="007A3884" w:rsidRPr="00AE2028">
        <w:t xml:space="preserve"> része hogyan épül fel.</w:t>
      </w:r>
    </w:p>
    <w:p w14:paraId="732816F9" w14:textId="77777777" w:rsidR="009416FA" w:rsidRPr="00AE2028" w:rsidRDefault="009416FA" w:rsidP="009416FA">
      <w:pPr>
        <w:pStyle w:val="Kp"/>
      </w:pPr>
      <w:r w:rsidRPr="00AE2028">
        <w:rPr>
          <w:noProof/>
        </w:rPr>
        <w:drawing>
          <wp:inline distT="0" distB="0" distL="0" distR="0" wp14:anchorId="5F35B009" wp14:editId="29AF3BE9">
            <wp:extent cx="5400040" cy="1601470"/>
            <wp:effectExtent l="0" t="0" r="0" b="0"/>
            <wp:docPr id="21" name="Ábr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400040" cy="1601470"/>
                    </a:xfrm>
                    <a:prstGeom prst="rect">
                      <a:avLst/>
                    </a:prstGeom>
                  </pic:spPr>
                </pic:pic>
              </a:graphicData>
            </a:graphic>
          </wp:inline>
        </w:drawing>
      </w:r>
    </w:p>
    <w:bookmarkStart w:id="138" w:name="_Ref72137156"/>
    <w:p w14:paraId="4054A3C1" w14:textId="460CC802" w:rsidR="009416FA" w:rsidRPr="00AE2028" w:rsidRDefault="00CE066D" w:rsidP="009416FA">
      <w:pPr>
        <w:pStyle w:val="Caption"/>
      </w:pPr>
      <w:r>
        <w:fldChar w:fldCharType="begin"/>
      </w:r>
      <w:r>
        <w:instrText xml:space="preserve"> STYLEREF 1 \s </w:instrText>
      </w:r>
      <w:r>
        <w:fldChar w:fldCharType="separate"/>
      </w:r>
      <w:r w:rsidR="00F002AE">
        <w:rPr>
          <w:noProof/>
        </w:rPr>
        <w:t>4</w:t>
      </w:r>
      <w:r>
        <w:fldChar w:fldCharType="end"/>
      </w:r>
      <w:r>
        <w:t>.</w:t>
      </w:r>
      <w:fldSimple w:instr=" SEQ ábra \* ARABIC \s 1 ">
        <w:r w:rsidR="00F002AE">
          <w:rPr>
            <w:noProof/>
          </w:rPr>
          <w:t>2</w:t>
        </w:r>
      </w:fldSimple>
      <w:r w:rsidR="009416FA" w:rsidRPr="00AE2028">
        <w:t>. ábra</w:t>
      </w:r>
      <w:bookmarkEnd w:id="138"/>
      <w:r w:rsidR="009416FA" w:rsidRPr="00AE2028">
        <w:t xml:space="preserve"> </w:t>
      </w:r>
      <w:proofErr w:type="spellStart"/>
      <w:r w:rsidR="009416FA" w:rsidRPr="00AE2028">
        <w:t>Actor-Critic</w:t>
      </w:r>
      <w:proofErr w:type="spellEnd"/>
      <w:r w:rsidR="009416FA" w:rsidRPr="00AE2028">
        <w:t xml:space="preserve"> modell</w:t>
      </w:r>
    </w:p>
    <w:p w14:paraId="58FAD6EB" w14:textId="3D1BD3C9" w:rsidR="005E13F8" w:rsidRDefault="007A3884" w:rsidP="007A3884">
      <w:r w:rsidRPr="00AE2028">
        <w:t xml:space="preserve">A </w:t>
      </w:r>
      <w:proofErr w:type="spellStart"/>
      <w:r w:rsidR="0059460F">
        <w:t>backbone</w:t>
      </w:r>
      <w:proofErr w:type="spellEnd"/>
      <w:r w:rsidR="002C7BD5">
        <w:t xml:space="preserve"> </w:t>
      </w:r>
      <w:r w:rsidRPr="00AE2028">
        <w:t>első komponense egy</w:t>
      </w:r>
      <w:r w:rsidR="000D6D1B">
        <w:t xml:space="preserve"> ortogonálisan inicializált</w:t>
      </w:r>
      <w:r w:rsidRPr="00AE2028">
        <w:t xml:space="preserve"> CNN hálózat, mely a bemenetén kapott NCHW formátumú képek </w:t>
      </w:r>
      <w:proofErr w:type="spellStart"/>
      <w:r w:rsidR="00C0410D" w:rsidRPr="003400D2">
        <w:t>tenzor</w:t>
      </w:r>
      <w:r w:rsidR="00D002AA" w:rsidRPr="003400D2">
        <w:t>á</w:t>
      </w:r>
      <w:r w:rsidR="00C0410D" w:rsidRPr="003400D2">
        <w:t>t</w:t>
      </w:r>
      <w:proofErr w:type="spellEnd"/>
      <w:r w:rsidR="00C0410D" w:rsidRPr="003400D2">
        <w:t xml:space="preserve"> egy </w:t>
      </w:r>
      <m:oMath>
        <m:r>
          <w:rPr>
            <w:rFonts w:ascii="Cambria Math" w:hAnsi="Cambria Math"/>
          </w:rPr>
          <m:t>h</m:t>
        </m:r>
        <m:r>
          <m:rPr>
            <m:sty m:val="p"/>
          </m:rPr>
          <w:rPr>
            <w:rFonts w:ascii="Cambria Math" w:hAnsi="Cambria Math"/>
          </w:rPr>
          <m:t xml:space="preserve"> </m:t>
        </m:r>
      </m:oMath>
      <w:r w:rsidR="003400D2" w:rsidRPr="003400D2">
        <w:t xml:space="preserve">(rejtett dimenzió) hosszú </w:t>
      </w:r>
      <w:r w:rsidR="00C0410D" w:rsidRPr="003400D2">
        <w:lastRenderedPageBreak/>
        <w:t>vektorba képezi le.</w:t>
      </w:r>
      <w:r w:rsidR="005C0ECB" w:rsidRPr="003400D2">
        <w:t xml:space="preserve"> A</w:t>
      </w:r>
      <w:r w:rsidR="005C0ECB" w:rsidRPr="00AE2028">
        <w:t xml:space="preserve"> dimenziócsökkentést négy darab egymást követő leskálázó </w:t>
      </w:r>
      <w:proofErr w:type="spellStart"/>
      <w:r w:rsidR="005C0ECB" w:rsidRPr="00AE2028">
        <w:t>konvolúcióval</w:t>
      </w:r>
      <w:proofErr w:type="spellEnd"/>
      <w:r w:rsidR="005C0ECB" w:rsidRPr="00AE2028">
        <w:t xml:space="preserve"> </w:t>
      </w:r>
      <w:sdt>
        <w:sdtPr>
          <w:id w:val="2076770014"/>
          <w:citation/>
        </w:sdtPr>
        <w:sdtEndPr/>
        <w:sdtContent>
          <w:r w:rsidR="005C0ECB" w:rsidRPr="00AE2028">
            <w:fldChar w:fldCharType="begin"/>
          </w:r>
          <w:r w:rsidR="005C0ECB" w:rsidRPr="00AE2028">
            <w:instrText xml:space="preserve"> CITATION Zei14 \l 1038 </w:instrText>
          </w:r>
          <w:r w:rsidR="005C0ECB" w:rsidRPr="00AE2028">
            <w:fldChar w:fldCharType="separate"/>
          </w:r>
          <w:r w:rsidR="00F002AE">
            <w:rPr>
              <w:noProof/>
            </w:rPr>
            <w:t>[19]</w:t>
          </w:r>
          <w:r w:rsidR="005C0ECB" w:rsidRPr="00AE2028">
            <w:fldChar w:fldCharType="end"/>
          </w:r>
        </w:sdtContent>
      </w:sdt>
      <w:r w:rsidR="005C0ECB" w:rsidRPr="00AE2028">
        <w:t xml:space="preserve"> érem el, tehát </w:t>
      </w:r>
      <w:proofErr w:type="spellStart"/>
      <w:r w:rsidR="005C0ECB" w:rsidRPr="002741F2">
        <w:t>pooling</w:t>
      </w:r>
      <w:proofErr w:type="spellEnd"/>
      <w:r w:rsidR="005C0ECB" w:rsidRPr="00AE2028">
        <w:t xml:space="preserve"> réteget nem alkalmazok. A</w:t>
      </w:r>
      <w:r w:rsidR="00EA2ED9">
        <w:t>z egyes</w:t>
      </w:r>
      <w:r w:rsidR="005C0ECB" w:rsidRPr="00AE2028">
        <w:t xml:space="preserve"> konvolúciós rétegek aktivációs függvényeiként </w:t>
      </w:r>
      <w:proofErr w:type="spellStart"/>
      <w:r w:rsidR="005C0ECB" w:rsidRPr="00AE2028">
        <w:rPr>
          <w:i/>
          <w:iCs/>
        </w:rPr>
        <w:t>Leaky</w:t>
      </w:r>
      <w:proofErr w:type="spellEnd"/>
      <w:r w:rsidR="00C92C57">
        <w:rPr>
          <w:i/>
          <w:iCs/>
        </w:rPr>
        <w:t xml:space="preserve"> </w:t>
      </w:r>
      <w:proofErr w:type="spellStart"/>
      <w:r w:rsidR="005C0ECB" w:rsidRPr="00AE2028">
        <w:rPr>
          <w:i/>
          <w:iCs/>
        </w:rPr>
        <w:t>ReLU</w:t>
      </w:r>
      <w:proofErr w:type="spellEnd"/>
      <w:r w:rsidR="005C0ECB" w:rsidRPr="00AE2028">
        <w:t xml:space="preserve"> nemlinearitást alkalmazok, mely hasonló a </w:t>
      </w:r>
      <w:proofErr w:type="spellStart"/>
      <w:r w:rsidR="005C0ECB" w:rsidRPr="00AE2028">
        <w:rPr>
          <w:i/>
          <w:iCs/>
        </w:rPr>
        <w:t>ReLU</w:t>
      </w:r>
      <w:proofErr w:type="spellEnd"/>
      <w:r w:rsidR="005C0ECB" w:rsidRPr="00AE2028">
        <w:t xml:space="preserve"> függvényhez, de a negatív tartományban nem nullát rendel a bemen</w:t>
      </w:r>
      <w:r w:rsidR="005C0ECB" w:rsidRPr="00124E40">
        <w:t xml:space="preserve">ethez, hanem </w:t>
      </w:r>
      <w:r w:rsidR="0006771F" w:rsidRPr="00124E40">
        <w:t>a kis meredekségű letörése miatt egy kicsi negatív számot</w:t>
      </w:r>
      <w:r w:rsidR="005C0ECB" w:rsidRPr="00124E40">
        <w:t xml:space="preserve">. </w:t>
      </w:r>
    </w:p>
    <w:p w14:paraId="2EBC1C13" w14:textId="79187F1A" w:rsidR="00D93CBC" w:rsidRDefault="005E13F8" w:rsidP="00D93CBC">
      <w:r>
        <w:t xml:space="preserve">A stabilabb és gyorsabb konvergencia érdekében ún. </w:t>
      </w:r>
      <w:proofErr w:type="spellStart"/>
      <w:r w:rsidRPr="005E13F8">
        <w:rPr>
          <w:i/>
          <w:iCs/>
        </w:rPr>
        <w:t>LayerNorm</w:t>
      </w:r>
      <w:proofErr w:type="spellEnd"/>
      <w:r>
        <w:t xml:space="preserve">-ot alkalmazok a </w:t>
      </w:r>
      <w:proofErr w:type="spellStart"/>
      <w:r>
        <w:t>konvolúció</w:t>
      </w:r>
      <w:r w:rsidR="00DD05EB">
        <w:t>k</w:t>
      </w:r>
      <w:proofErr w:type="spellEnd"/>
      <w:r>
        <w:t xml:space="preserve"> után. </w:t>
      </w:r>
      <w:r w:rsidR="00DD05EB">
        <w:t xml:space="preserve">Az ismertebb </w:t>
      </w:r>
      <w:proofErr w:type="spellStart"/>
      <w:proofErr w:type="gramStart"/>
      <w:r w:rsidR="00DD05EB" w:rsidRPr="00DD05EB">
        <w:rPr>
          <w:i/>
          <w:iCs/>
        </w:rPr>
        <w:t>BatchNorm</w:t>
      </w:r>
      <w:r w:rsidR="00DD05EB">
        <w:t>-al</w:t>
      </w:r>
      <w:proofErr w:type="spellEnd"/>
      <w:proofErr w:type="gramEnd"/>
      <w:r w:rsidR="00DD05EB">
        <w:t xml:space="preserve"> szemben nem az egész batch-en keresztül normalizál csatornánkként, hanem minden egyes </w:t>
      </w:r>
      <w:proofErr w:type="spellStart"/>
      <w:r w:rsidR="00DD05EB">
        <w:t>tenzort</w:t>
      </w:r>
      <w:proofErr w:type="spellEnd"/>
      <w:r w:rsidR="00DD05EB">
        <w:t xml:space="preserve"> egyénileg kezel</w:t>
      </w:r>
      <w:r w:rsidR="0089661A">
        <w:t>ve</w:t>
      </w:r>
      <w:r w:rsidR="00DD05EB">
        <w:t xml:space="preserve"> az összes csatornáján keresztül normalizál.</w:t>
      </w:r>
      <w:r w:rsidR="001541AC">
        <w:t xml:space="preserve"> </w:t>
      </w:r>
      <w:r w:rsidR="00FE6EC9">
        <w:t xml:space="preserve">Mi esetünkben az egymáshoz nagyon közeli </w:t>
      </w:r>
      <w:proofErr w:type="spellStart"/>
      <w:r w:rsidR="00FE6EC9">
        <w:t>framek</w:t>
      </w:r>
      <w:proofErr w:type="spellEnd"/>
      <w:r w:rsidR="00FE6EC9">
        <w:t>-en keresztül nem lenne értelme csatornánkként normalizálni.</w:t>
      </w:r>
    </w:p>
    <w:p w14:paraId="7038C02D" w14:textId="4524C591" w:rsidR="007A3884" w:rsidRPr="00AE2028" w:rsidRDefault="005C0ECB" w:rsidP="00D93CBC">
      <w:r w:rsidRPr="00124E40">
        <w:t xml:space="preserve">Végül </w:t>
      </w:r>
      <w:r w:rsidRPr="00351468">
        <w:t xml:space="preserve">kicsomagolom a képeket, hogy ismét külön kezelhessük </w:t>
      </w:r>
      <w:r w:rsidRPr="00AE2028">
        <w:t xml:space="preserve">a különböző környezetektől kapott </w:t>
      </w:r>
      <w:proofErr w:type="spellStart"/>
      <w:r w:rsidRPr="00AE2028">
        <w:t>frameket</w:t>
      </w:r>
      <w:proofErr w:type="spellEnd"/>
      <w:r w:rsidRPr="00AE2028">
        <w:t xml:space="preserve">. </w:t>
      </w:r>
      <w:r w:rsidR="00400171" w:rsidRPr="00AE2028">
        <w:t xml:space="preserve">Ekkor a reprezentáció </w:t>
      </w:r>
      <w:proofErr w:type="spellStart"/>
      <w:r w:rsidR="00400171" w:rsidRPr="00AE2028">
        <w:t>tenzor</w:t>
      </w:r>
      <w:r w:rsidR="007461DF">
        <w:t>j</w:t>
      </w:r>
      <w:r w:rsidR="00400171" w:rsidRPr="00AE2028">
        <w:t>a</w:t>
      </w:r>
      <w:proofErr w:type="spellEnd"/>
      <w:r w:rsidR="00400171" w:rsidRPr="00AE2028">
        <w:t xml:space="preserve"> </w:t>
      </w:r>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m:t>
            </m:r>
          </m:sub>
        </m:sSub>
        <m:r>
          <m:rPr>
            <m:sty m:val="p"/>
          </m:rPr>
          <w:rPr>
            <w:rFonts w:ascii="Cambria Math" w:hAnsi="Cambria Math"/>
          </w:rPr>
          <m:t>×</m:t>
        </m:r>
        <m:r>
          <w:rPr>
            <w:rFonts w:ascii="Cambria Math" w:hAnsi="Cambria Math"/>
          </w:rPr>
          <m:t>h</m:t>
        </m:r>
      </m:oMath>
      <w:r w:rsidR="00400171" w:rsidRPr="00AE2028">
        <w:t xml:space="preserve"> méretű, ahol az első dimenzió a környezetek száma, a második a framek száma.</w:t>
      </w:r>
    </w:p>
    <w:p w14:paraId="09BCF99A" w14:textId="769555D8" w:rsidR="00400171" w:rsidRPr="00AE2028" w:rsidRDefault="00400171" w:rsidP="007A3884">
      <w:r w:rsidRPr="00AE2028">
        <w:t>A következő két blokk</w:t>
      </w:r>
      <w:r w:rsidR="004868C7">
        <w:t>ot</w:t>
      </w:r>
      <w:r w:rsidRPr="00AE2028">
        <w:t xml:space="preserve"> opcionális</w:t>
      </w:r>
      <w:r w:rsidR="004868C7">
        <w:t>an tartalmazza a modell</w:t>
      </w:r>
      <w:r w:rsidRPr="00AE2028">
        <w:t xml:space="preserve">, hogy különböző struktúrákat össze tudjak hasonlítani a tanítások során. Az első kikapcsolható blokk a Multi-Head </w:t>
      </w:r>
      <w:proofErr w:type="spellStart"/>
      <w:r w:rsidRPr="00AE2028">
        <w:t>Attention</w:t>
      </w:r>
      <w:proofErr w:type="spellEnd"/>
      <w:r w:rsidRPr="00AE2028">
        <w:t xml:space="preserve"> réteg </w:t>
      </w:r>
      <w:sdt>
        <w:sdtPr>
          <w:id w:val="1898859000"/>
          <w:citation/>
        </w:sdtPr>
        <w:sdtEndPr/>
        <w:sdtContent>
          <w:r w:rsidRPr="00AE2028">
            <w:fldChar w:fldCharType="begin"/>
          </w:r>
          <w:r w:rsidRPr="00AE2028">
            <w:instrText xml:space="preserve"> CITATION Wan20 \l 1038 </w:instrText>
          </w:r>
          <w:r w:rsidRPr="00AE2028">
            <w:fldChar w:fldCharType="separate"/>
          </w:r>
          <w:r w:rsidR="00F002AE">
            <w:rPr>
              <w:noProof/>
            </w:rPr>
            <w:t>[20]</w:t>
          </w:r>
          <w:r w:rsidRPr="00AE2028">
            <w:fldChar w:fldCharType="end"/>
          </w:r>
        </w:sdtContent>
      </w:sdt>
      <w:r w:rsidRPr="00AE2028">
        <w:t xml:space="preserve">, mely előtt </w:t>
      </w:r>
      <w:r w:rsidR="00B85B5C">
        <w:t>szükségszerűen</w:t>
      </w:r>
      <w:r w:rsidRPr="00AE2028">
        <w:t xml:space="preserve"> alkalmaz</w:t>
      </w:r>
      <w:r w:rsidR="00B85B5C">
        <w:t>om</w:t>
      </w:r>
      <w:r w:rsidRPr="00AE2028">
        <w:t xml:space="preserve"> a</w:t>
      </w:r>
      <w:r w:rsidR="0075648E">
        <w:t xml:space="preserve"> bemutatott </w:t>
      </w:r>
      <w:r w:rsidRPr="00AE2028">
        <w:t>pozíció kódolási technikát. A bemeneti szekvencia hossza a képek száma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rsidRPr="00AE2028">
        <w:t xml:space="preserve">), hiszen a képek pozícióit szeretnénk kódolni, a környezetek mentén azonos lesz a kódolás (nyilvánvalóan nem szeretnénk különbséget tenni a független környezetek között). A rejtett dimenziók száma </w:t>
      </w:r>
      <m:oMath>
        <m:r>
          <w:rPr>
            <w:rFonts w:ascii="Cambria Math" w:hAnsi="Cambria Math"/>
          </w:rPr>
          <m:t>h</m:t>
        </m:r>
      </m:oMath>
      <w:r w:rsidR="00036929" w:rsidRPr="00AE2028">
        <w:t xml:space="preserve">, mely egy-két nagyságrenddel nagyobb, mint a képek száma. </w:t>
      </w:r>
    </w:p>
    <w:p w14:paraId="389AB261" w14:textId="77777777" w:rsidR="00036929" w:rsidRPr="00AE2028" w:rsidRDefault="00036929" w:rsidP="00036929">
      <w:pPr>
        <w:pStyle w:val="Kp"/>
      </w:pPr>
      <w:r w:rsidRPr="00AE2028">
        <w:rPr>
          <w:noProof/>
        </w:rPr>
        <w:drawing>
          <wp:inline distT="0" distB="0" distL="0" distR="0" wp14:anchorId="7F706D21" wp14:editId="1A2D2AA9">
            <wp:extent cx="4338320" cy="2477135"/>
            <wp:effectExtent l="0" t="0" r="508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8320" cy="2477135"/>
                    </a:xfrm>
                    <a:prstGeom prst="rect">
                      <a:avLst/>
                    </a:prstGeom>
                    <a:noFill/>
                    <a:ln>
                      <a:noFill/>
                    </a:ln>
                  </pic:spPr>
                </pic:pic>
              </a:graphicData>
            </a:graphic>
          </wp:inline>
        </w:drawing>
      </w:r>
    </w:p>
    <w:bookmarkStart w:id="139" w:name="_Ref72137346"/>
    <w:p w14:paraId="6A7DC25B" w14:textId="292BC309" w:rsidR="00526C4E" w:rsidRPr="00AE2028" w:rsidRDefault="00CE066D" w:rsidP="00526C4E">
      <w:pPr>
        <w:pStyle w:val="Caption"/>
      </w:pPr>
      <w:r>
        <w:fldChar w:fldCharType="begin"/>
      </w:r>
      <w:r>
        <w:instrText xml:space="preserve"> STYLEREF 1 \s </w:instrText>
      </w:r>
      <w:r>
        <w:fldChar w:fldCharType="separate"/>
      </w:r>
      <w:r w:rsidR="00F002AE">
        <w:rPr>
          <w:noProof/>
        </w:rPr>
        <w:t>4</w:t>
      </w:r>
      <w:r>
        <w:fldChar w:fldCharType="end"/>
      </w:r>
      <w:r>
        <w:t>.</w:t>
      </w:r>
      <w:fldSimple w:instr=" SEQ ábra \* ARABIC \s 1 ">
        <w:r w:rsidR="00F002AE">
          <w:rPr>
            <w:noProof/>
          </w:rPr>
          <w:t>3</w:t>
        </w:r>
      </w:fldSimple>
      <w:r w:rsidR="00036929" w:rsidRPr="00AE2028">
        <w:t>. ábra</w:t>
      </w:r>
      <w:bookmarkEnd w:id="139"/>
      <w:r w:rsidR="00036929" w:rsidRPr="00AE2028">
        <w:t xml:space="preserve"> </w:t>
      </w:r>
      <w:r w:rsidR="009416FA" w:rsidRPr="00AE2028">
        <w:t>Pozíció kódolás, feltüntetve az általam használt kódok halmazát</w:t>
      </w:r>
    </w:p>
    <w:p w14:paraId="15C59E49" w14:textId="34FD3C18" w:rsidR="000157A6" w:rsidRPr="00AE2028" w:rsidRDefault="000157A6" w:rsidP="000157A6">
      <w:r w:rsidRPr="00AE2028">
        <w:lastRenderedPageBreak/>
        <w:t xml:space="preserve">A </w:t>
      </w:r>
      <w:r w:rsidRPr="00AE2028">
        <w:rPr>
          <w:b/>
          <w:bCs/>
        </w:rPr>
        <w:fldChar w:fldCharType="begin"/>
      </w:r>
      <w:r w:rsidRPr="00AE2028">
        <w:rPr>
          <w:b/>
          <w:bCs/>
        </w:rPr>
        <w:instrText xml:space="preserve"> REF _Ref72137346 \h  \* MERGEFORMAT </w:instrText>
      </w:r>
      <w:r w:rsidRPr="00AE2028">
        <w:rPr>
          <w:b/>
          <w:bCs/>
        </w:rPr>
      </w:r>
      <w:r w:rsidRPr="00AE2028">
        <w:rPr>
          <w:b/>
          <w:bCs/>
        </w:rPr>
        <w:fldChar w:fldCharType="separate"/>
      </w:r>
      <w:r w:rsidR="00F002AE" w:rsidRPr="00F002AE">
        <w:rPr>
          <w:b/>
          <w:bCs/>
          <w:noProof/>
        </w:rPr>
        <w:t>4</w:t>
      </w:r>
      <w:r w:rsidR="00F002AE" w:rsidRPr="00F002AE">
        <w:rPr>
          <w:b/>
          <w:bCs/>
        </w:rPr>
        <w:t>.</w:t>
      </w:r>
      <w:r w:rsidR="00F002AE" w:rsidRPr="00F002AE">
        <w:rPr>
          <w:b/>
          <w:bCs/>
          <w:noProof/>
        </w:rPr>
        <w:t>3</w:t>
      </w:r>
      <w:r w:rsidR="00F002AE" w:rsidRPr="00F002AE">
        <w:rPr>
          <w:b/>
          <w:bCs/>
        </w:rPr>
        <w:t>. ábr</w:t>
      </w:r>
      <w:r w:rsidR="00511793">
        <w:rPr>
          <w:b/>
          <w:bCs/>
        </w:rPr>
        <w:t>án</w:t>
      </w:r>
      <w:r w:rsidRPr="00AE2028">
        <w:rPr>
          <w:b/>
          <w:bCs/>
        </w:rPr>
        <w:fldChar w:fldCharType="end"/>
      </w:r>
      <w:r w:rsidRPr="00AE2028">
        <w:rPr>
          <w:b/>
          <w:bCs/>
        </w:rPr>
        <w:t xml:space="preserve"> </w:t>
      </w:r>
      <w:r w:rsidRPr="00AE2028">
        <w:t xml:space="preserve">látható egy példa, melyen ábrázoltan, hogy hogyan alakulnak a kódok egy </w:t>
      </w:r>
      <w:r>
        <w:t>adott</w:t>
      </w:r>
      <w:r w:rsidRPr="00AE2028">
        <w:t xml:space="preserve"> beállításnál, mely egy maximum 1920 hosszú és 1080 rejtett dimenziójú szekvenciát képes kódolni. Az így kapott </w:t>
      </w:r>
      <w:proofErr w:type="spellStart"/>
      <w:r w:rsidRPr="00AE2028">
        <w:t>Full</w:t>
      </w:r>
      <w:proofErr w:type="spellEnd"/>
      <w:r w:rsidRPr="00AE2028">
        <w:t xml:space="preserve"> HD képen már </w:t>
      </w:r>
      <w:proofErr w:type="spellStart"/>
      <w:r w:rsidR="009E5E5A">
        <w:t>könyebben</w:t>
      </w:r>
      <w:proofErr w:type="spellEnd"/>
      <w:r w:rsidRPr="00AE2028">
        <w:t xml:space="preserve"> ki lehet venni az exponenciálisan nővő hullámhosszokat, a </w:t>
      </w:r>
      <w:r w:rsidRPr="00AE2028">
        <w:rPr>
          <w:b/>
          <w:bCs/>
        </w:rPr>
        <w:fldChar w:fldCharType="begin"/>
      </w:r>
      <w:r w:rsidRPr="00AE2028">
        <w:rPr>
          <w:b/>
          <w:bCs/>
        </w:rPr>
        <w:instrText xml:space="preserve"> REF _Ref72137198 \h  \* MERGEFORMAT </w:instrText>
      </w:r>
      <w:r w:rsidRPr="00AE2028">
        <w:rPr>
          <w:b/>
          <w:bCs/>
        </w:rPr>
      </w:r>
      <w:r w:rsidRPr="00AE2028">
        <w:rPr>
          <w:b/>
          <w:bCs/>
        </w:rPr>
        <w:fldChar w:fldCharType="separate"/>
      </w:r>
      <w:r w:rsidR="00F002AE" w:rsidRPr="00F002AE">
        <w:rPr>
          <w:b/>
          <w:bCs/>
          <w:noProof/>
        </w:rPr>
        <w:t>2</w:t>
      </w:r>
      <w:r w:rsidR="00F002AE" w:rsidRPr="00F002AE">
        <w:rPr>
          <w:b/>
          <w:bCs/>
        </w:rPr>
        <w:t>.</w:t>
      </w:r>
      <w:r w:rsidR="00F002AE" w:rsidRPr="00F002AE">
        <w:rPr>
          <w:b/>
          <w:bCs/>
          <w:noProof/>
        </w:rPr>
        <w:t>12</w:t>
      </w:r>
      <w:r w:rsidR="00F002AE" w:rsidRPr="00F002AE">
        <w:rPr>
          <w:b/>
          <w:bCs/>
        </w:rPr>
        <w:t>. ábr</w:t>
      </w:r>
      <w:r w:rsidR="001A113A">
        <w:rPr>
          <w:b/>
          <w:bCs/>
        </w:rPr>
        <w:t>ával</w:t>
      </w:r>
      <w:r w:rsidRPr="00AE2028">
        <w:rPr>
          <w:b/>
          <w:bCs/>
        </w:rPr>
        <w:fldChar w:fldCharType="end"/>
      </w:r>
      <w:r w:rsidRPr="00AE2028">
        <w:t xml:space="preserve"> szemben. A bal</w:t>
      </w:r>
      <w:r w:rsidR="0005629D">
        <w:t xml:space="preserve"> </w:t>
      </w:r>
      <w:r w:rsidRPr="00AE2028">
        <w:t xml:space="preserve">felső sarokba rajzolt téglalap jelzi az általam választott dimenziók esetén a kódolási beállítást, ahol </w:t>
      </w:r>
      <m:oMath>
        <m:r>
          <w:rPr>
            <w:rFonts w:ascii="Cambria Math" w:hAnsi="Cambria Math"/>
          </w:rPr>
          <m:t>h</m:t>
        </m:r>
        <m:r>
          <m:rPr>
            <m:sty m:val="p"/>
          </m:rPr>
          <w:rPr>
            <w:rFonts w:ascii="Cambria Math" w:hAnsi="Cambria Math"/>
          </w:rPr>
          <m:t>=512</m:t>
        </m:r>
      </m:oMath>
      <w:r w:rsidRPr="00AE2028">
        <w:t xml:space="preserve"> és a szekvencia hossza, azaz a képek száma: </w:t>
      </w:r>
      <m:oMath>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=5</m:t>
        </m:r>
      </m:oMath>
      <w:r w:rsidRPr="00AE2028">
        <w:t xml:space="preserve">. Az arányok </w:t>
      </w:r>
      <w:r w:rsidR="006873EC">
        <w:t>a jobb láthatóság érdekében enyhén módosításra kerültek.</w:t>
      </w:r>
    </w:p>
    <w:p w14:paraId="4C0D1195" w14:textId="2920014D" w:rsidR="00526C4E" w:rsidRPr="00AE2028" w:rsidRDefault="00526C4E" w:rsidP="00526C4E">
      <w:r w:rsidRPr="00AE2028">
        <w:t xml:space="preserve">A Multi-Head </w:t>
      </w:r>
      <w:proofErr w:type="spellStart"/>
      <w:r w:rsidRPr="00AE2028">
        <w:t>Attention</w:t>
      </w:r>
      <w:proofErr w:type="spellEnd"/>
      <w:r w:rsidRPr="00AE2028">
        <w:t xml:space="preserve"> megvalósításához a </w:t>
      </w:r>
      <w:proofErr w:type="spellStart"/>
      <w:r w:rsidRPr="00AE2028">
        <w:t>PyTorch</w:t>
      </w:r>
      <w:proofErr w:type="spellEnd"/>
      <w:r w:rsidRPr="00AE2028">
        <w:t xml:space="preserve"> implementációját használtam fel. A tanításokat egy kétfejű rétegen végeztem el, a </w:t>
      </w:r>
      <w:r w:rsidR="00207AD2">
        <w:t>paramétereket</w:t>
      </w:r>
      <w:r w:rsidRPr="00AE2028">
        <w:t xml:space="preserve"> úgy állítottam be, hogy a bemenet dimenzió</w:t>
      </w:r>
      <w:r w:rsidR="00A03195">
        <w:t>i</w:t>
      </w:r>
      <w:r w:rsidRPr="00AE2028">
        <w:t xml:space="preserve"> ne változzanak.</w:t>
      </w:r>
    </w:p>
    <w:p w14:paraId="4A4CA10A" w14:textId="151BB8A2" w:rsidR="0042327A" w:rsidRDefault="00526C4E" w:rsidP="0042327A">
      <w:r w:rsidRPr="00AE2028">
        <w:t xml:space="preserve">Az </w:t>
      </w:r>
      <w:proofErr w:type="spellStart"/>
      <w:r w:rsidRPr="00AE2028">
        <w:t>Attention</w:t>
      </w:r>
      <w:proofErr w:type="spellEnd"/>
      <w:r w:rsidRPr="00AE2028">
        <w:t xml:space="preserve"> blokkot</w:t>
      </w:r>
      <w:r w:rsidR="0042327A" w:rsidRPr="00AE2028">
        <w:t xml:space="preserve"> követi opcionálisan egy LSTM </w:t>
      </w:r>
      <w:r w:rsidR="009416FA" w:rsidRPr="00AE2028">
        <w:t>cella</w:t>
      </w:r>
      <w:r w:rsidR="0042327A" w:rsidRPr="00AE2028">
        <w:t xml:space="preserve"> (Long </w:t>
      </w:r>
      <w:proofErr w:type="spellStart"/>
      <w:r w:rsidR="0042327A" w:rsidRPr="00AE2028">
        <w:t>Short</w:t>
      </w:r>
      <w:proofErr w:type="spellEnd"/>
      <w:r w:rsidR="0042327A" w:rsidRPr="00AE2028">
        <w:t xml:space="preserve">-Term </w:t>
      </w:r>
      <w:proofErr w:type="spellStart"/>
      <w:r w:rsidR="0042327A" w:rsidRPr="00AE2028">
        <w:t>Memory</w:t>
      </w:r>
      <w:proofErr w:type="spellEnd"/>
      <w:r w:rsidR="0042327A" w:rsidRPr="00AE2028">
        <w:t xml:space="preserve"> </w:t>
      </w:r>
      <w:sdt>
        <w:sdtPr>
          <w:id w:val="901708240"/>
          <w:citation/>
        </w:sdtPr>
        <w:sdtEndPr/>
        <w:sdtContent>
          <w:r w:rsidR="0042327A" w:rsidRPr="00AE2028">
            <w:fldChar w:fldCharType="begin"/>
          </w:r>
          <w:r w:rsidR="0042327A" w:rsidRPr="00AE2028">
            <w:instrText xml:space="preserve"> CITATION Hoc97 \l 1038 </w:instrText>
          </w:r>
          <w:r w:rsidR="0042327A" w:rsidRPr="00AE2028">
            <w:fldChar w:fldCharType="separate"/>
          </w:r>
          <w:r w:rsidR="00F002AE">
            <w:rPr>
              <w:noProof/>
            </w:rPr>
            <w:t>[21]</w:t>
          </w:r>
          <w:r w:rsidR="0042327A" w:rsidRPr="00AE2028">
            <w:fldChar w:fldCharType="end"/>
          </w:r>
        </w:sdtContent>
      </w:sdt>
      <w:r w:rsidR="0042327A" w:rsidRPr="00AE2028">
        <w:t>)</w:t>
      </w:r>
      <w:r w:rsidR="009416FA" w:rsidRPr="00AE2028">
        <w:t>.</w:t>
      </w:r>
      <w:r w:rsidR="008A0CD9" w:rsidRPr="00AE2028">
        <w:t xml:space="preserve"> Az </w:t>
      </w:r>
      <w:proofErr w:type="spellStart"/>
      <w:r w:rsidR="008A0CD9" w:rsidRPr="00AE2028">
        <w:t>opcional</w:t>
      </w:r>
      <w:r w:rsidR="00E31819">
        <w:t>i</w:t>
      </w:r>
      <w:r w:rsidR="008A0CD9" w:rsidRPr="00AE2028">
        <w:t>tás</w:t>
      </w:r>
      <w:proofErr w:type="spellEnd"/>
      <w:r w:rsidR="008A0CD9" w:rsidRPr="00AE2028">
        <w:t xml:space="preserve"> oly módon van </w:t>
      </w:r>
      <w:r w:rsidR="00E31819">
        <w:t>korlátozva</w:t>
      </w:r>
      <w:r w:rsidR="008A0CD9" w:rsidRPr="00AE2028">
        <w:t xml:space="preserve">, hogy a Multi-Head </w:t>
      </w:r>
      <w:proofErr w:type="spellStart"/>
      <w:r w:rsidR="008A0CD9" w:rsidRPr="00AE2028">
        <w:t>Attention</w:t>
      </w:r>
      <w:proofErr w:type="spellEnd"/>
      <w:r w:rsidR="008A0CD9" w:rsidRPr="00AE2028">
        <w:t xml:space="preserve"> után mindenképp az LSTM réteg következzen. </w:t>
      </w:r>
      <w:r w:rsidR="00CC603A">
        <w:t xml:space="preserve">Összeségében tehát </w:t>
      </w:r>
      <w:r w:rsidR="008A0CD9" w:rsidRPr="00AE2028">
        <w:t>három módban futtatható az ágens: a</w:t>
      </w:r>
      <w:r w:rsidR="00CD35C8">
        <w:t xml:space="preserve"> jellemző</w:t>
      </w:r>
      <w:r w:rsidR="008A0CD9" w:rsidRPr="00AE2028">
        <w:t xml:space="preserve"> </w:t>
      </w:r>
      <w:proofErr w:type="spellStart"/>
      <w:r w:rsidR="008A0CD9" w:rsidRPr="00AE2028">
        <w:t>enkóder</w:t>
      </w:r>
      <w:proofErr w:type="spellEnd"/>
      <w:r w:rsidR="008A0CD9" w:rsidRPr="00AE2028">
        <w:t xml:space="preserve"> csak a CNN blokkból, vagy CNN és LSTM blokkokból áll, vagy az összes blokk be van kapcsolva. Mivel az LSTM </w:t>
      </w:r>
      <w:r w:rsidR="006F4896">
        <w:t xml:space="preserve">- </w:t>
      </w:r>
      <w:r w:rsidR="008A0CD9" w:rsidRPr="00AE2028">
        <w:t xml:space="preserve">és emiatt az </w:t>
      </w:r>
      <w:proofErr w:type="spellStart"/>
      <w:r w:rsidR="008A0CD9" w:rsidRPr="00AE2028">
        <w:t>enkóder</w:t>
      </w:r>
      <w:proofErr w:type="spellEnd"/>
      <w:r w:rsidR="008A0CD9" w:rsidRPr="00AE2028">
        <w:t xml:space="preserve"> </w:t>
      </w:r>
      <w:r w:rsidR="006F4896">
        <w:t xml:space="preserve">- </w:t>
      </w:r>
      <w:r w:rsidR="008A0CD9" w:rsidRPr="00AE2028">
        <w:t>kimenetén lévő lineáris osztályozók</w:t>
      </w:r>
      <w:r w:rsidR="008A0CD9" w:rsidRPr="00607515">
        <w:t xml:space="preserve"> is egy a környezetenként kódolt </w:t>
      </w:r>
      <w:r w:rsidR="001B36FF" w:rsidRPr="00607515">
        <w:t>jellemző</w:t>
      </w:r>
      <w:r w:rsidR="008A0CD9" w:rsidRPr="00607515">
        <w:t xml:space="preserve"> vektort vár (az LSTM felépítéséből adódóan nem változtat a dimenziókon), ezért még egy transzformációra szükség van. Mivel a képek menti változás</w:t>
      </w:r>
      <w:r w:rsidR="00927F32" w:rsidRPr="00607515">
        <w:t xml:space="preserve"> információját is a </w:t>
      </w:r>
      <w:r w:rsidR="00927F32" w:rsidRPr="00AE2028">
        <w:t xml:space="preserve">vektorba kell tömöríteni ezért </w:t>
      </w:r>
      <w:proofErr w:type="spellStart"/>
      <w:r w:rsidR="00927F32" w:rsidRPr="00AE2028">
        <w:t>Attention</w:t>
      </w:r>
      <w:proofErr w:type="spellEnd"/>
      <w:r w:rsidR="00927F32" w:rsidRPr="00AE2028">
        <w:t xml:space="preserve"> használata esetén a képek mentén átlagolok, míg a többi esetben egyszerűen csak kiválasztom az utolsó kapott </w:t>
      </w:r>
      <w:proofErr w:type="spellStart"/>
      <w:r w:rsidR="00927F32" w:rsidRPr="00AE2028">
        <w:t>frame</w:t>
      </w:r>
      <w:proofErr w:type="spellEnd"/>
      <w:r w:rsidR="00927F32" w:rsidRPr="00AE2028">
        <w:t xml:space="preserve"> reprezentációját és azt adom bemenetként az LSTM cellának vagy már közvetlenül a lineáris rétegeknek. Így a</w:t>
      </w:r>
      <w:r w:rsidR="003207A4">
        <w:t xml:space="preserve"> </w:t>
      </w:r>
      <w:proofErr w:type="spellStart"/>
      <w:r w:rsidR="003207A4">
        <w:t>backbone</w:t>
      </w:r>
      <w:proofErr w:type="spellEnd"/>
      <w:r w:rsidR="003207A4">
        <w:t xml:space="preserve"> </w:t>
      </w:r>
      <w:r w:rsidR="00927F32" w:rsidRPr="00AE2028">
        <w:t xml:space="preserve">kimenete egy </w:t>
      </w:r>
      <m:oMath>
        <m:sSub>
          <m:sSubPr>
            <m:ctrlPr>
              <w:rPr>
                <w:rFonts w:ascii="Cambria Math" w:hAnsi="Cambria Math"/>
                <w:i/>
              </w:rPr>
            </m:ctrlPr>
          </m:sSubPr>
          <m:e>
            <m:r>
              <w:rPr>
                <w:rFonts w:ascii="Cambria Math" w:hAnsi="Cambria Math"/>
              </w:rPr>
              <m:t>N</m:t>
            </m:r>
          </m:e>
          <m:sub>
            <m:r>
              <w:rPr>
                <w:rFonts w:ascii="Cambria Math" w:hAnsi="Cambria Math"/>
              </w:rPr>
              <m:t>E</m:t>
            </m:r>
          </m:sub>
        </m:sSub>
        <m:r>
          <m:rPr>
            <m:sty m:val="p"/>
          </m:rPr>
          <w:rPr>
            <w:rFonts w:ascii="Cambria Math" w:hAnsi="Cambria Math"/>
          </w:rPr>
          <m:t>×</m:t>
        </m:r>
        <m:r>
          <w:rPr>
            <w:rFonts w:ascii="Cambria Math" w:hAnsi="Cambria Math"/>
          </w:rPr>
          <m:t>h</m:t>
        </m:r>
      </m:oMath>
      <w:r w:rsidR="00927F32" w:rsidRPr="00AE2028">
        <w:t xml:space="preserve"> méretű mátrix lesz.</w:t>
      </w:r>
    </w:p>
    <w:p w14:paraId="4AD1B23E" w14:textId="77777777" w:rsidR="0043040F" w:rsidRDefault="0043040F" w:rsidP="0043040F">
      <w:pPr>
        <w:pStyle w:val="Kp"/>
      </w:pPr>
      <w:r w:rsidRPr="0043040F">
        <w:rPr>
          <w:noProof/>
        </w:rPr>
        <w:drawing>
          <wp:inline distT="0" distB="0" distL="0" distR="0" wp14:anchorId="782E54BE" wp14:editId="349EBA34">
            <wp:extent cx="5400040" cy="1756410"/>
            <wp:effectExtent l="0" t="0" r="0" b="0"/>
            <wp:docPr id="13" name="Ábr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400040" cy="1756410"/>
                    </a:xfrm>
                    <a:prstGeom prst="rect">
                      <a:avLst/>
                    </a:prstGeom>
                  </pic:spPr>
                </pic:pic>
              </a:graphicData>
            </a:graphic>
          </wp:inline>
        </w:drawing>
      </w:r>
    </w:p>
    <w:p w14:paraId="03EF3000" w14:textId="53DA6DDC" w:rsidR="0043040F" w:rsidRDefault="00FA109A" w:rsidP="0043040F">
      <w:pPr>
        <w:pStyle w:val="Caption"/>
      </w:pPr>
      <w:fldSimple w:instr=" STYLEREF 1 \s ">
        <w:r w:rsidR="00F002AE">
          <w:rPr>
            <w:noProof/>
          </w:rPr>
          <w:t>4</w:t>
        </w:r>
      </w:fldSimple>
      <w:r w:rsidR="00CE066D">
        <w:t>.</w:t>
      </w:r>
      <w:fldSimple w:instr=" SEQ ábra \* ARABIC \s 1 ">
        <w:r w:rsidR="00F002AE">
          <w:rPr>
            <w:noProof/>
          </w:rPr>
          <w:t>4</w:t>
        </w:r>
      </w:fldSimple>
      <w:r w:rsidR="0043040F">
        <w:t xml:space="preserve">. ábra </w:t>
      </w:r>
      <w:r w:rsidR="0043040F" w:rsidRPr="00607515">
        <w:t xml:space="preserve">A részletes modell, </w:t>
      </w:r>
      <w:r w:rsidR="00665F11" w:rsidRPr="00607515">
        <w:t xml:space="preserve">az </w:t>
      </w:r>
      <w:r w:rsidR="0043040F" w:rsidRPr="00607515">
        <w:t xml:space="preserve">opcionális </w:t>
      </w:r>
      <w:r w:rsidR="00665F11" w:rsidRPr="00607515">
        <w:t>adatfolyamokkal</w:t>
      </w:r>
      <w:r w:rsidR="0043040F" w:rsidRPr="00607515">
        <w:t xml:space="preserve"> kiegészítve</w:t>
      </w:r>
    </w:p>
    <w:p w14:paraId="73DC78F6" w14:textId="4FF5AF98" w:rsidR="000B6580" w:rsidRPr="00AE2028" w:rsidRDefault="0042327A" w:rsidP="00294D93">
      <w:pPr>
        <w:pStyle w:val="Heading2"/>
      </w:pPr>
      <w:bookmarkStart w:id="140" w:name="_Toc90603019"/>
      <w:r w:rsidRPr="00AE2028">
        <w:lastRenderedPageBreak/>
        <w:t>Szimulációs környezet</w:t>
      </w:r>
      <w:bookmarkEnd w:id="140"/>
    </w:p>
    <w:p w14:paraId="7C6A5055" w14:textId="420CF443" w:rsidR="0042327A" w:rsidRPr="00AE2028" w:rsidRDefault="003D290D" w:rsidP="0042327A">
      <w:r>
        <w:t>C</w:t>
      </w:r>
      <w:r w:rsidR="0042327A" w:rsidRPr="00AE2028">
        <w:t xml:space="preserve">élhardveren tanítani, illetve </w:t>
      </w:r>
      <w:r w:rsidR="00816046">
        <w:t>ezzel párhuzamosan</w:t>
      </w:r>
      <w:r w:rsidR="0042327A" w:rsidRPr="00AE2028">
        <w:t xml:space="preserve"> tesztelni a hálót </w:t>
      </w:r>
      <w:r w:rsidR="003A3170" w:rsidRPr="00AE2028">
        <w:t xml:space="preserve">egyrészt </w:t>
      </w:r>
      <w:r w:rsidR="0042327A" w:rsidRPr="00AE2028">
        <w:t xml:space="preserve">lassú lenne, mert felesleges </w:t>
      </w:r>
      <w:proofErr w:type="spellStart"/>
      <w:r w:rsidR="0042327A" w:rsidRPr="00AE2028">
        <w:t>overhead</w:t>
      </w:r>
      <w:r w:rsidR="003A3170" w:rsidRPr="00AE2028">
        <w:t>-</w:t>
      </w:r>
      <w:r w:rsidR="0042327A" w:rsidRPr="00AE2028">
        <w:t>et</w:t>
      </w:r>
      <w:proofErr w:type="spellEnd"/>
      <w:r w:rsidR="0042327A" w:rsidRPr="00AE2028">
        <w:t xml:space="preserve"> okozna az integráció, hiszen mindig jelen kéne lenni a laborban. </w:t>
      </w:r>
      <w:r w:rsidR="003A3170" w:rsidRPr="00AE2028">
        <w:t>Másrészt igencsak</w:t>
      </w:r>
      <w:r w:rsidR="0042327A" w:rsidRPr="00AE2028">
        <w:t xml:space="preserve"> költséges is lehet, hiszen, egy komolyabb hiba vagy rossz döntés miatt </w:t>
      </w:r>
      <w:r w:rsidR="003A3170" w:rsidRPr="00AE2028">
        <w:t>kárt tehet magában és a környezetében is</w:t>
      </w:r>
      <w:r w:rsidR="0042327A" w:rsidRPr="00AE2028">
        <w:t xml:space="preserve"> a versenyautó. Ezért célszerű a szoftver működését egy </w:t>
      </w:r>
      <w:r w:rsidR="00AB2044">
        <w:t>pontos</w:t>
      </w:r>
      <w:r w:rsidR="0042327A" w:rsidRPr="00AE2028">
        <w:t xml:space="preserve"> fizikai motorral szimulált </w:t>
      </w:r>
      <w:r w:rsidR="003A3170" w:rsidRPr="00AE2028">
        <w:t xml:space="preserve">részletes </w:t>
      </w:r>
      <w:r w:rsidR="0042327A" w:rsidRPr="00AE2028">
        <w:t xml:space="preserve">környezetben tesztelni, ahol </w:t>
      </w:r>
      <w:r w:rsidR="00AB2044">
        <w:t>az említett</w:t>
      </w:r>
      <w:r w:rsidR="0042327A" w:rsidRPr="00AE2028">
        <w:t xml:space="preserve"> a hátrányok </w:t>
      </w:r>
      <w:r w:rsidR="003A3170" w:rsidRPr="00AE2028">
        <w:t>természetesen nem jelentkeznek</w:t>
      </w:r>
      <w:r w:rsidR="0042327A" w:rsidRPr="00AE2028">
        <w:t>.</w:t>
      </w:r>
    </w:p>
    <w:p w14:paraId="1A53AA37" w14:textId="34983A3A" w:rsidR="0042327A" w:rsidRPr="00AE2028" w:rsidRDefault="0042327A" w:rsidP="0042327A">
      <w:pPr>
        <w:rPr>
          <w:noProof/>
        </w:rPr>
      </w:pPr>
      <w:r w:rsidRPr="00AE2028">
        <w:t xml:space="preserve">A </w:t>
      </w:r>
      <w:r w:rsidR="0041659E" w:rsidRPr="00AE2028">
        <w:t xml:space="preserve">kitűzött </w:t>
      </w:r>
      <w:r w:rsidRPr="00AE2028">
        <w:t>feladat</w:t>
      </w:r>
      <w:r w:rsidR="0041659E" w:rsidRPr="00AE2028">
        <w:t xml:space="preserve"> elvégzéséhez</w:t>
      </w:r>
      <w:r w:rsidRPr="00AE2028">
        <w:t xml:space="preserve"> a </w:t>
      </w:r>
      <w:proofErr w:type="spellStart"/>
      <w:r w:rsidRPr="00AE2028">
        <w:t>PyBullet</w:t>
      </w:r>
      <w:proofErr w:type="spellEnd"/>
      <w:r w:rsidRPr="00AE2028">
        <w:t xml:space="preserve"> fejlesztői kettő hasonló környezetet építettek már ki. Mindkettőben az ágens egy kis távirányítós </w:t>
      </w:r>
      <w:r w:rsidR="0005446F" w:rsidRPr="00AE2028">
        <w:t>verseny</w:t>
      </w:r>
      <w:r w:rsidRPr="00AE2028">
        <w:t xml:space="preserve">autó, </w:t>
      </w:r>
      <w:r w:rsidR="00B6382E">
        <w:t>amelynek el</w:t>
      </w:r>
      <w:r w:rsidRPr="00AE2028">
        <w:t xml:space="preserve"> kell jutnia egy nagy üres pályán (eredetileg egy focipályán) a pálya közepétől egy a pályán véletlenszerűen elhelyezett labdához. A két környezet abban különbözik leginkább, hogy míg az egyiknél a megfigyelés csak a labda pozíciója a kamera képén (</w:t>
      </w:r>
      <m:oMath>
        <m:r>
          <w:rPr>
            <w:rFonts w:ascii="Cambria Math" w:hAnsi="Cambria Math"/>
          </w:rPr>
          <m:t>x, y</m:t>
        </m:r>
      </m:oMath>
      <w:r w:rsidRPr="00AE2028">
        <w:t>), addig a másiknál a teljes RGB-D kamera kimenete. Az utóbbi környezetet fejlesztettem tovább,</w:t>
      </w:r>
      <w:r w:rsidR="0055079E" w:rsidRPr="00AE2028">
        <w:t xml:space="preserve"> </w:t>
      </w:r>
      <w:r w:rsidR="00B6382E">
        <w:t>jelenleg</w:t>
      </w:r>
      <w:r w:rsidR="00103D6B">
        <w:t xml:space="preserve"> már</w:t>
      </w:r>
      <w:r w:rsidR="00B6382E">
        <w:t xml:space="preserve"> </w:t>
      </w:r>
      <w:r w:rsidR="0055079E" w:rsidRPr="00AE2028">
        <w:t xml:space="preserve">teljesen új </w:t>
      </w:r>
      <w:r w:rsidR="00B6382E">
        <w:t>elemekből</w:t>
      </w:r>
      <w:r w:rsidR="0055079E" w:rsidRPr="00AE2028">
        <w:t xml:space="preserve"> épül fel, kijavítottam és módosítottam</w:t>
      </w:r>
      <w:r w:rsidR="0018010B">
        <w:t xml:space="preserve"> a</w:t>
      </w:r>
      <w:r w:rsidR="0055079E" w:rsidRPr="00AE2028">
        <w:t xml:space="preserve"> szükséges függvényeket, valamint új funkciókat hoztam létre és új jutalmazó függvényt </w:t>
      </w:r>
      <w:r w:rsidR="0018010B">
        <w:t>implementáltam,</w:t>
      </w:r>
      <w:r w:rsidR="0055079E" w:rsidRPr="00AE2028">
        <w:t xml:space="preserve"> melyet később részletesen bemutato</w:t>
      </w:r>
      <w:r w:rsidR="0018010B">
        <w:t>k</w:t>
      </w:r>
      <w:r w:rsidR="0055079E" w:rsidRPr="00AE2028">
        <w:t>.</w:t>
      </w:r>
      <w:r w:rsidRPr="00AE2028">
        <w:rPr>
          <w:noProof/>
        </w:rPr>
        <w:t xml:space="preserve"> </w:t>
      </w:r>
    </w:p>
    <w:p w14:paraId="16B5B3D5" w14:textId="77777777" w:rsidR="0042327A" w:rsidRPr="00AE2028" w:rsidRDefault="0042327A" w:rsidP="0042327A">
      <w:pPr>
        <w:pStyle w:val="Kp"/>
      </w:pPr>
      <w:r w:rsidRPr="00AE2028">
        <w:rPr>
          <w:noProof/>
        </w:rPr>
        <w:drawing>
          <wp:inline distT="0" distB="0" distL="0" distR="0" wp14:anchorId="07240346" wp14:editId="0B9E3733">
            <wp:extent cx="5391150" cy="2505075"/>
            <wp:effectExtent l="0" t="0" r="0" b="952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1150" cy="2505075"/>
                    </a:xfrm>
                    <a:prstGeom prst="rect">
                      <a:avLst/>
                    </a:prstGeom>
                    <a:noFill/>
                    <a:ln>
                      <a:noFill/>
                    </a:ln>
                  </pic:spPr>
                </pic:pic>
              </a:graphicData>
            </a:graphic>
          </wp:inline>
        </w:drawing>
      </w:r>
    </w:p>
    <w:p w14:paraId="53C0C087" w14:textId="42DF2BAE" w:rsidR="0042327A" w:rsidRPr="00AE2028" w:rsidRDefault="00FA109A" w:rsidP="0042327A">
      <w:pPr>
        <w:pStyle w:val="Caption"/>
      </w:pPr>
      <w:fldSimple w:instr=" STYLEREF 1 \s ">
        <w:r w:rsidR="00F002AE">
          <w:rPr>
            <w:noProof/>
          </w:rPr>
          <w:t>4</w:t>
        </w:r>
      </w:fldSimple>
      <w:r w:rsidR="00CE066D">
        <w:t>.</w:t>
      </w:r>
      <w:fldSimple w:instr=" SEQ ábra \* ARABIC \s 1 ">
        <w:r w:rsidR="00F002AE">
          <w:rPr>
            <w:noProof/>
          </w:rPr>
          <w:t>5</w:t>
        </w:r>
      </w:fldSimple>
      <w:r w:rsidR="0042327A" w:rsidRPr="00AE2028">
        <w:t xml:space="preserve">. ábra Az eredeti </w:t>
      </w:r>
      <w:proofErr w:type="spellStart"/>
      <w:r w:rsidR="0042327A" w:rsidRPr="00AE2028">
        <w:t>PyBullet</w:t>
      </w:r>
      <w:proofErr w:type="spellEnd"/>
      <w:r w:rsidR="0042327A" w:rsidRPr="00AE2028">
        <w:t>-es környezet, bal oldalt a kamera képe látható (</w:t>
      </w:r>
      <w:proofErr w:type="spellStart"/>
      <w:r w:rsidR="0042327A" w:rsidRPr="00AE2028">
        <w:t>felülről</w:t>
      </w:r>
      <w:proofErr w:type="spellEnd"/>
      <w:r w:rsidR="0042327A" w:rsidRPr="00AE2028">
        <w:t xml:space="preserve"> lefelé: RGB, mélység, szegmentált)</w:t>
      </w:r>
    </w:p>
    <w:p w14:paraId="524D25A4" w14:textId="77777777" w:rsidR="0005446F" w:rsidRPr="00AE2028" w:rsidRDefault="0005446F" w:rsidP="000713CF">
      <w:pPr>
        <w:pStyle w:val="Heading3"/>
      </w:pPr>
      <w:bookmarkStart w:id="141" w:name="_Toc90603020"/>
      <w:r w:rsidRPr="00AE2028">
        <w:t>Objektumok beolvasása</w:t>
      </w:r>
      <w:bookmarkEnd w:id="141"/>
    </w:p>
    <w:p w14:paraId="4283942F" w14:textId="66EB8CF6" w:rsidR="00B81E35" w:rsidRDefault="0005446F" w:rsidP="0005446F">
      <w:r w:rsidRPr="00AE2028">
        <w:t xml:space="preserve">A </w:t>
      </w:r>
      <w:proofErr w:type="spellStart"/>
      <w:r w:rsidRPr="00AE2028">
        <w:t>PyBullet</w:t>
      </w:r>
      <w:proofErr w:type="spellEnd"/>
      <w:r w:rsidRPr="00AE2028">
        <w:t xml:space="preserve"> egyik legnagyobb hátránya, hogy meglehetősen limitáltan </w:t>
      </w:r>
      <w:r w:rsidR="009B2824">
        <w:t>képes</w:t>
      </w:r>
      <w:r w:rsidRPr="00AE2028">
        <w:t xml:space="preserve"> beolvasni az objektumokat és elhelyezni </w:t>
      </w:r>
      <w:r w:rsidR="00317A8A">
        <w:t xml:space="preserve">azokat </w:t>
      </w:r>
      <w:r w:rsidRPr="00AE2028">
        <w:t xml:space="preserve">a környezetben. Alapvetően két fájl típust </w:t>
      </w:r>
      <w:r w:rsidR="00CC5D27">
        <w:t>képes</w:t>
      </w:r>
      <w:r w:rsidRPr="00AE2028">
        <w:t xml:space="preserve"> kezelni, az</w:t>
      </w:r>
      <w:r w:rsidR="009446DE">
        <w:t xml:space="preserve"> ún.</w:t>
      </w:r>
      <w:r w:rsidRPr="00AE2028">
        <w:t xml:space="preserve"> </w:t>
      </w:r>
      <w:r w:rsidRPr="009446DE">
        <w:rPr>
          <w:i/>
          <w:iCs/>
        </w:rPr>
        <w:t>URDF</w:t>
      </w:r>
      <w:r w:rsidRPr="00AE2028">
        <w:t xml:space="preserve"> és </w:t>
      </w:r>
      <w:r w:rsidRPr="009446DE">
        <w:rPr>
          <w:i/>
          <w:iCs/>
        </w:rPr>
        <w:t>SDF</w:t>
      </w:r>
      <w:r w:rsidRPr="00AE2028">
        <w:t xml:space="preserve"> fájlokat, ezek mind </w:t>
      </w:r>
      <w:r w:rsidRPr="009446DE">
        <w:rPr>
          <w:i/>
          <w:iCs/>
        </w:rPr>
        <w:t>XML</w:t>
      </w:r>
      <w:r w:rsidRPr="00AE2028">
        <w:t xml:space="preserve"> alapúak. Az előbbi a </w:t>
      </w:r>
      <w:r w:rsidRPr="00AE2028">
        <w:lastRenderedPageBreak/>
        <w:t>bonyolultabb objektumokat írja le, mozgatható egységekkel, csuklókkal stb. Tipikusan a robotok leírását szolgálja, alapvetően ezek lesznek az ágensek a szimulációban, míg az utóbbi az egyszerűbb tereptárgyak jellemzőit írja le. Ezek olyan tulajdonságokat tartalmaznak, mint például a tömeg, súrlódás</w:t>
      </w:r>
      <w:r w:rsidR="00C6073E">
        <w:t>i együttható</w:t>
      </w:r>
      <w:r w:rsidRPr="00AE2028">
        <w:t xml:space="preserve">, pozíció és orientáció, szín, anyagjellemzők stb. </w:t>
      </w:r>
    </w:p>
    <w:p w14:paraId="626AB292" w14:textId="225EC2FA" w:rsidR="009863D7" w:rsidRDefault="0005446F" w:rsidP="0005446F">
      <w:r w:rsidRPr="00AE2028">
        <w:t xml:space="preserve">A </w:t>
      </w:r>
      <w:proofErr w:type="spellStart"/>
      <w:r w:rsidRPr="00AE2028">
        <w:t>PyBullet</w:t>
      </w:r>
      <w:proofErr w:type="spellEnd"/>
      <w:r w:rsidR="004D203A">
        <w:t xml:space="preserve"> esetében</w:t>
      </w:r>
      <w:r w:rsidRPr="00AE2028">
        <w:t xml:space="preserve"> csak kevés ilyen előre elkészített modell volt számomra hasznos, így csak a versenyautó </w:t>
      </w:r>
      <w:r w:rsidRPr="009446DE">
        <w:rPr>
          <w:i/>
          <w:iCs/>
        </w:rPr>
        <w:t>URDF</w:t>
      </w:r>
      <w:r w:rsidRPr="00AE2028">
        <w:t xml:space="preserve"> modelljét használtam fel. A többi objektumot kezdetben kézzel próbáltam elkészíteni</w:t>
      </w:r>
      <w:r w:rsidR="00300A21">
        <w:t xml:space="preserve"> az </w:t>
      </w:r>
      <w:r w:rsidRPr="009446DE">
        <w:rPr>
          <w:i/>
          <w:iCs/>
        </w:rPr>
        <w:t>XML</w:t>
      </w:r>
      <w:r w:rsidRPr="00AE2028">
        <w:t xml:space="preserve"> fájlok</w:t>
      </w:r>
      <w:r w:rsidR="00300A21">
        <w:t xml:space="preserve"> szerkesztésével</w:t>
      </w:r>
      <w:r w:rsidRPr="00AE2028">
        <w:t xml:space="preserve">, melyekbe ingyenesen beszerzett </w:t>
      </w:r>
      <w:r w:rsidRPr="009446DE">
        <w:rPr>
          <w:i/>
          <w:iCs/>
        </w:rPr>
        <w:t>OBJ</w:t>
      </w:r>
      <w:r w:rsidRPr="00AE2028">
        <w:t xml:space="preserve"> fájlokat linkeltem. </w:t>
      </w:r>
      <w:r w:rsidR="00B81E35">
        <w:t>Mivel</w:t>
      </w:r>
      <w:r w:rsidRPr="00AE2028">
        <w:t xml:space="preserve"> rengeteg időt vett volna igénybe az össze</w:t>
      </w:r>
      <w:r w:rsidR="002E067A">
        <w:t>s szükséges</w:t>
      </w:r>
      <w:r w:rsidRPr="00AE2028">
        <w:t xml:space="preserve"> tereptárgyat ily módon elkészíteni, ezért alternatív megoldások után néztem. Végül egy </w:t>
      </w:r>
      <w:r w:rsidR="002A0946">
        <w:t>időközben</w:t>
      </w:r>
      <w:r w:rsidRPr="00AE2028">
        <w:t xml:space="preserve"> implementált osztály lett a segítségemre, melyben található egy </w:t>
      </w:r>
      <w:r w:rsidR="004F7179">
        <w:t>hasznos</w:t>
      </w:r>
      <w:r w:rsidRPr="00AE2028">
        <w:t xml:space="preserve"> metódus, mely </w:t>
      </w:r>
      <w:r w:rsidRPr="009446DE">
        <w:rPr>
          <w:i/>
          <w:iCs/>
        </w:rPr>
        <w:t>WORLD</w:t>
      </w:r>
      <w:r w:rsidRPr="00AE2028">
        <w:t xml:space="preserve"> típusú </w:t>
      </w:r>
      <w:r w:rsidRPr="009446DE">
        <w:rPr>
          <w:i/>
          <w:iCs/>
        </w:rPr>
        <w:t>X</w:t>
      </w:r>
      <w:r w:rsidRPr="00D26451">
        <w:rPr>
          <w:i/>
          <w:iCs/>
        </w:rPr>
        <w:t>ML</w:t>
      </w:r>
      <w:r w:rsidRPr="00D26451">
        <w:t xml:space="preserve"> fájlokat képes feldolgozni. Ez egy tereptárgyakat (</w:t>
      </w:r>
      <w:r w:rsidRPr="00D26451">
        <w:rPr>
          <w:i/>
          <w:iCs/>
        </w:rPr>
        <w:t>SDF</w:t>
      </w:r>
      <w:r w:rsidRPr="00D26451">
        <w:t xml:space="preserve">) </w:t>
      </w:r>
      <w:r w:rsidR="00D26451" w:rsidRPr="00D26451">
        <w:t>egybefoglaló</w:t>
      </w:r>
      <w:r w:rsidRPr="00D26451">
        <w:t xml:space="preserve"> </w:t>
      </w:r>
      <w:r w:rsidRPr="00D26451">
        <w:rPr>
          <w:i/>
          <w:iCs/>
        </w:rPr>
        <w:t>XML</w:t>
      </w:r>
      <w:r w:rsidRPr="00D26451">
        <w:t xml:space="preserve">, melyben minden objektum megjelenik. </w:t>
      </w:r>
      <w:r w:rsidR="00D26451" w:rsidRPr="00D26451">
        <w:t xml:space="preserve">A </w:t>
      </w:r>
      <w:r w:rsidR="00D26451" w:rsidRPr="00D26451">
        <w:rPr>
          <w:i/>
          <w:iCs/>
        </w:rPr>
        <w:t>WORLD</w:t>
      </w:r>
      <w:r w:rsidRPr="00D26451">
        <w:t xml:space="preserve">, valamint a korábban említett két fájl típus is a </w:t>
      </w:r>
      <w:proofErr w:type="spellStart"/>
      <w:r w:rsidRPr="00D26451">
        <w:t>Gazebo</w:t>
      </w:r>
      <w:proofErr w:type="spellEnd"/>
      <w:r w:rsidRPr="00D26451">
        <w:t xml:space="preserve"> 3D robot szimulátor szoftver </w:t>
      </w:r>
      <w:r w:rsidR="00D26451" w:rsidRPr="00D26451">
        <w:t>segítségével generálható</w:t>
      </w:r>
      <w:r w:rsidRPr="00D26451">
        <w:t xml:space="preserve">. </w:t>
      </w:r>
    </w:p>
    <w:p w14:paraId="2121C745" w14:textId="77777777" w:rsidR="00DB57D8" w:rsidRPr="00AE2028" w:rsidRDefault="00DB57D8" w:rsidP="00DB57D8">
      <w:pPr>
        <w:pStyle w:val="Kp"/>
      </w:pPr>
      <w:r w:rsidRPr="00AE2028">
        <w:rPr>
          <w:noProof/>
        </w:rPr>
        <w:drawing>
          <wp:inline distT="0" distB="0" distL="0" distR="0" wp14:anchorId="4EA83669" wp14:editId="263C46CB">
            <wp:extent cx="5391150" cy="281940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bookmarkStart w:id="142" w:name="_Ref90392511"/>
    <w:p w14:paraId="286AB801" w14:textId="7DA26ECA" w:rsidR="00DB57D8" w:rsidRPr="00DB57D8" w:rsidRDefault="00CE066D" w:rsidP="00DB57D8">
      <w:pPr>
        <w:pStyle w:val="Caption"/>
      </w:pPr>
      <w:r>
        <w:fldChar w:fldCharType="begin"/>
      </w:r>
      <w:r>
        <w:instrText xml:space="preserve"> STYLEREF 1 \s </w:instrText>
      </w:r>
      <w:r>
        <w:fldChar w:fldCharType="separate"/>
      </w:r>
      <w:r w:rsidR="00F002AE">
        <w:rPr>
          <w:noProof/>
        </w:rPr>
        <w:t>4</w:t>
      </w:r>
      <w:r>
        <w:fldChar w:fldCharType="end"/>
      </w:r>
      <w:r>
        <w:t>.</w:t>
      </w:r>
      <w:fldSimple w:instr=" SEQ ábra \* ARABIC \s 1 ">
        <w:r w:rsidR="00F002AE">
          <w:rPr>
            <w:noProof/>
          </w:rPr>
          <w:t>6</w:t>
        </w:r>
      </w:fldSimple>
      <w:r w:rsidR="00DB57D8" w:rsidRPr="00AE2028">
        <w:t>. ábra</w:t>
      </w:r>
      <w:bookmarkEnd w:id="142"/>
      <w:r w:rsidR="00DB57D8" w:rsidRPr="00AE2028">
        <w:t xml:space="preserve"> Az elkészült pálya, a hibás színkezeléssel együtt</w:t>
      </w:r>
    </w:p>
    <w:p w14:paraId="74A9F4F8" w14:textId="738F3559" w:rsidR="0005446F" w:rsidRDefault="000D2453" w:rsidP="0005446F">
      <w:r>
        <w:t>Ezáltal</w:t>
      </w:r>
      <w:r w:rsidR="0005446F" w:rsidRPr="00AE2028">
        <w:t xml:space="preserve"> lehetőség nyílt arra, hogy vagy tervezzek magamnak egy egész pályát, melyet egy az egyben be tud már olvasni a </w:t>
      </w:r>
      <w:proofErr w:type="spellStart"/>
      <w:r w:rsidR="0005446F" w:rsidRPr="00AE2028">
        <w:t>PyBullet</w:t>
      </w:r>
      <w:proofErr w:type="spellEnd"/>
      <w:r w:rsidR="0005446F" w:rsidRPr="00AE2028">
        <w:t xml:space="preserve">, vagy egyszerűen keresek egy </w:t>
      </w:r>
      <w:proofErr w:type="spellStart"/>
      <w:r w:rsidR="0005446F" w:rsidRPr="00AE2028">
        <w:t>Gazebo</w:t>
      </w:r>
      <w:proofErr w:type="spellEnd"/>
      <w:r w:rsidR="0005446F" w:rsidRPr="00AE2028">
        <w:t xml:space="preserve">-ban tervezett kész pályát. Végül találtam is egy számomra szimpatikus pályát, melyet </w:t>
      </w:r>
      <w:r w:rsidR="00B40B31">
        <w:t>kifejezetten</w:t>
      </w:r>
      <w:r w:rsidR="0005446F" w:rsidRPr="00AE2028">
        <w:t xml:space="preserve"> a </w:t>
      </w:r>
      <w:proofErr w:type="spellStart"/>
      <w:r w:rsidR="0005446F" w:rsidRPr="00AE2028">
        <w:t>PyBullet-hez</w:t>
      </w:r>
      <w:proofErr w:type="spellEnd"/>
      <w:r w:rsidR="0005446F" w:rsidRPr="00AE2028">
        <w:t xml:space="preserve"> készítettek el. Sok tekintetben hasonlít az elképzeléseink</w:t>
      </w:r>
      <w:r w:rsidR="00AE7227">
        <w:t>hez</w:t>
      </w:r>
      <w:r w:rsidR="0005446F" w:rsidRPr="00AE2028">
        <w:t>, és egyelőre tökéletesen megfelel</w:t>
      </w:r>
      <w:r w:rsidR="009D29D6">
        <w:t>t</w:t>
      </w:r>
      <w:r w:rsidR="0005446F" w:rsidRPr="00AE2028">
        <w:t xml:space="preserve"> a szimulációhoz. Sok féle objektum </w:t>
      </w:r>
      <w:r w:rsidR="0005446F" w:rsidRPr="00AE2028">
        <w:lastRenderedPageBreak/>
        <w:t xml:space="preserve">található ezen a versenypályán: különböző falak és korlátok, lámpák, sávok, bóják stb. Egyetlen komolyabb hátránya, hogy maga a versenypálya egy fix objektum, és nem több részből áll, ezért jelenleg </w:t>
      </w:r>
      <w:r w:rsidR="00315519">
        <w:t>csakis</w:t>
      </w:r>
      <w:r w:rsidR="0005446F" w:rsidRPr="00AE2028">
        <w:t xml:space="preserve"> futópálya alakú versenypálya</w:t>
      </w:r>
      <w:r w:rsidR="00802EB4">
        <w:t xml:space="preserve"> érhető el</w:t>
      </w:r>
      <w:r w:rsidR="0005446F" w:rsidRPr="00AE2028">
        <w:t xml:space="preserve">. </w:t>
      </w:r>
    </w:p>
    <w:p w14:paraId="3727B99E" w14:textId="16D3E6A3" w:rsidR="0005446F" w:rsidRPr="00AE2028" w:rsidRDefault="0005446F" w:rsidP="0005446F">
      <w:r w:rsidRPr="00AE2028">
        <w:t xml:space="preserve">A felesleges tereptárgyak törlése és egyéb módosítások után még elhelyeztem két álló objektumot, valamint egy mozgó objektumot is magán a versenypályán. A versenyautót a pályán véletlenszerűen helyezem el az epizódok elején. A többi pálya elem </w:t>
      </w:r>
      <w:r w:rsidR="002E12AD">
        <w:t xml:space="preserve">jelenleg </w:t>
      </w:r>
      <w:r w:rsidRPr="006E7F15">
        <w:t>még fix pozícióval generálódik a környezetbe. Eze</w:t>
      </w:r>
      <w:r w:rsidR="008B5471" w:rsidRPr="006E7F15">
        <w:t xml:space="preserve">ken </w:t>
      </w:r>
      <w:r w:rsidRPr="00AE2028">
        <w:t>kívül kiemelendő objektum még a célvonal, valamint egy közlekedési lámpa is, melyeket felhasznál</w:t>
      </w:r>
      <w:r w:rsidR="00AF3614">
        <w:t>o</w:t>
      </w:r>
      <w:r w:rsidRPr="00AE2028">
        <w:t>k a jutalom számításához. A pályán található még egy Stop tábla is, de ezt és egyéb táblákat jelenleg még nem használ</w:t>
      </w:r>
      <w:r w:rsidR="005D3A5B">
        <w:t>o</w:t>
      </w:r>
      <w:r w:rsidRPr="00AE2028">
        <w:t>k fel az autó tanításához.</w:t>
      </w:r>
    </w:p>
    <w:p w14:paraId="0A305899" w14:textId="44D4F000" w:rsidR="0005446F" w:rsidRPr="005367B5" w:rsidRDefault="0005446F" w:rsidP="005367B5">
      <w:r w:rsidRPr="00AE2028">
        <w:t xml:space="preserve">Itt megemlíteném, a </w:t>
      </w:r>
      <w:proofErr w:type="spellStart"/>
      <w:r w:rsidRPr="00AE2028">
        <w:t>PyBullet</w:t>
      </w:r>
      <w:proofErr w:type="spellEnd"/>
      <w:r w:rsidRPr="00AE2028">
        <w:t xml:space="preserve"> legnehezebben javítható </w:t>
      </w:r>
      <w:proofErr w:type="spellStart"/>
      <w:r w:rsidRPr="00AE2028">
        <w:t>bug</w:t>
      </w:r>
      <w:proofErr w:type="spellEnd"/>
      <w:r w:rsidRPr="00AE2028">
        <w:t>-ját</w:t>
      </w:r>
      <w:r w:rsidR="008B3F27">
        <w:t>: A</w:t>
      </w:r>
      <w:r w:rsidRPr="00AE2028">
        <w:t xml:space="preserve"> </w:t>
      </w:r>
      <w:r w:rsidRPr="009446DE">
        <w:rPr>
          <w:i/>
          <w:iCs/>
        </w:rPr>
        <w:t>WORLD</w:t>
      </w:r>
      <w:r w:rsidRPr="00AE2028">
        <w:t xml:space="preserve"> és </w:t>
      </w:r>
      <w:r w:rsidRPr="009446DE">
        <w:rPr>
          <w:i/>
          <w:iCs/>
        </w:rPr>
        <w:t>SDF</w:t>
      </w:r>
      <w:r w:rsidRPr="00AE2028">
        <w:t xml:space="preserve"> fájlok beolvasása nem tökéletes, </w:t>
      </w:r>
      <w:r w:rsidR="001044E1">
        <w:t>egyelőre ismeretlen</w:t>
      </w:r>
      <w:r w:rsidR="00FA26CC">
        <w:t xml:space="preserve"> okból</w:t>
      </w:r>
      <w:r w:rsidRPr="00AE2028">
        <w:t xml:space="preserve"> az anyagjellemzők</w:t>
      </w:r>
      <w:r w:rsidR="001044E1">
        <w:t xml:space="preserve"> beolvasása hibás</w:t>
      </w:r>
      <w:r w:rsidRPr="00AE2028">
        <w:t>. Ez abban mutatkozik meg, hogy az objektumokat felváltva sárga vagy zöld színnel „</w:t>
      </w:r>
      <w:proofErr w:type="spellStart"/>
      <w:r w:rsidRPr="00AE2028">
        <w:t>maszkolja</w:t>
      </w:r>
      <w:proofErr w:type="spellEnd"/>
      <w:r w:rsidRPr="00AE2028">
        <w:t>”. Ezt sajnos nem tudtam sehogy sem javítani. A</w:t>
      </w:r>
      <w:r w:rsidR="00B83866">
        <w:t xml:space="preserve"> </w:t>
      </w:r>
      <w:r w:rsidR="00B83866" w:rsidRPr="00B83866">
        <w:rPr>
          <w:b/>
          <w:bCs/>
        </w:rPr>
        <w:fldChar w:fldCharType="begin"/>
      </w:r>
      <w:r w:rsidR="00B83866" w:rsidRPr="00B83866">
        <w:rPr>
          <w:b/>
          <w:bCs/>
        </w:rPr>
        <w:instrText xml:space="preserve"> REF _Ref90392511 \h </w:instrText>
      </w:r>
      <w:r w:rsidR="00B83866">
        <w:rPr>
          <w:b/>
          <w:bCs/>
        </w:rPr>
        <w:instrText xml:space="preserve"> \* MERGEFORMAT </w:instrText>
      </w:r>
      <w:r w:rsidR="00B83866" w:rsidRPr="00B83866">
        <w:rPr>
          <w:b/>
          <w:bCs/>
        </w:rPr>
      </w:r>
      <w:r w:rsidR="00B83866" w:rsidRPr="00B83866">
        <w:rPr>
          <w:b/>
          <w:bCs/>
        </w:rPr>
        <w:fldChar w:fldCharType="separate"/>
      </w:r>
      <w:r w:rsidR="00F002AE" w:rsidRPr="00F002AE">
        <w:rPr>
          <w:b/>
          <w:bCs/>
          <w:noProof/>
        </w:rPr>
        <w:t>4</w:t>
      </w:r>
      <w:r w:rsidR="00F002AE" w:rsidRPr="00F002AE">
        <w:rPr>
          <w:b/>
          <w:bCs/>
        </w:rPr>
        <w:t>.</w:t>
      </w:r>
      <w:r w:rsidR="00F002AE" w:rsidRPr="00F002AE">
        <w:rPr>
          <w:b/>
          <w:bCs/>
          <w:noProof/>
        </w:rPr>
        <w:t>6</w:t>
      </w:r>
      <w:r w:rsidR="00F002AE" w:rsidRPr="00F002AE">
        <w:rPr>
          <w:b/>
          <w:bCs/>
        </w:rPr>
        <w:t>. ábr</w:t>
      </w:r>
      <w:r w:rsidR="00B9165F">
        <w:rPr>
          <w:b/>
          <w:bCs/>
        </w:rPr>
        <w:t>án</w:t>
      </w:r>
      <w:r w:rsidR="00B83866" w:rsidRPr="00B83866">
        <w:rPr>
          <w:b/>
          <w:bCs/>
        </w:rPr>
        <w:fldChar w:fldCharType="end"/>
      </w:r>
      <w:r w:rsidRPr="00AE2028">
        <w:t xml:space="preserve"> az elkészült versenypálya látható.</w:t>
      </w:r>
    </w:p>
    <w:p w14:paraId="6A9743FE" w14:textId="04029EA3" w:rsidR="00266B27" w:rsidRPr="00AE2028" w:rsidRDefault="005476E6" w:rsidP="000713CF">
      <w:pPr>
        <w:pStyle w:val="Heading3"/>
      </w:pPr>
      <w:bookmarkStart w:id="143" w:name="_Toc90603021"/>
      <w:r w:rsidRPr="00AE2028">
        <w:t>UI</w:t>
      </w:r>
      <w:bookmarkEnd w:id="143"/>
    </w:p>
    <w:p w14:paraId="3505E9CF" w14:textId="252A3CEC" w:rsidR="00C82A19" w:rsidRPr="00AE2028" w:rsidRDefault="00C82A19" w:rsidP="00C82A19">
      <w:r w:rsidRPr="00AE2028">
        <w:t xml:space="preserve">A </w:t>
      </w:r>
      <w:proofErr w:type="spellStart"/>
      <w:r w:rsidRPr="00AE2028">
        <w:t>PyBullet</w:t>
      </w:r>
      <w:proofErr w:type="spellEnd"/>
      <w:r w:rsidRPr="00AE2028">
        <w:t xml:space="preserve"> egyik hasznos tulajdonsága, hogy a kezelőfelületén gombokat és csúszkákat helyezhetünk el, melyekkel bármilyen paramétert </w:t>
      </w:r>
      <w:r w:rsidR="002361D8">
        <w:t>változtathatunk</w:t>
      </w:r>
      <w:r w:rsidRPr="00AE2028">
        <w:t xml:space="preserve">. Sajnos a gomb implementálása kissé </w:t>
      </w:r>
      <w:r w:rsidR="006F514B">
        <w:t>hibásra</w:t>
      </w:r>
      <w:r w:rsidRPr="00AE2028">
        <w:t xml:space="preserve"> sikerült, így a gomb </w:t>
      </w:r>
      <w:r w:rsidR="0091226C" w:rsidRPr="00AE2028">
        <w:t>helyett</w:t>
      </w:r>
      <w:r w:rsidRPr="00AE2028">
        <w:t xml:space="preserve"> is csúszka jelenik meg</w:t>
      </w:r>
      <w:r w:rsidR="00266B27" w:rsidRPr="00AE2028">
        <w:t xml:space="preserve"> (például a</w:t>
      </w:r>
      <w:r w:rsidR="00266B27" w:rsidRPr="00AE2028">
        <w:rPr>
          <w:b/>
          <w:bCs/>
        </w:rPr>
        <w:t xml:space="preserve"> </w:t>
      </w:r>
      <w:r w:rsidR="00266B27" w:rsidRPr="00AE2028">
        <w:rPr>
          <w:b/>
          <w:bCs/>
        </w:rPr>
        <w:fldChar w:fldCharType="begin"/>
      </w:r>
      <w:r w:rsidR="00266B27" w:rsidRPr="00AE2028">
        <w:rPr>
          <w:b/>
          <w:bCs/>
        </w:rPr>
        <w:instrText xml:space="preserve"> REF _Ref71989337 \h  \* MERGEFORMAT </w:instrText>
      </w:r>
      <w:r w:rsidR="00266B27" w:rsidRPr="00AE2028">
        <w:rPr>
          <w:b/>
          <w:bCs/>
        </w:rPr>
      </w:r>
      <w:r w:rsidR="00266B27" w:rsidRPr="00AE2028">
        <w:rPr>
          <w:b/>
          <w:bCs/>
        </w:rPr>
        <w:fldChar w:fldCharType="separate"/>
      </w:r>
      <w:r w:rsidR="00F002AE" w:rsidRPr="00F002AE">
        <w:rPr>
          <w:b/>
          <w:bCs/>
          <w:noProof/>
        </w:rPr>
        <w:t>4</w:t>
      </w:r>
      <w:r w:rsidR="00F002AE" w:rsidRPr="00F002AE">
        <w:rPr>
          <w:b/>
          <w:bCs/>
        </w:rPr>
        <w:t>.</w:t>
      </w:r>
      <w:r w:rsidR="00F002AE" w:rsidRPr="00F002AE">
        <w:rPr>
          <w:b/>
          <w:bCs/>
          <w:noProof/>
        </w:rPr>
        <w:t>7</w:t>
      </w:r>
      <w:r w:rsidR="00F002AE" w:rsidRPr="00F002AE">
        <w:rPr>
          <w:b/>
          <w:bCs/>
        </w:rPr>
        <w:t>. ábr</w:t>
      </w:r>
      <w:r w:rsidR="00642E4E">
        <w:rPr>
          <w:b/>
          <w:bCs/>
        </w:rPr>
        <w:t>án</w:t>
      </w:r>
      <w:r w:rsidR="00266B27" w:rsidRPr="00AE2028">
        <w:rPr>
          <w:b/>
          <w:bCs/>
        </w:rPr>
        <w:fldChar w:fldCharType="end"/>
      </w:r>
      <w:r w:rsidRPr="00AE2028">
        <w:t xml:space="preserve"> látható felső kettő csúszka igazá</w:t>
      </w:r>
      <w:r w:rsidR="00266B27" w:rsidRPr="00AE2028">
        <w:t>ndiból</w:t>
      </w:r>
      <w:r w:rsidRPr="00AE2028">
        <w:t xml:space="preserve"> gombok</w:t>
      </w:r>
      <w:r w:rsidR="00266B27" w:rsidRPr="00AE2028">
        <w:t>)</w:t>
      </w:r>
      <w:r w:rsidRPr="00AE2028">
        <w:t>. A felső</w:t>
      </w:r>
      <w:r w:rsidR="00266B27" w:rsidRPr="00AE2028">
        <w:t xml:space="preserve"> </w:t>
      </w:r>
      <w:r w:rsidR="00CF49DC">
        <w:t>„</w:t>
      </w:r>
      <w:r w:rsidR="00266B27" w:rsidRPr="00AE2028">
        <w:t>csúszka</w:t>
      </w:r>
      <w:r w:rsidR="00CF49DC">
        <w:t>”</w:t>
      </w:r>
      <w:r w:rsidRPr="00AE2028">
        <w:t xml:space="preserve"> arra szolgál, hogy szeretnénk-e azt, hogy az epizódok kezdetén véletlenszerű pályát hozzon létre a környezet vagy sem. Ezt a funkciót jelenlég még nem implementáltam. A második gombot, ha bekapcsoljuk, akkor </w:t>
      </w:r>
      <w:r w:rsidR="00F221C3">
        <w:t xml:space="preserve">a </w:t>
      </w:r>
      <w:r w:rsidRPr="00AE2028">
        <w:t>kocsi fö</w:t>
      </w:r>
      <w:r w:rsidR="00266B27" w:rsidRPr="00AE2028">
        <w:t>lött fixálja</w:t>
      </w:r>
      <w:r w:rsidRPr="00AE2028">
        <w:t xml:space="preserve"> a </w:t>
      </w:r>
      <w:r w:rsidR="00266B27" w:rsidRPr="00AE2028">
        <w:t>GUI ablakát</w:t>
      </w:r>
      <w:r w:rsidRPr="00AE2028">
        <w:t xml:space="preserve">, így </w:t>
      </w:r>
      <w:r w:rsidR="00266B27" w:rsidRPr="00AE2028">
        <w:t xml:space="preserve">könnyedén </w:t>
      </w:r>
      <w:r w:rsidR="009F7820">
        <w:t>képesek lehetünk követni</w:t>
      </w:r>
      <w:r w:rsidRPr="00AE2028">
        <w:t xml:space="preserve"> a kocsit </w:t>
      </w:r>
      <w:r w:rsidR="00266B27" w:rsidRPr="00AE2028">
        <w:t>a pályán</w:t>
      </w:r>
      <w:r w:rsidRPr="00AE2028">
        <w:t xml:space="preserve">. Kikapcsolva </w:t>
      </w:r>
      <w:r w:rsidR="00266B27" w:rsidRPr="00AE2028">
        <w:t xml:space="preserve">ezt a funkciót </w:t>
      </w:r>
      <w:r w:rsidRPr="00AE2028">
        <w:t>szabadon nézelődhetünk a szimulá</w:t>
      </w:r>
      <w:r w:rsidR="00266B27" w:rsidRPr="00AE2028">
        <w:t>lt környezetben</w:t>
      </w:r>
      <w:r w:rsidRPr="00AE2028">
        <w:t xml:space="preserve">. Az </w:t>
      </w:r>
      <w:r w:rsidR="00266B27" w:rsidRPr="00AE2028">
        <w:t>ez alatt megtalálható</w:t>
      </w:r>
      <w:r w:rsidRPr="00AE2028">
        <w:t xml:space="preserve"> </w:t>
      </w:r>
      <w:r w:rsidR="00832823">
        <w:t xml:space="preserve">további </w:t>
      </w:r>
      <w:r w:rsidR="00DF4EC2" w:rsidRPr="00AE2028">
        <w:t>7</w:t>
      </w:r>
      <w:r w:rsidRPr="00AE2028">
        <w:t xml:space="preserve"> csúszka a később említésre kerülő jutalmak súlyait állítja, melyet így szimuláció közben is hangolhatunk folyamatosan. A legalsó csúszkával a mozgó objektum sebességét változtathatjuk bármikor a szimuláció során.</w:t>
      </w:r>
    </w:p>
    <w:p w14:paraId="6B82E246" w14:textId="77777777" w:rsidR="0005446F" w:rsidRPr="00AE2028" w:rsidRDefault="0005446F" w:rsidP="0005446F">
      <w:pPr>
        <w:pStyle w:val="Kp"/>
      </w:pPr>
      <w:r w:rsidRPr="00AE2028">
        <w:rPr>
          <w:noProof/>
        </w:rPr>
        <w:lastRenderedPageBreak/>
        <w:drawing>
          <wp:inline distT="0" distB="0" distL="0" distR="0" wp14:anchorId="17129C99" wp14:editId="400E6A5B">
            <wp:extent cx="2152950" cy="4286848"/>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24"/>
                    <pic:cNvPicPr/>
                  </pic:nvPicPr>
                  <pic:blipFill>
                    <a:blip r:embed="rId49">
                      <a:extLst>
                        <a:ext uri="{28A0092B-C50C-407E-A947-70E740481C1C}">
                          <a14:useLocalDpi xmlns:a14="http://schemas.microsoft.com/office/drawing/2010/main" val="0"/>
                        </a:ext>
                      </a:extLst>
                    </a:blip>
                    <a:stretch>
                      <a:fillRect/>
                    </a:stretch>
                  </pic:blipFill>
                  <pic:spPr>
                    <a:xfrm>
                      <a:off x="0" y="0"/>
                      <a:ext cx="2152950" cy="4286848"/>
                    </a:xfrm>
                    <a:prstGeom prst="rect">
                      <a:avLst/>
                    </a:prstGeom>
                  </pic:spPr>
                </pic:pic>
              </a:graphicData>
            </a:graphic>
          </wp:inline>
        </w:drawing>
      </w:r>
    </w:p>
    <w:bookmarkStart w:id="144" w:name="_Ref71989337"/>
    <w:p w14:paraId="1F3C6888" w14:textId="35F8A3B3" w:rsidR="0005446F" w:rsidRPr="00AE2028" w:rsidRDefault="00CE066D" w:rsidP="0005446F">
      <w:pPr>
        <w:pStyle w:val="Caption"/>
      </w:pPr>
      <w:r>
        <w:fldChar w:fldCharType="begin"/>
      </w:r>
      <w:r>
        <w:instrText xml:space="preserve"> STYLEREF 1 \s </w:instrText>
      </w:r>
      <w:r>
        <w:fldChar w:fldCharType="separate"/>
      </w:r>
      <w:r w:rsidR="00F002AE">
        <w:rPr>
          <w:noProof/>
        </w:rPr>
        <w:t>4</w:t>
      </w:r>
      <w:r>
        <w:fldChar w:fldCharType="end"/>
      </w:r>
      <w:r>
        <w:t>.</w:t>
      </w:r>
      <w:fldSimple w:instr=" SEQ ábra \* ARABIC \s 1 ">
        <w:r w:rsidR="00F002AE">
          <w:rPr>
            <w:noProof/>
          </w:rPr>
          <w:t>7</w:t>
        </w:r>
      </w:fldSimple>
      <w:r w:rsidR="0005446F" w:rsidRPr="00AE2028">
        <w:t>. ábra</w:t>
      </w:r>
      <w:bookmarkEnd w:id="144"/>
      <w:r w:rsidR="0005446F" w:rsidRPr="00AE2028">
        <w:t xml:space="preserve"> Gombok és csúszkák a GUI felületén</w:t>
      </w:r>
    </w:p>
    <w:p w14:paraId="30EB5A09" w14:textId="34BD2A25" w:rsidR="00C82A19" w:rsidRPr="00806AAE" w:rsidRDefault="00C82A19" w:rsidP="00294D93">
      <w:pPr>
        <w:pStyle w:val="Heading2"/>
      </w:pPr>
      <w:bookmarkStart w:id="145" w:name="_Toc90603022"/>
      <w:r w:rsidRPr="00806AAE">
        <w:t>Tanítás</w:t>
      </w:r>
      <w:bookmarkEnd w:id="145"/>
    </w:p>
    <w:p w14:paraId="1095B7D0" w14:textId="2DBA1167" w:rsidR="00B03E89" w:rsidRPr="00AE2028" w:rsidRDefault="00C82A19" w:rsidP="00341635">
      <w:r w:rsidRPr="00806AAE">
        <w:t xml:space="preserve">A tanítás folyamata </w:t>
      </w:r>
      <w:r w:rsidRPr="00AE2028">
        <w:t>igen</w:t>
      </w:r>
      <w:r w:rsidR="00EE4253" w:rsidRPr="00AE2028">
        <w:t>csak</w:t>
      </w:r>
      <w:r w:rsidR="003E20CB">
        <w:t xml:space="preserve"> zajos és</w:t>
      </w:r>
      <w:r w:rsidRPr="00AE2028">
        <w:t xml:space="preserve"> </w:t>
      </w:r>
      <w:r w:rsidR="00EE4253" w:rsidRPr="00AE2028">
        <w:t>hosszadalmas</w:t>
      </w:r>
      <w:r w:rsidRPr="00AE2028">
        <w:t xml:space="preserve"> lenne, ha minden állapot</w:t>
      </w:r>
      <w:r w:rsidR="00EE4253" w:rsidRPr="00AE2028">
        <w:t>ban</w:t>
      </w:r>
      <w:r w:rsidRPr="00AE2028">
        <w:t xml:space="preserve"> egy</w:t>
      </w:r>
      <w:r w:rsidR="00EE4253" w:rsidRPr="00AE2028">
        <w:t>etlen</w:t>
      </w:r>
      <w:r w:rsidRPr="00AE2028">
        <w:t xml:space="preserve"> akciót vennénk csak figyelembe</w:t>
      </w:r>
      <w:r w:rsidR="00EE4253" w:rsidRPr="00AE2028">
        <w:t xml:space="preserve"> a költség számolásánál</w:t>
      </w:r>
      <w:r w:rsidRPr="00AE2028">
        <w:t xml:space="preserve">, ezért érdemes több akciót megvárni a modell </w:t>
      </w:r>
      <w:r w:rsidR="00EE4253" w:rsidRPr="00AE2028">
        <w:t>paramétereinek frissítéséhez</w:t>
      </w:r>
      <w:r w:rsidRPr="00AE2028">
        <w:t>. Ennek a folyamatnak a megnevezése a</w:t>
      </w:r>
      <w:r w:rsidR="00A43AE1" w:rsidRPr="00AE2028">
        <w:t>z ún.</w:t>
      </w:r>
      <w:r w:rsidRPr="00AE2028">
        <w:t xml:space="preserve"> </w:t>
      </w:r>
      <w:r w:rsidRPr="00AE2028">
        <w:rPr>
          <w:i/>
          <w:iCs/>
        </w:rPr>
        <w:t>rollout</w:t>
      </w:r>
      <w:r w:rsidRPr="00AE2028">
        <w:t xml:space="preserve">, mellyel megadhatjuk, hogy hány lépést </w:t>
      </w:r>
      <w:r w:rsidR="001A6F6F">
        <w:t xml:space="preserve">(állapot-akció párt) </w:t>
      </w:r>
      <w:r w:rsidRPr="00AE2028">
        <w:t xml:space="preserve">várjunk meg, mielőtt kiszámoljuk költségfüggvény eredményét. Ez felfogható úgy, mint a </w:t>
      </w:r>
      <w:r w:rsidR="00A53E78">
        <w:t>felügyelt</w:t>
      </w:r>
      <w:r w:rsidRPr="00AE2028">
        <w:t xml:space="preserve"> tanulásnál alkalmazott batch fogalma</w:t>
      </w:r>
      <w:r w:rsidR="00D33E86">
        <w:t>.</w:t>
      </w:r>
      <w:r w:rsidRPr="00AE2028">
        <w:t xml:space="preserve"> </w:t>
      </w:r>
      <w:r w:rsidR="00B03E89" w:rsidRPr="00AE2028">
        <w:t xml:space="preserve">A rollout </w:t>
      </w:r>
      <w:r w:rsidR="00EA45F8">
        <w:t>ennél fontosabb</w:t>
      </w:r>
      <w:r w:rsidR="00B03E89" w:rsidRPr="00AE2028">
        <w:t xml:space="preserve"> előnye, hogy így nem szükséges a teljes epizód </w:t>
      </w:r>
      <w:proofErr w:type="spellStart"/>
      <w:r w:rsidR="00B03E89" w:rsidRPr="00AE2028">
        <w:t>trajektóriáját</w:t>
      </w:r>
      <w:proofErr w:type="spellEnd"/>
      <w:r w:rsidR="00B03E89" w:rsidRPr="00AE2028">
        <w:t xml:space="preserve"> eltárolni a memóriában, ami az A2C esetében igen nagy probléma lenne, mivel </w:t>
      </w:r>
      <w:r w:rsidR="0071374E" w:rsidRPr="00AE2028">
        <w:t xml:space="preserve">több </w:t>
      </w:r>
      <w:r w:rsidR="00B03E89" w:rsidRPr="00AE2028">
        <w:t>ágenst</w:t>
      </w:r>
      <w:r w:rsidR="0071374E" w:rsidRPr="00AE2028">
        <w:t xml:space="preserve"> is</w:t>
      </w:r>
      <w:r w:rsidR="00B03E89" w:rsidRPr="00AE2028">
        <w:t xml:space="preserve"> futtat</w:t>
      </w:r>
      <w:r w:rsidR="005A6CE4">
        <w:t>o</w:t>
      </w:r>
      <w:r w:rsidR="00B03E89" w:rsidRPr="00AE2028">
        <w:t xml:space="preserve">k egyszerre, ráadásul </w:t>
      </w:r>
      <w:r w:rsidR="00E548F2" w:rsidRPr="00AE2028">
        <w:t xml:space="preserve">komplexebb feladatnál nagyon </w:t>
      </w:r>
      <w:proofErr w:type="spellStart"/>
      <w:r w:rsidR="00E548F2" w:rsidRPr="00AE2028">
        <w:t>hosszadalmas</w:t>
      </w:r>
      <w:r w:rsidR="00863D5F">
        <w:t>a</w:t>
      </w:r>
      <w:r w:rsidR="00E548F2" w:rsidRPr="00AE2028">
        <w:t>k</w:t>
      </w:r>
      <w:proofErr w:type="spellEnd"/>
      <w:r w:rsidR="00E548F2" w:rsidRPr="00AE2028">
        <w:t xml:space="preserve"> lehetnek</w:t>
      </w:r>
      <w:r w:rsidR="00B03E89" w:rsidRPr="00AE2028">
        <w:t xml:space="preserve"> az epizódok. </w:t>
      </w:r>
      <w:r w:rsidR="005C5F7F">
        <w:t>Viszont</w:t>
      </w:r>
      <w:r w:rsidR="00341635" w:rsidRPr="00AE2028">
        <w:t xml:space="preserve"> ezesetben</w:t>
      </w:r>
      <w:r w:rsidR="00E548F2" w:rsidRPr="00AE2028">
        <w:t xml:space="preserve"> nincs meg még a végső jutalom, </w:t>
      </w:r>
      <w:r w:rsidR="00341635" w:rsidRPr="00AE2028">
        <w:t>tehát nem tudjuk a jutalmakat diszkontálni, ezért egy trükköt kell alkalmazni:</w:t>
      </w:r>
      <w:r w:rsidR="00E548F2" w:rsidRPr="00AE2028">
        <w:t xml:space="preserve"> a</w:t>
      </w:r>
      <w:r w:rsidR="00341635" w:rsidRPr="00AE2028">
        <w:t xml:space="preserve"> rollout utolsó állapotára a </w:t>
      </w:r>
      <w:proofErr w:type="spellStart"/>
      <w:r w:rsidR="00341635" w:rsidRPr="00AE2028">
        <w:t>Critic</w:t>
      </w:r>
      <w:proofErr w:type="spellEnd"/>
      <w:r w:rsidR="00E548F2" w:rsidRPr="00AE2028">
        <w:t xml:space="preserve"> </w:t>
      </w:r>
      <w:r w:rsidR="00341635" w:rsidRPr="00AE2028">
        <w:t>fej által</w:t>
      </w:r>
      <w:r w:rsidR="00E548F2" w:rsidRPr="00AE2028">
        <w:t xml:space="preserve"> </w:t>
      </w:r>
      <w:r w:rsidR="00341635" w:rsidRPr="00AE2028">
        <w:t xml:space="preserve">számolt érték, vagyis az </w:t>
      </w:r>
      <w:r w:rsidR="00E548F2" w:rsidRPr="00AE2028">
        <w:t xml:space="preserve">utolsó állapotban </w:t>
      </w:r>
      <w:proofErr w:type="spellStart"/>
      <w:r w:rsidR="00341635" w:rsidRPr="00AE2028">
        <w:t>predikált</w:t>
      </w:r>
      <w:proofErr w:type="spellEnd"/>
      <w:r w:rsidR="00341635" w:rsidRPr="00AE2028">
        <w:t xml:space="preserve"> </w:t>
      </w:r>
      <w:r w:rsidR="007D1EB3">
        <w:t xml:space="preserve">végső </w:t>
      </w:r>
      <w:r w:rsidR="00341635" w:rsidRPr="00AE2028">
        <w:t>jutalmat</w:t>
      </w:r>
      <w:r w:rsidR="00E548F2" w:rsidRPr="00AE2028">
        <w:t xml:space="preserve"> diszkontáljuk</w:t>
      </w:r>
      <w:r w:rsidR="00341635" w:rsidRPr="00AE2028">
        <w:t xml:space="preserve">. </w:t>
      </w:r>
      <w:r w:rsidRPr="00AE2028">
        <w:t>Szokásosan kis szám</w:t>
      </w:r>
      <w:r w:rsidR="00B03E89" w:rsidRPr="00AE2028">
        <w:t>ú akciót szokás megvárni</w:t>
      </w:r>
      <w:r w:rsidRPr="00AE2028">
        <w:t xml:space="preserve">, például </w:t>
      </w:r>
      <w:r w:rsidR="00B03E89" w:rsidRPr="00AE2028">
        <w:t>öt-hatot</w:t>
      </w:r>
      <w:r w:rsidRPr="00AE2028">
        <w:t xml:space="preserve">. </w:t>
      </w:r>
    </w:p>
    <w:p w14:paraId="4FE9E99B" w14:textId="1A761A90" w:rsidR="00C82A19" w:rsidRPr="00AE2028" w:rsidRDefault="00C82A19" w:rsidP="00C82A19">
      <w:r w:rsidRPr="00AE2028">
        <w:lastRenderedPageBreak/>
        <w:t>Egy tanítást</w:t>
      </w:r>
      <w:r w:rsidR="007B39F7" w:rsidRPr="00AE2028">
        <w:t xml:space="preserve"> </w:t>
      </w:r>
      <w:r w:rsidRPr="00AE2028">
        <w:t>epizódokra</w:t>
      </w:r>
      <w:r w:rsidR="008E6020" w:rsidRPr="00AE2028">
        <w:t xml:space="preserve"> b</w:t>
      </w:r>
      <w:r w:rsidRPr="00AE2028">
        <w:t>ontunk (</w:t>
      </w:r>
      <w:r w:rsidR="008B412C">
        <w:t xml:space="preserve">hasonlóan az </w:t>
      </w:r>
      <w:proofErr w:type="spellStart"/>
      <w:r w:rsidRPr="00AE2028">
        <w:t>epoch</w:t>
      </w:r>
      <w:proofErr w:type="spellEnd"/>
      <w:r w:rsidR="008B412C">
        <w:t>-hoz</w:t>
      </w:r>
      <w:r w:rsidRPr="00AE2028">
        <w:t>), az epizód végén újraindítjuk a</w:t>
      </w:r>
      <w:r w:rsidR="008E6020" w:rsidRPr="00AE2028">
        <w:t xml:space="preserve"> környezetet </w:t>
      </w:r>
      <w:r w:rsidRPr="00AE2028">
        <w:t>és ismét a nulladik állapotból indul az ágens. Egy epizód rollout-okból áll</w:t>
      </w:r>
      <w:r w:rsidR="000F7441">
        <w:t>,</w:t>
      </w:r>
      <w:r w:rsidRPr="00AE2028">
        <w:t xml:space="preserve"> viszont egy rollout</w:t>
      </w:r>
      <w:r w:rsidR="008E6020" w:rsidRPr="00AE2028">
        <w:t>-</w:t>
      </w:r>
      <w:proofErr w:type="spellStart"/>
      <w:r w:rsidR="008E6020" w:rsidRPr="00AE2028">
        <w:t>ba</w:t>
      </w:r>
      <w:proofErr w:type="spellEnd"/>
      <w:r w:rsidRPr="00AE2028">
        <w:t xml:space="preserve"> összefoghatunk több </w:t>
      </w:r>
      <w:r w:rsidR="008E6020" w:rsidRPr="00AE2028">
        <w:t xml:space="preserve">azonos </w:t>
      </w:r>
      <w:r w:rsidRPr="00AE2028">
        <w:t>akciót</w:t>
      </w:r>
      <w:r w:rsidR="008E6020" w:rsidRPr="00AE2028">
        <w:t>. Ennek a célja jelen esetben az, hogy összegyűjtsünk több megfigyelést is (</w:t>
      </w:r>
      <w:proofErr w:type="spellStart"/>
      <w:r w:rsidR="008E6020" w:rsidRPr="00AE2028">
        <w:t>framet</w:t>
      </w:r>
      <w:proofErr w:type="spellEnd"/>
      <w:r w:rsidR="008E6020" w:rsidRPr="00AE2028">
        <w:t>) a környezetből és így a hálónak egyszerre több információt adunk át</w:t>
      </w:r>
      <w:r w:rsidRPr="00AE2028">
        <w:t xml:space="preserve">. </w:t>
      </w:r>
      <w:r w:rsidR="008E6020" w:rsidRPr="00AE2028">
        <w:t xml:space="preserve">Ezenkívül kevésbé lassítjuk így a szimulációt, mivel </w:t>
      </w:r>
      <w:r w:rsidR="00323106">
        <w:t>nem</w:t>
      </w:r>
      <w:r w:rsidR="008E6020" w:rsidRPr="00AE2028">
        <w:t xml:space="preserve"> </w:t>
      </w:r>
      <w:r w:rsidR="00323106" w:rsidRPr="00AE2028">
        <w:t>akció</w:t>
      </w:r>
      <w:r w:rsidR="00323106">
        <w:t>nkként</w:t>
      </w:r>
      <w:r w:rsidR="008E6020" w:rsidRPr="00AE2028">
        <w:t xml:space="preserve"> értékeljük ki </w:t>
      </w:r>
      <w:r w:rsidR="0015041E" w:rsidRPr="00AE2028">
        <w:t xml:space="preserve">az állapotot. </w:t>
      </w:r>
    </w:p>
    <w:p w14:paraId="5BB3AD15" w14:textId="77777777" w:rsidR="00C82A19" w:rsidRPr="00AE2028" w:rsidRDefault="00C82A19" w:rsidP="00C82A19">
      <w:pPr>
        <w:pStyle w:val="Kp"/>
      </w:pPr>
      <w:r w:rsidRPr="00AE2028">
        <w:rPr>
          <w:noProof/>
        </w:rPr>
        <w:drawing>
          <wp:inline distT="0" distB="0" distL="0" distR="0" wp14:anchorId="58A918B2" wp14:editId="3EDB6F42">
            <wp:extent cx="5400039" cy="2317716"/>
            <wp:effectExtent l="0" t="0" r="0" b="6985"/>
            <wp:docPr id="14" name="Ábr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Ábra 14"/>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400039" cy="2317716"/>
                    </a:xfrm>
                    <a:prstGeom prst="rect">
                      <a:avLst/>
                    </a:prstGeom>
                  </pic:spPr>
                </pic:pic>
              </a:graphicData>
            </a:graphic>
          </wp:inline>
        </w:drawing>
      </w:r>
    </w:p>
    <w:p w14:paraId="1703ED4D" w14:textId="055DE33F" w:rsidR="00C82A19" w:rsidRPr="00AE2028" w:rsidRDefault="00FA109A" w:rsidP="00C82A19">
      <w:pPr>
        <w:pStyle w:val="Caption"/>
      </w:pPr>
      <w:fldSimple w:instr=" STYLEREF 1 \s ">
        <w:r w:rsidR="00F002AE">
          <w:rPr>
            <w:noProof/>
          </w:rPr>
          <w:t>4</w:t>
        </w:r>
      </w:fldSimple>
      <w:r w:rsidR="00CE066D">
        <w:t>.</w:t>
      </w:r>
      <w:fldSimple w:instr=" SEQ ábra \* ARABIC \s 1 ">
        <w:r w:rsidR="00F002AE">
          <w:rPr>
            <w:noProof/>
          </w:rPr>
          <w:t>8</w:t>
        </w:r>
      </w:fldSimple>
      <w:r w:rsidR="00C82A19" w:rsidRPr="00AE2028">
        <w:t>. ábra</w:t>
      </w:r>
      <w:r w:rsidR="00184957">
        <w:t xml:space="preserve"> A tanítás felbontása a különböző részegységekre</w:t>
      </w:r>
    </w:p>
    <w:p w14:paraId="1B3DE79E" w14:textId="6AE18E61" w:rsidR="00C82A19" w:rsidRPr="00AE2028" w:rsidRDefault="00755E69" w:rsidP="001D1AA8">
      <w:r w:rsidRPr="00AE2028">
        <w:t xml:space="preserve">Nézzünk egy példát: </w:t>
      </w:r>
      <w:r w:rsidR="00C82A19" w:rsidRPr="00AE2028">
        <w:t>egy tanítás</w:t>
      </w:r>
      <w:r w:rsidRPr="00AE2028">
        <w:t>t</w:t>
      </w:r>
      <w:r w:rsidR="00C82A19" w:rsidRPr="00AE2028">
        <w:t xml:space="preserve"> 100 epizód</w:t>
      </w:r>
      <w:r w:rsidRPr="00AE2028">
        <w:t xml:space="preserve">ra </w:t>
      </w:r>
      <w:r w:rsidR="001D1AA8">
        <w:t>végzünk</w:t>
      </w:r>
      <w:r w:rsidRPr="00AE2028">
        <w:t xml:space="preserve"> el és</w:t>
      </w:r>
      <w:r w:rsidR="00C82A19" w:rsidRPr="00AE2028">
        <w:t xml:space="preserve"> 1 epizód </w:t>
      </w:r>
      <w:r w:rsidR="005B17DB">
        <w:t xml:space="preserve">fix </w:t>
      </w:r>
      <w:r w:rsidR="00C82A19" w:rsidRPr="00AE2028">
        <w:t>80 rollout-</w:t>
      </w:r>
      <w:proofErr w:type="spellStart"/>
      <w:r w:rsidR="00C82A19" w:rsidRPr="00AE2028">
        <w:t>ból</w:t>
      </w:r>
      <w:proofErr w:type="spellEnd"/>
      <w:r w:rsidR="005B17DB">
        <w:t xml:space="preserve"> </w:t>
      </w:r>
      <w:r w:rsidR="001D1AA8">
        <w:t xml:space="preserve">áll </w:t>
      </w:r>
      <w:r w:rsidR="005B17DB">
        <w:t>(ha nem történhet olyan esemény a környezetben, mely esetén hamarabb is befejeződhet egy epizód).</w:t>
      </w:r>
      <w:r w:rsidR="00C82A19" w:rsidRPr="00AE2028">
        <w:t xml:space="preserve"> </w:t>
      </w:r>
      <w:r w:rsidR="005B17DB">
        <w:t>Egy</w:t>
      </w:r>
      <w:r w:rsidR="00C82A19" w:rsidRPr="00AE2028">
        <w:t xml:space="preserve"> rollout 5 </w:t>
      </w:r>
      <w:r w:rsidR="00F05C92">
        <w:t>lépésből</w:t>
      </w:r>
      <w:r w:rsidRPr="00AE2028">
        <w:t xml:space="preserve"> álljon</w:t>
      </w:r>
      <w:r w:rsidR="00C82A19" w:rsidRPr="00AE2028">
        <w:t xml:space="preserve">, </w:t>
      </w:r>
      <w:r w:rsidRPr="00AE2028">
        <w:t>valamint 1 akciót</w:t>
      </w:r>
      <w:r w:rsidR="00C82A19" w:rsidRPr="00AE2028">
        <w:t xml:space="preserve"> </w:t>
      </w:r>
      <w:r w:rsidRPr="00AE2028">
        <w:t>ötször ismételjünk meg a szimulációban</w:t>
      </w:r>
      <w:r w:rsidR="00C82A19" w:rsidRPr="00AE2028">
        <w:t xml:space="preserve">. </w:t>
      </w:r>
      <w:r w:rsidRPr="00AE2028">
        <w:t>Ekkor a</w:t>
      </w:r>
      <w:r w:rsidR="00C82A19" w:rsidRPr="00AE2028">
        <w:t xml:space="preserve"> tanítás során az ágens 200</w:t>
      </w:r>
      <w:r w:rsidR="00EA72EA">
        <w:t>,000</w:t>
      </w:r>
      <w:r w:rsidR="00C82A19" w:rsidRPr="00AE2028">
        <w:t xml:space="preserve"> akciót végez, ha 4 környezetet párhuzamosítunk, akkor máris 800</w:t>
      </w:r>
      <w:r w:rsidR="00EA72EA">
        <w:t>,000</w:t>
      </w:r>
      <w:r w:rsidR="00C82A19" w:rsidRPr="00AE2028">
        <w:t xml:space="preserve"> akcióról beszélünk</w:t>
      </w:r>
      <w:r w:rsidR="0015041E" w:rsidRPr="00AE2028">
        <w:t xml:space="preserve">. </w:t>
      </w:r>
      <w:r w:rsidRPr="00AE2028">
        <w:t>A modell paraméterei 8</w:t>
      </w:r>
      <w:r w:rsidR="00840BA7">
        <w:t>,000-szer</w:t>
      </w:r>
      <w:r w:rsidRPr="00AE2028">
        <w:t xml:space="preserve"> frissültek.</w:t>
      </w:r>
    </w:p>
    <w:p w14:paraId="59FD77C7" w14:textId="18942B72" w:rsidR="00755E69" w:rsidRDefault="00755E69" w:rsidP="00755E69">
      <w:r w:rsidRPr="00AE2028">
        <w:t>A háló</w:t>
      </w:r>
      <w:r w:rsidR="003A041C">
        <w:t xml:space="preserve"> </w:t>
      </w:r>
      <w:r w:rsidRPr="00AE2028">
        <w:t>kimentését a jutalom alapján végzem</w:t>
      </w:r>
      <w:r w:rsidR="00AF4E54">
        <w:t>: A</w:t>
      </w:r>
      <w:r w:rsidRPr="00AE2028">
        <w:t xml:space="preserve"> legjobban jutalmazott modell paramétereit mentem ki. A modell viszonylag kicsi, néhány Mbyte </w:t>
      </w:r>
      <w:r w:rsidR="009677E0">
        <w:t>tár</w:t>
      </w:r>
      <w:r w:rsidRPr="00AE2028">
        <w:t>helyet foglal, így nem kellett a háló tömörítésével foglalkoznom (</w:t>
      </w:r>
      <w:r w:rsidRPr="0037388B">
        <w:t xml:space="preserve">lásd </w:t>
      </w:r>
      <w:proofErr w:type="spellStart"/>
      <w:r w:rsidRPr="0037388B">
        <w:rPr>
          <w:i/>
          <w:iCs/>
        </w:rPr>
        <w:t>prun</w:t>
      </w:r>
      <w:r w:rsidR="00F57EA4">
        <w:rPr>
          <w:i/>
          <w:iCs/>
        </w:rPr>
        <w:t>ing</w:t>
      </w:r>
      <w:proofErr w:type="spellEnd"/>
      <w:r w:rsidRPr="0037388B">
        <w:t xml:space="preserve"> vagy </w:t>
      </w:r>
      <w:proofErr w:type="spellStart"/>
      <w:r w:rsidRPr="0037388B">
        <w:rPr>
          <w:i/>
          <w:iCs/>
        </w:rPr>
        <w:t>weight</w:t>
      </w:r>
      <w:proofErr w:type="spellEnd"/>
      <w:r w:rsidRPr="0037388B">
        <w:rPr>
          <w:i/>
          <w:iCs/>
        </w:rPr>
        <w:t xml:space="preserve"> </w:t>
      </w:r>
      <w:proofErr w:type="spellStart"/>
      <w:r w:rsidRPr="0037388B">
        <w:rPr>
          <w:i/>
          <w:iCs/>
        </w:rPr>
        <w:t>sharing</w:t>
      </w:r>
      <w:proofErr w:type="spellEnd"/>
      <w:r w:rsidRPr="00AE2028">
        <w:t xml:space="preserve">). </w:t>
      </w:r>
      <w:r w:rsidR="004A2ED6" w:rsidRPr="00AE2028">
        <w:t xml:space="preserve">A tanítás </w:t>
      </w:r>
      <w:r w:rsidR="003F1010">
        <w:t xml:space="preserve">komoly </w:t>
      </w:r>
      <w:r w:rsidR="004A2ED6" w:rsidRPr="00AE2028">
        <w:t>számításigényén látszik, hogy még</w:t>
      </w:r>
      <w:r w:rsidR="0083244E">
        <w:t xml:space="preserve"> </w:t>
      </w:r>
      <w:r w:rsidR="00BC691C">
        <w:t>ez a</w:t>
      </w:r>
      <w:r w:rsidR="004A2ED6" w:rsidRPr="00AE2028">
        <w:t xml:space="preserve"> nem túl komplex model</w:t>
      </w:r>
      <w:r w:rsidR="00BC691C">
        <w:t>l</w:t>
      </w:r>
      <w:r w:rsidR="004A2ED6" w:rsidRPr="00AE2028">
        <w:t xml:space="preserve"> esetén is a fenti példát véve </w:t>
      </w:r>
      <w:r w:rsidR="0083244E">
        <w:t xml:space="preserve">a </w:t>
      </w:r>
      <w:r w:rsidR="004A2ED6" w:rsidRPr="00AE2028">
        <w:t>100 epizód 1</w:t>
      </w:r>
      <w:r w:rsidR="00C56CED">
        <w:t>1</w:t>
      </w:r>
      <w:r w:rsidR="004A2ED6" w:rsidRPr="00AE2028">
        <w:t xml:space="preserve"> órát ve</w:t>
      </w:r>
      <w:r w:rsidR="0083244E">
        <w:t>nne</w:t>
      </w:r>
      <w:r w:rsidR="004A2ED6" w:rsidRPr="00AE2028">
        <w:t xml:space="preserve"> igénybe</w:t>
      </w:r>
      <w:r w:rsidR="00C56CED">
        <w:t xml:space="preserve"> </w:t>
      </w:r>
      <w:proofErr w:type="spellStart"/>
      <w:r w:rsidR="00C56CED">
        <w:t>rendereléssel</w:t>
      </w:r>
      <w:proofErr w:type="spellEnd"/>
      <w:r w:rsidR="004A2ED6" w:rsidRPr="00AE2028">
        <w:t xml:space="preserve">, </w:t>
      </w:r>
      <w:r w:rsidR="00C56CED">
        <w:t>melyet optimalizációkkal sikerült lecsökkenteni nagyjából 3 órára.</w:t>
      </w:r>
    </w:p>
    <w:p w14:paraId="09BD5CA7" w14:textId="3DC73A08" w:rsidR="00681C7E" w:rsidRPr="00AE2028" w:rsidRDefault="00681C7E" w:rsidP="00755E69">
      <w:r>
        <w:t xml:space="preserve">Imitation Learning használatát végül nem vettem igénybe. A közvetlen stratégiát tanuló módszerek (BC és DPL), valamint az IRL </w:t>
      </w:r>
      <w:proofErr w:type="spellStart"/>
      <w:r>
        <w:t>model-given</w:t>
      </w:r>
      <w:proofErr w:type="spellEnd"/>
      <w:r>
        <w:t xml:space="preserve"> megközelítése a tulajdonságaik és hátrányaik miatt a komplex környezetben nyilvánvalóan nem </w:t>
      </w:r>
      <w:r>
        <w:lastRenderedPageBreak/>
        <w:t>használhatóak. A modell nélküli eset tanítása</w:t>
      </w:r>
      <w:r w:rsidR="0071596A">
        <w:t xml:space="preserve"> </w:t>
      </w:r>
      <w:r>
        <w:t xml:space="preserve">viszont rendkívül sok időt vett volna valószínűleg igénybe, így </w:t>
      </w:r>
      <w:r w:rsidR="0071596A">
        <w:t>végül ezzel sem próbálkoztam.</w:t>
      </w:r>
    </w:p>
    <w:p w14:paraId="373EFDD3" w14:textId="77777777" w:rsidR="0042327A" w:rsidRPr="00AE2028" w:rsidRDefault="0042327A" w:rsidP="00294D93">
      <w:pPr>
        <w:pStyle w:val="Heading2"/>
      </w:pPr>
      <w:bookmarkStart w:id="146" w:name="_Toc90603023"/>
      <w:r w:rsidRPr="00AE2028">
        <w:t>Jutalom függvény</w:t>
      </w:r>
      <w:bookmarkEnd w:id="146"/>
    </w:p>
    <w:p w14:paraId="069C5D26" w14:textId="47848C6C" w:rsidR="0042327A" w:rsidRPr="00AE2028" w:rsidRDefault="0042327A" w:rsidP="000B76CC">
      <w:r w:rsidRPr="00AE2028">
        <w:t xml:space="preserve">A másik </w:t>
      </w:r>
      <w:r w:rsidR="001A33F0">
        <w:t>esszenciális</w:t>
      </w:r>
      <w:r w:rsidRPr="00AE2028">
        <w:t xml:space="preserve"> feladat a környezet elkészítése mellett a jutalmazó </w:t>
      </w:r>
      <w:r w:rsidR="00690BFE" w:rsidRPr="00AE2028">
        <w:t>algoritmus</w:t>
      </w:r>
      <w:r w:rsidRPr="00AE2028">
        <w:t xml:space="preserve"> </w:t>
      </w:r>
      <w:r w:rsidR="00384C30">
        <w:t>megalkotása</w:t>
      </w:r>
      <w:r w:rsidRPr="00AE2028">
        <w:t>, mely eldönti, hogy az adott akcióra mekkora jutalmat ad. Ez kulcsfontosságú lépés, hiszen itt sok elvi hibát lehet ejteni, könny</w:t>
      </w:r>
      <w:r w:rsidR="00B8010D">
        <w:t xml:space="preserve">edén előfordulhat </w:t>
      </w:r>
      <w:r w:rsidRPr="00AE2028">
        <w:t>a kobra effektus</w:t>
      </w:r>
      <w:r w:rsidR="00B8010D">
        <w:t xml:space="preserve"> jelenség</w:t>
      </w:r>
      <w:r w:rsidRPr="00AE2028">
        <w:t xml:space="preserve">, azaz, hogy azt hisszük egy megoldási javaslat tényleg megoldja a problémát/feladatot, de igazából csak még inkább rontunk rajta. </w:t>
      </w:r>
      <w:r w:rsidR="00B8010D">
        <w:t>Emiatt</w:t>
      </w:r>
      <w:r w:rsidRPr="00AE2028">
        <w:t xml:space="preserve"> sok</w:t>
      </w:r>
      <w:r w:rsidR="00F36A48">
        <w:t xml:space="preserve"> időt</w:t>
      </w:r>
      <w:r w:rsidRPr="00AE2028">
        <w:t xml:space="preserve"> kell </w:t>
      </w:r>
      <w:r w:rsidR="00F36A48">
        <w:t xml:space="preserve">a </w:t>
      </w:r>
      <w:r w:rsidRPr="00AE2028">
        <w:t>tesztel</w:t>
      </w:r>
      <w:r w:rsidR="00F36A48">
        <w:t>ésre szánni</w:t>
      </w:r>
      <w:r w:rsidRPr="00AE2028">
        <w:t>, nehogy az ágensünk furcsa vagy haszontalan dolgot tanuljon meg</w:t>
      </w:r>
      <w:r w:rsidR="00690BFE" w:rsidRPr="00AE2028">
        <w:t>:</w:t>
      </w:r>
      <w:r w:rsidRPr="00AE2028">
        <w:t xml:space="preserve"> Például ne vágja le az utat egy kanyar helyett, vagy ne tola</w:t>
      </w:r>
      <w:r w:rsidR="00690BFE" w:rsidRPr="00AE2028">
        <w:t>tva jusson</w:t>
      </w:r>
      <w:r w:rsidRPr="00AE2028">
        <w:t xml:space="preserve"> </w:t>
      </w:r>
      <w:r w:rsidR="00690BFE" w:rsidRPr="00AE2028">
        <w:t>el</w:t>
      </w:r>
      <w:r w:rsidRPr="00AE2028">
        <w:t xml:space="preserve"> a célba stb. </w:t>
      </w:r>
      <w:r w:rsidR="00690BFE" w:rsidRPr="00AE2028">
        <w:t>Összesen hat</w:t>
      </w:r>
      <w:r w:rsidRPr="00AE2028">
        <w:t xml:space="preserve"> féle jutalmazást implementáltam, melyek</w:t>
      </w:r>
      <w:r w:rsidR="00D81CFB">
        <w:t xml:space="preserve"> segítségével</w:t>
      </w:r>
      <w:r w:rsidRPr="00AE2028">
        <w:t xml:space="preserve"> az ágens </w:t>
      </w:r>
      <w:r w:rsidR="00690BFE" w:rsidRPr="00AE2028">
        <w:t xml:space="preserve">az önvezetés különböző aspektusait sajátíthatja el. </w:t>
      </w:r>
      <w:r w:rsidR="000B76CC">
        <w:t>Ezek nagyon alapvető képességeket fednek le, így a későbbiekben további jutalmazásokra is szükség lehet, például a közlekedési táblákat nem veszem figyelembe.</w:t>
      </w:r>
    </w:p>
    <w:p w14:paraId="37AE37F2" w14:textId="2AF6F865" w:rsidR="0042327A" w:rsidRPr="00AE2028" w:rsidRDefault="0042327A" w:rsidP="0042327A">
      <w:r w:rsidRPr="00AE2028">
        <w:t xml:space="preserve">Az alábbi </w:t>
      </w:r>
      <w:r w:rsidR="00001011" w:rsidRPr="00AE2028">
        <w:t>hat</w:t>
      </w:r>
      <w:r w:rsidRPr="00AE2028">
        <w:t xml:space="preserve"> jutalomból csak az első kettő </w:t>
      </w:r>
      <w:r w:rsidR="00001011" w:rsidRPr="00AE2028">
        <w:t>(</w:t>
      </w:r>
      <m:oMath>
        <m:r>
          <w:rPr>
            <w:rFonts w:ascii="Cambria Math" w:hAnsi="Cambria Math"/>
          </w:rPr>
          <m:t>α</m:t>
        </m:r>
      </m:oMath>
      <w:r w:rsidR="00001011" w:rsidRPr="00AE2028">
        <w:t xml:space="preserve"> és </w:t>
      </w:r>
      <m:oMath>
        <m:r>
          <w:rPr>
            <w:rFonts w:ascii="Cambria Math" w:hAnsi="Cambria Math"/>
          </w:rPr>
          <m:t>β</m:t>
        </m:r>
      </m:oMath>
      <w:r w:rsidR="00001011" w:rsidRPr="00AE2028">
        <w:t xml:space="preserve">) tekinthető </w:t>
      </w:r>
      <w:r w:rsidRPr="00AE2028">
        <w:t>folytonos</w:t>
      </w:r>
      <w:r w:rsidR="00001011" w:rsidRPr="00AE2028">
        <w:t>nak</w:t>
      </w:r>
      <w:r w:rsidRPr="00AE2028">
        <w:t xml:space="preserve">, </w:t>
      </w:r>
      <w:r w:rsidR="00001011" w:rsidRPr="00AE2028">
        <w:t>a többi</w:t>
      </w:r>
      <w:r w:rsidRPr="00AE2028">
        <w:t xml:space="preserve"> diszkrét</w:t>
      </w:r>
      <w:r w:rsidR="00F923BC">
        <w:t>nek</w:t>
      </w:r>
      <w:r w:rsidR="009153A5">
        <w:t xml:space="preserve">, vagyis </w:t>
      </w:r>
      <w:r w:rsidR="00D52E26">
        <w:t>ritk</w:t>
      </w:r>
      <w:r w:rsidR="00F923BC">
        <w:t>ának</w:t>
      </w:r>
      <w:r w:rsidRPr="00AE2028">
        <w:t xml:space="preserve">. A </w:t>
      </w:r>
      <w:r w:rsidR="009153A5">
        <w:t>ritka</w:t>
      </w:r>
      <w:r w:rsidRPr="00AE2028">
        <w:t xml:space="preserve"> jutalmak, habár jó eredményre visznek minket, lassabb konvergenciát okoz</w:t>
      </w:r>
      <w:r w:rsidR="00001011" w:rsidRPr="00AE2028">
        <w:t>nak</w:t>
      </w:r>
      <w:r w:rsidRPr="00AE2028">
        <w:t xml:space="preserve">, mivel az ágens ritkábban kap visszacsatolást a döntései után. A végső jutalmat </w:t>
      </w:r>
      <w:r w:rsidR="00001011" w:rsidRPr="00AE2028">
        <w:t>a hat</w:t>
      </w:r>
      <w:r w:rsidRPr="00AE2028">
        <w:t xml:space="preserve"> részeredmény súlyozott összegéből kapjuk meg:</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2E339615" w14:textId="77777777" w:rsidTr="00EA7D0C">
        <w:trPr>
          <w:trHeight w:val="349"/>
        </w:trPr>
        <w:tc>
          <w:tcPr>
            <w:tcW w:w="1111" w:type="dxa"/>
            <w:vAlign w:val="center"/>
          </w:tcPr>
          <w:p w14:paraId="31A52125" w14:textId="77777777" w:rsidR="0042327A" w:rsidRPr="00AE2028" w:rsidRDefault="0042327A" w:rsidP="00EA7D0C">
            <w:pPr>
              <w:ind w:firstLine="0"/>
              <w:jc w:val="center"/>
              <w:rPr>
                <w:noProof/>
              </w:rPr>
            </w:pPr>
          </w:p>
        </w:tc>
        <w:tc>
          <w:tcPr>
            <w:tcW w:w="6246" w:type="dxa"/>
            <w:vAlign w:val="center"/>
          </w:tcPr>
          <w:p w14:paraId="26F5674D" w14:textId="48B07D15" w:rsidR="0042327A" w:rsidRPr="00AE2028" w:rsidRDefault="0042327A" w:rsidP="00EA7D0C">
            <w:pPr>
              <w:jc w:val="center"/>
              <w:rPr>
                <w:noProof/>
              </w:rPr>
            </w:pPr>
            <m:oMathPara>
              <m:oMath>
                <m:r>
                  <w:rPr>
                    <w:rFonts w:ascii="Cambria Math" w:hAnsi="Cambria Math"/>
                  </w:rPr>
                  <m:t>R=</m:t>
                </m:r>
                <m:sSub>
                  <m:sSubPr>
                    <m:ctrlPr>
                      <w:rPr>
                        <w:rFonts w:ascii="Cambria Math" w:hAnsi="Cambria Math"/>
                        <w:i/>
                      </w:rPr>
                    </m:ctrlPr>
                  </m:sSubPr>
                  <m:e>
                    <m:r>
                      <w:rPr>
                        <w:rFonts w:ascii="Cambria Math" w:hAnsi="Cambria Math"/>
                      </w:rPr>
                      <m:t>w</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α</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β</m:t>
                        </m:r>
                      </m:sub>
                    </m:sSub>
                    <m:r>
                      <w:rPr>
                        <w:rFonts w:ascii="Cambria Math" w:hAnsi="Cambria Math"/>
                      </w:rPr>
                      <m:t>β+</m:t>
                    </m:r>
                    <m:sSub>
                      <m:sSubPr>
                        <m:ctrlPr>
                          <w:rPr>
                            <w:rFonts w:ascii="Cambria Math" w:hAnsi="Cambria Math"/>
                            <w:i/>
                          </w:rPr>
                        </m:ctrlPr>
                      </m:sSubPr>
                      <m:e>
                        <m:r>
                          <w:rPr>
                            <w:rFonts w:ascii="Cambria Math" w:hAnsi="Cambria Math"/>
                          </w:rPr>
                          <m:t>w</m:t>
                        </m:r>
                      </m:e>
                      <m:sub>
                        <m:r>
                          <w:rPr>
                            <w:rFonts w:ascii="Cambria Math" w:hAnsi="Cambria Math"/>
                          </w:rPr>
                          <m:t>γ</m:t>
                        </m:r>
                      </m:sub>
                    </m:sSub>
                    <m:r>
                      <w:rPr>
                        <w:rFonts w:ascii="Cambria Math" w:hAnsi="Cambria Math"/>
                      </w:rPr>
                      <m:t>γ+</m:t>
                    </m:r>
                    <m:sSub>
                      <m:sSubPr>
                        <m:ctrlPr>
                          <w:rPr>
                            <w:rFonts w:ascii="Cambria Math" w:hAnsi="Cambria Math"/>
                            <w:i/>
                          </w:rPr>
                        </m:ctrlPr>
                      </m:sSubPr>
                      <m:e>
                        <m:r>
                          <w:rPr>
                            <w:rFonts w:ascii="Cambria Math" w:hAnsi="Cambria Math"/>
                          </w:rPr>
                          <m:t>w</m:t>
                        </m:r>
                      </m:e>
                      <m:sub>
                        <m:r>
                          <w:rPr>
                            <w:rFonts w:ascii="Cambria Math" w:hAnsi="Cambria Math"/>
                          </w:rPr>
                          <m:t>δ</m:t>
                        </m:r>
                      </m:sub>
                    </m:sSub>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ε</m:t>
                        </m:r>
                      </m:sub>
                    </m:sSub>
                    <m:r>
                      <w:rPr>
                        <w:rFonts w:ascii="Cambria Math" w:hAnsi="Cambria Math"/>
                      </w:rPr>
                      <m:t>ε+</m:t>
                    </m:r>
                    <m:sSub>
                      <m:sSubPr>
                        <m:ctrlPr>
                          <w:rPr>
                            <w:rFonts w:ascii="Cambria Math" w:hAnsi="Cambria Math"/>
                            <w:i/>
                          </w:rPr>
                        </m:ctrlPr>
                      </m:sSubPr>
                      <m:e>
                        <m:r>
                          <w:rPr>
                            <w:rFonts w:ascii="Cambria Math" w:hAnsi="Cambria Math"/>
                          </w:rPr>
                          <m:t>w</m:t>
                        </m:r>
                      </m:e>
                      <m:sub>
                        <m:r>
                          <w:rPr>
                            <w:rFonts w:ascii="Cambria Math" w:hAnsi="Cambria Math"/>
                          </w:rPr>
                          <m:t>τ</m:t>
                        </m:r>
                      </m:sub>
                    </m:sSub>
                    <m:r>
                      <w:rPr>
                        <w:rFonts w:ascii="Cambria Math" w:hAnsi="Cambria Math"/>
                      </w:rPr>
                      <m:t>τ</m:t>
                    </m:r>
                  </m:e>
                </m:d>
              </m:oMath>
            </m:oMathPara>
          </w:p>
        </w:tc>
        <w:tc>
          <w:tcPr>
            <w:tcW w:w="1443" w:type="dxa"/>
            <w:vAlign w:val="center"/>
          </w:tcPr>
          <w:p w14:paraId="2F88CD2A" w14:textId="5799235D" w:rsidR="0042327A" w:rsidRPr="00AE2028" w:rsidRDefault="0042327A" w:rsidP="00EA7D0C">
            <w:pPr>
              <w:ind w:firstLine="0"/>
              <w:jc w:val="center"/>
              <w:rPr>
                <w:noProof/>
              </w:rPr>
            </w:pPr>
            <w:r w:rsidRPr="00AE2028">
              <w:t>(</w:t>
            </w:r>
            <w:r w:rsidR="00303673">
              <w:t>4</w:t>
            </w:r>
            <w:r w:rsidRPr="00AE2028">
              <w:t>.1)</w:t>
            </w:r>
          </w:p>
        </w:tc>
      </w:tr>
    </w:tbl>
    <w:p w14:paraId="0C116498" w14:textId="77777777" w:rsidR="0042327A" w:rsidRPr="00AE2028" w:rsidRDefault="0042327A" w:rsidP="0042327A"/>
    <w:p w14:paraId="124CE134" w14:textId="77777777" w:rsidR="0042327A" w:rsidRPr="00AE2028" w:rsidRDefault="0042327A" w:rsidP="000713CF">
      <w:pPr>
        <w:pStyle w:val="Heading3"/>
      </w:pPr>
      <w:bookmarkStart w:id="147" w:name="_Toc90603024"/>
      <w:r w:rsidRPr="00AE2028">
        <w:t>Alfa</w:t>
      </w:r>
      <w:bookmarkEnd w:id="147"/>
    </w:p>
    <w:p w14:paraId="2A685465" w14:textId="467CA3F8" w:rsidR="0042327A" w:rsidRPr="00AE2028" w:rsidRDefault="0042327A" w:rsidP="0042327A">
      <w:r w:rsidRPr="00AE2028">
        <w:t>Ez a</w:t>
      </w:r>
      <w:r w:rsidR="00001011" w:rsidRPr="00AE2028">
        <w:t>z egyik</w:t>
      </w:r>
      <w:r w:rsidRPr="00AE2028">
        <w:t xml:space="preserve"> legegyszerűbb jutalmazó algoritmus </w:t>
      </w:r>
      <w:r w:rsidR="00001011" w:rsidRPr="00AE2028">
        <w:t>mind</w:t>
      </w:r>
      <w:r w:rsidRPr="00AE2028">
        <w:t xml:space="preserve"> közül. Célja, hogy eljuttassa </w:t>
      </w:r>
      <w:r w:rsidR="00001011" w:rsidRPr="00AE2028">
        <w:t>az ágenst a kijelölt</w:t>
      </w:r>
      <w:r w:rsidRPr="00AE2028">
        <w:t xml:space="preserve"> célba (időtől függetlenül)</w:t>
      </w:r>
      <w:r w:rsidR="00001011" w:rsidRPr="00AE2028">
        <w:t xml:space="preserve"> egyenes</w:t>
      </w:r>
      <w:r w:rsidR="00C069F5" w:rsidRPr="00AE2028">
        <w:t>vonalban</w:t>
      </w:r>
      <w:r w:rsidRPr="00AE2028">
        <w:t xml:space="preserve">. </w:t>
      </w:r>
      <w:r w:rsidR="00C069F5" w:rsidRPr="00AE2028">
        <w:t>Folytonos</w:t>
      </w:r>
      <w:r w:rsidR="00C66E5C">
        <w:t>nak tekinthető</w:t>
      </w:r>
      <w:r w:rsidR="00C069F5" w:rsidRPr="00AE2028">
        <w:t xml:space="preserve"> az alfa jutalmazás, tehát minden akció-ismétlés után kiértékeljük a függvényt. </w:t>
      </w:r>
      <w:r w:rsidRPr="00AE2028">
        <w:t xml:space="preserve">A jutalom annak a függvényében pozitív, hogy az előző állapothoz képest közelebb jutott-e a célhoz vagy sem. Ha </w:t>
      </w:r>
      <w:r w:rsidR="00C069F5" w:rsidRPr="00AE2028">
        <w:t>nőtt</w:t>
      </w:r>
      <w:r w:rsidRPr="00AE2028">
        <w:t xml:space="preserve"> a távolság, azaz a céltól elfelé mozdult, akkor negatív a jutalom:</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3FEB758E" w14:textId="77777777" w:rsidTr="00EA7D0C">
        <w:trPr>
          <w:trHeight w:val="349"/>
        </w:trPr>
        <w:tc>
          <w:tcPr>
            <w:tcW w:w="1111" w:type="dxa"/>
            <w:vAlign w:val="center"/>
          </w:tcPr>
          <w:p w14:paraId="7F7A6B9F" w14:textId="77777777" w:rsidR="0042327A" w:rsidRPr="00AE2028" w:rsidRDefault="0042327A" w:rsidP="00EA7D0C">
            <w:pPr>
              <w:ind w:firstLine="0"/>
              <w:jc w:val="center"/>
              <w:rPr>
                <w:noProof/>
              </w:rPr>
            </w:pPr>
          </w:p>
        </w:tc>
        <w:tc>
          <w:tcPr>
            <w:tcW w:w="6246" w:type="dxa"/>
            <w:vAlign w:val="center"/>
          </w:tcPr>
          <w:p w14:paraId="167FB72A" w14:textId="77777777" w:rsidR="0042327A" w:rsidRPr="00AE2028" w:rsidRDefault="00223210" w:rsidP="00EA7D0C">
            <w:pPr>
              <w:jc w:val="center"/>
              <w:rPr>
                <w:noProof/>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dist</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dist</m:t>
                    </m:r>
                  </m:e>
                  <m:sub>
                    <m:r>
                      <w:rPr>
                        <w:rFonts w:ascii="Cambria Math" w:hAnsi="Cambria Math"/>
                      </w:rPr>
                      <m:t>t</m:t>
                    </m:r>
                  </m:sub>
                </m:sSub>
              </m:oMath>
            </m:oMathPara>
          </w:p>
        </w:tc>
        <w:tc>
          <w:tcPr>
            <w:tcW w:w="1443" w:type="dxa"/>
            <w:vAlign w:val="center"/>
          </w:tcPr>
          <w:p w14:paraId="3CA2783C" w14:textId="60F469DB" w:rsidR="0042327A" w:rsidRPr="00AE2028" w:rsidRDefault="0042327A" w:rsidP="00EA7D0C">
            <w:pPr>
              <w:ind w:firstLine="0"/>
              <w:jc w:val="center"/>
              <w:rPr>
                <w:noProof/>
              </w:rPr>
            </w:pPr>
            <w:r w:rsidRPr="00AE2028">
              <w:t>(</w:t>
            </w:r>
            <w:r w:rsidR="00303673">
              <w:t>4</w:t>
            </w:r>
            <w:r w:rsidRPr="00AE2028">
              <w:t>.2)</w:t>
            </w:r>
          </w:p>
        </w:tc>
      </w:tr>
    </w:tbl>
    <w:p w14:paraId="4709A7AB" w14:textId="0B31DF1D" w:rsidR="0042327A" w:rsidRPr="00AE2028" w:rsidRDefault="0042327A" w:rsidP="0042327A">
      <w:pPr>
        <w:ind w:firstLine="0"/>
      </w:pPr>
    </w:p>
    <w:p w14:paraId="13490B1E" w14:textId="28E7E3C5" w:rsidR="004D552B" w:rsidRPr="00AE2028" w:rsidRDefault="004D552B" w:rsidP="00E65DA0">
      <w:r w:rsidRPr="00AE2028">
        <w:t xml:space="preserve">Ezenkívül még egy funkciót ellát az alfa jutalmazás. A tesztelések során kiderült, hogy nagyon </w:t>
      </w:r>
      <w:r w:rsidR="0086498B">
        <w:t>könnyen</w:t>
      </w:r>
      <w:r w:rsidRPr="00AE2028">
        <w:t xml:space="preserve"> elakad az ágens a pálya szélén, akár már az epizód elején. Mivel </w:t>
      </w:r>
      <w:r w:rsidRPr="00AE2028">
        <w:lastRenderedPageBreak/>
        <w:t xml:space="preserve">egyébként is hosszadalmas a tanítás, ezért bevezettem egy számlálót, mellyel nyomon követjük, hogy hány akción keresztül nem </w:t>
      </w:r>
      <w:r w:rsidR="00527A3C">
        <w:t>mozdult</w:t>
      </w:r>
      <w:r w:rsidRPr="00AE2028">
        <w:t xml:space="preserve"> lényegesen arrébb az ágens az előző pozíciójához képest. Ha ez elért </w:t>
      </w:r>
      <w:r w:rsidR="008D36C6">
        <w:t>egy</w:t>
      </w:r>
      <w:r w:rsidRPr="00AE2028">
        <w:t xml:space="preserve"> küszöbértéket, az azt jelenti, hogy a kocsi elakadt és ekkor újraindul a környezet és kezdődik a következő epizód. Mivel szeretnénk elkerülni, hogy a kocsi fennakadjon (és erre a később részletezett tau jutalom kevés), ezért egy nagy negatív értékre állít</w:t>
      </w:r>
      <w:r w:rsidR="00014454">
        <w:t>om</w:t>
      </w:r>
      <w:r w:rsidRPr="00AE2028">
        <w:t xml:space="preserve"> az alfát</w:t>
      </w:r>
      <w:r w:rsidR="006269D5">
        <w:t xml:space="preserve"> ezesetben</w:t>
      </w:r>
      <w:r w:rsidRPr="00AE2028">
        <w:t>.</w:t>
      </w:r>
    </w:p>
    <w:p w14:paraId="58723837" w14:textId="77777777" w:rsidR="0042327A" w:rsidRPr="00AE2028" w:rsidRDefault="0042327A" w:rsidP="000713CF">
      <w:pPr>
        <w:pStyle w:val="Heading3"/>
      </w:pPr>
      <w:bookmarkStart w:id="148" w:name="_Toc90603025"/>
      <w:r w:rsidRPr="00AE2028">
        <w:t>Béta</w:t>
      </w:r>
      <w:bookmarkEnd w:id="148"/>
    </w:p>
    <w:p w14:paraId="30E381CE" w14:textId="299C8F5D" w:rsidR="0042327A" w:rsidRPr="00AE2028" w:rsidRDefault="0042327A" w:rsidP="00E7429A">
      <w:r w:rsidRPr="00AE2028">
        <w:t xml:space="preserve">A béta viszont a </w:t>
      </w:r>
      <w:r w:rsidR="00AC0499" w:rsidRPr="00AE2028">
        <w:t>legkomplexebb</w:t>
      </w:r>
      <w:r w:rsidRPr="00AE2028">
        <w:t xml:space="preserve"> algoritmus </w:t>
      </w:r>
      <w:r w:rsidR="00C069F5" w:rsidRPr="00AE2028">
        <w:t>az implementáltak</w:t>
      </w:r>
      <w:r w:rsidRPr="00AE2028">
        <w:t xml:space="preserve"> közül. Ez a</w:t>
      </w:r>
      <w:r w:rsidR="00C069F5" w:rsidRPr="00AE2028">
        <w:t>z algoritmus a</w:t>
      </w:r>
      <w:r w:rsidRPr="00AE2028">
        <w:t xml:space="preserve"> sávtartásért felel, azaz </w:t>
      </w:r>
      <w:r w:rsidR="00C069F5" w:rsidRPr="00AE2028">
        <w:t xml:space="preserve">a célja, hogy </w:t>
      </w:r>
      <w:r w:rsidRPr="00AE2028">
        <w:t>az ágens</w:t>
      </w:r>
      <w:r w:rsidR="00864377">
        <w:t xml:space="preserve"> tanulja meg, hogy </w:t>
      </w:r>
      <w:r w:rsidRPr="00AE2028">
        <w:t>ne menjen át</w:t>
      </w:r>
      <w:r w:rsidR="00C069F5" w:rsidRPr="00AE2028">
        <w:t xml:space="preserve"> </w:t>
      </w:r>
      <w:r w:rsidRPr="00AE2028">
        <w:t>a szembe sávba és ne m</w:t>
      </w:r>
      <w:r w:rsidR="00864377">
        <w:t>enjen</w:t>
      </w:r>
      <w:r w:rsidRPr="00AE2028">
        <w:t xml:space="preserve"> le a</w:t>
      </w:r>
      <w:r w:rsidR="00864377">
        <w:t xml:space="preserve">z útról </w:t>
      </w:r>
      <w:r w:rsidRPr="00AE2028">
        <w:t>sem. Nehézsége abból adódott, hogy a sáv egy fix objektum</w:t>
      </w:r>
      <w:r w:rsidR="00AF51FD" w:rsidRPr="00AE2028">
        <w:t xml:space="preserve"> a környezetben</w:t>
      </w:r>
      <w:r w:rsidRPr="00AE2028">
        <w:t xml:space="preserve">, melynek egyetlen </w:t>
      </w:r>
      <w:r w:rsidR="00AF51FD" w:rsidRPr="00AE2028">
        <w:t xml:space="preserve">attribútuma </w:t>
      </w:r>
      <w:r w:rsidRPr="00AE2028">
        <w:t>van</w:t>
      </w:r>
      <w:r w:rsidR="00AF51FD" w:rsidRPr="00AE2028">
        <w:t xml:space="preserve">, </w:t>
      </w:r>
      <w:r w:rsidRPr="00AE2028">
        <w:t>a középpont</w:t>
      </w:r>
      <w:r w:rsidR="00AF51FD" w:rsidRPr="00AE2028">
        <w:t>jának</w:t>
      </w:r>
      <w:r w:rsidRPr="00AE2028">
        <w:t xml:space="preserve"> </w:t>
      </w:r>
      <w:r w:rsidR="00AF51FD" w:rsidRPr="00AE2028">
        <w:t>koordinátái (</w:t>
      </w:r>
      <m:oMath>
        <m:sSub>
          <m:sSubPr>
            <m:ctrlPr>
              <w:rPr>
                <w:rFonts w:ascii="Cambria Math" w:hAnsi="Cambria Math"/>
                <w:i/>
              </w:rPr>
            </m:ctrlPr>
          </m:sSubPr>
          <m:e>
            <m:r>
              <w:rPr>
                <w:rFonts w:ascii="Cambria Math" w:hAnsi="Cambria Math"/>
              </w:rPr>
              <m:t>c</m:t>
            </m:r>
          </m:e>
          <m:sub>
            <m:r>
              <w:rPr>
                <w:rFonts w:ascii="Cambria Math" w:hAnsi="Cambria Math"/>
              </w:rPr>
              <m:t>x</m:t>
            </m:r>
          </m:sub>
        </m:sSub>
      </m:oMath>
      <w:r w:rsidR="00AF51FD" w:rsidRPr="00AE2028">
        <w:t xml:space="preserve"> és </w:t>
      </w:r>
      <m:oMath>
        <m:sSub>
          <m:sSubPr>
            <m:ctrlPr>
              <w:rPr>
                <w:rFonts w:ascii="Cambria Math" w:hAnsi="Cambria Math"/>
                <w:i/>
              </w:rPr>
            </m:ctrlPr>
          </m:sSubPr>
          <m:e>
            <m:r>
              <w:rPr>
                <w:rFonts w:ascii="Cambria Math" w:hAnsi="Cambria Math"/>
              </w:rPr>
              <m:t>c</m:t>
            </m:r>
          </m:e>
          <m:sub>
            <m:r>
              <w:rPr>
                <w:rFonts w:ascii="Cambria Math" w:hAnsi="Cambria Math"/>
              </w:rPr>
              <m:t>y</m:t>
            </m:r>
          </m:sub>
        </m:sSub>
      </m:oMath>
      <w:r w:rsidR="00AF51FD" w:rsidRPr="00AE2028">
        <w:t>). Ennyire kevés információval</w:t>
      </w:r>
      <w:r w:rsidRPr="00AE2028">
        <w:t xml:space="preserve"> </w:t>
      </w:r>
      <w:r w:rsidR="00AF51FD" w:rsidRPr="00AE2028">
        <w:t>körülményesebb a</w:t>
      </w:r>
      <w:r w:rsidRPr="00AE2028">
        <w:t xml:space="preserve"> távolságokat számolni. </w:t>
      </w:r>
      <w:r w:rsidR="00AF51FD" w:rsidRPr="00AE2028">
        <w:t>Mivel n</w:t>
      </w:r>
      <w:r w:rsidRPr="00AE2028">
        <w:t>em találtam leírást</w:t>
      </w:r>
      <w:r w:rsidR="00AF51FD" w:rsidRPr="00AE2028">
        <w:t xml:space="preserve"> </w:t>
      </w:r>
      <w:r w:rsidRPr="00AE2028">
        <w:t>a</w:t>
      </w:r>
      <w:r w:rsidR="00AF51FD" w:rsidRPr="00AE2028">
        <w:t xml:space="preserve"> pálya</w:t>
      </w:r>
      <w:r w:rsidRPr="00AE2028">
        <w:t xml:space="preserve"> </w:t>
      </w:r>
      <w:r w:rsidR="00AF51FD" w:rsidRPr="00AE2028">
        <w:t>paraméterei</w:t>
      </w:r>
      <w:r w:rsidR="001F3F1A">
        <w:t>ről</w:t>
      </w:r>
      <w:r w:rsidRPr="00AE2028">
        <w:t>, így lemértem és függvényt illesztettem rá. Úgy kezelem</w:t>
      </w:r>
      <w:r w:rsidR="00AF51FD" w:rsidRPr="00AE2028">
        <w:t xml:space="preserve"> a szaggatott vonalból képzett pályát</w:t>
      </w:r>
      <w:r w:rsidRPr="00AE2028">
        <w:t>, mintha</w:t>
      </w:r>
      <w:r w:rsidR="00AF51FD" w:rsidRPr="00AE2028">
        <w:t xml:space="preserve"> </w:t>
      </w:r>
      <w:r w:rsidRPr="00AE2028">
        <w:t>egy téglalap</w:t>
      </w:r>
      <w:r w:rsidR="00AF51FD" w:rsidRPr="00AE2028">
        <w:t>ból állna</w:t>
      </w:r>
      <w:r w:rsidRPr="00AE2028">
        <w:t xml:space="preserve">, melynek két oldalán egy-egy félkör található. A téglalap oldalai egész számokra jöttek ki, így pontosnak gondolom a mérést, de a félkörök nem pontosan félkörök, a </w:t>
      </w:r>
      <w:proofErr w:type="spellStart"/>
      <w:r w:rsidRPr="00AE2028">
        <w:t>tetejük</w:t>
      </w:r>
      <w:proofErr w:type="spellEnd"/>
      <w:r w:rsidRPr="00AE2028">
        <w:t xml:space="preserve"> kissé nyomott, így csak becsülöm a sugarat (</w:t>
      </w:r>
      <w:r w:rsidR="00E24662" w:rsidRPr="00AE2028">
        <w:rPr>
          <w:b/>
          <w:bCs/>
        </w:rPr>
        <w:fldChar w:fldCharType="begin"/>
      </w:r>
      <w:r w:rsidR="00E24662" w:rsidRPr="00AE2028">
        <w:rPr>
          <w:b/>
          <w:bCs/>
        </w:rPr>
        <w:instrText xml:space="preserve"> REF _Ref72137406 \h  \* MERGEFORMAT </w:instrText>
      </w:r>
      <w:r w:rsidR="00E24662" w:rsidRPr="00AE2028">
        <w:rPr>
          <w:b/>
          <w:bCs/>
        </w:rPr>
      </w:r>
      <w:r w:rsidR="00E24662" w:rsidRPr="00AE2028">
        <w:rPr>
          <w:b/>
          <w:bCs/>
        </w:rPr>
        <w:fldChar w:fldCharType="separate"/>
      </w:r>
      <w:r w:rsidR="00F002AE" w:rsidRPr="00F002AE">
        <w:rPr>
          <w:b/>
          <w:bCs/>
          <w:noProof/>
        </w:rPr>
        <w:t>4</w:t>
      </w:r>
      <w:r w:rsidR="00F002AE" w:rsidRPr="00F002AE">
        <w:rPr>
          <w:b/>
          <w:bCs/>
        </w:rPr>
        <w:t>.</w:t>
      </w:r>
      <w:r w:rsidR="00F002AE" w:rsidRPr="00F002AE">
        <w:rPr>
          <w:b/>
          <w:bCs/>
          <w:noProof/>
        </w:rPr>
        <w:t>9</w:t>
      </w:r>
      <w:r w:rsidR="00F002AE" w:rsidRPr="00F002AE">
        <w:rPr>
          <w:b/>
          <w:bCs/>
        </w:rPr>
        <w:t>. ábra</w:t>
      </w:r>
      <w:r w:rsidR="00E24662" w:rsidRPr="00AE2028">
        <w:rPr>
          <w:b/>
          <w:bCs/>
        </w:rPr>
        <w:fldChar w:fldCharType="end"/>
      </w:r>
      <w:r w:rsidRPr="00AE2028">
        <w:t xml:space="preserve">). Ezeket az adatokat felhasználva a szimuláció koordináta-rendszerében már </w:t>
      </w:r>
      <w:r w:rsidR="00AF51FD" w:rsidRPr="00AE2028">
        <w:t>viszonylag</w:t>
      </w:r>
      <w:r w:rsidRPr="00AE2028">
        <w:t xml:space="preserve"> pontosan lehet becsülni az autó helyzetét a sávokon belül. </w:t>
      </w:r>
    </w:p>
    <w:p w14:paraId="22F77DED" w14:textId="77777777" w:rsidR="0042327A" w:rsidRPr="00AE2028" w:rsidRDefault="0042327A" w:rsidP="0042327A">
      <w:pPr>
        <w:pStyle w:val="Kp"/>
      </w:pPr>
      <w:r w:rsidRPr="00AE2028">
        <w:rPr>
          <w:noProof/>
        </w:rPr>
        <w:drawing>
          <wp:inline distT="0" distB="0" distL="0" distR="0" wp14:anchorId="5107C3AE" wp14:editId="31EAB7FD">
            <wp:extent cx="5400040" cy="2633980"/>
            <wp:effectExtent l="0" t="0" r="0" b="0"/>
            <wp:docPr id="15" name="Ábr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400040" cy="2633980"/>
                    </a:xfrm>
                    <a:prstGeom prst="rect">
                      <a:avLst/>
                    </a:prstGeom>
                  </pic:spPr>
                </pic:pic>
              </a:graphicData>
            </a:graphic>
          </wp:inline>
        </w:drawing>
      </w:r>
    </w:p>
    <w:bookmarkStart w:id="149" w:name="_Ref72137406"/>
    <w:p w14:paraId="0BA6A885" w14:textId="5761A8BE" w:rsidR="0042327A" w:rsidRPr="00AE2028" w:rsidRDefault="00CE066D" w:rsidP="0042327A">
      <w:pPr>
        <w:pStyle w:val="Caption"/>
      </w:pPr>
      <w:r>
        <w:fldChar w:fldCharType="begin"/>
      </w:r>
      <w:r>
        <w:instrText xml:space="preserve"> STYLEREF 1 \s </w:instrText>
      </w:r>
      <w:r>
        <w:fldChar w:fldCharType="separate"/>
      </w:r>
      <w:r w:rsidR="00F002AE">
        <w:rPr>
          <w:noProof/>
        </w:rPr>
        <w:t>4</w:t>
      </w:r>
      <w:r>
        <w:fldChar w:fldCharType="end"/>
      </w:r>
      <w:r>
        <w:t>.</w:t>
      </w:r>
      <w:fldSimple w:instr=" SEQ ábra \* ARABIC \s 1 ">
        <w:r w:rsidR="00F002AE">
          <w:rPr>
            <w:noProof/>
          </w:rPr>
          <w:t>9</w:t>
        </w:r>
      </w:fldSimple>
      <w:r w:rsidR="0042327A" w:rsidRPr="00AE2028">
        <w:t>. ábra</w:t>
      </w:r>
      <w:bookmarkEnd w:id="149"/>
      <w:r w:rsidR="0042327A" w:rsidRPr="00AE2028">
        <w:t xml:space="preserve"> A szaggatott vonal méretei</w:t>
      </w:r>
    </w:p>
    <w:p w14:paraId="139BAB5E" w14:textId="4B0FB5D8" w:rsidR="0042327A" w:rsidRPr="00AE2028" w:rsidRDefault="0042327A" w:rsidP="0042327A">
      <w:r w:rsidRPr="00AE2028">
        <w:lastRenderedPageBreak/>
        <w:t xml:space="preserve">Miután </w:t>
      </w:r>
      <w:r w:rsidR="00AF51FD" w:rsidRPr="00AE2028">
        <w:t>megbecsültem</w:t>
      </w:r>
      <w:r w:rsidRPr="00AE2028">
        <w:t xml:space="preserve"> a pozíciót, már csak a pontozás mértékét kell beállítani</w:t>
      </w:r>
      <w:r w:rsidR="00AF51FD" w:rsidRPr="00AE2028">
        <w:t>.</w:t>
      </w:r>
      <w:r w:rsidRPr="00AE2028">
        <w:t xml:space="preserve"> Ehhez Gauss-görbét </w:t>
      </w:r>
      <w:r w:rsidR="00AF51FD" w:rsidRPr="00AE2028">
        <w:t>használok</w:t>
      </w:r>
      <w:r w:rsidRPr="00AE2028">
        <w:t xml:space="preserve">, melynek a maximuma a jobb oldali sáv közepére van állítva, </w:t>
      </w:r>
      <w:r w:rsidR="005B303B" w:rsidRPr="00AE2028">
        <w:t xml:space="preserve">míg </w:t>
      </w:r>
      <w:r w:rsidRPr="00AE2028">
        <w:t>a koordináta-rendszer origója a szaggatott sávon helyezkedik el (</w:t>
      </w:r>
      <w:r w:rsidR="00E24662" w:rsidRPr="00AE2028">
        <w:rPr>
          <w:b/>
          <w:bCs/>
        </w:rPr>
        <w:fldChar w:fldCharType="begin"/>
      </w:r>
      <w:r w:rsidR="00E24662" w:rsidRPr="00AE2028">
        <w:rPr>
          <w:b/>
          <w:bCs/>
        </w:rPr>
        <w:instrText xml:space="preserve"> REF _Ref72137486 \h  \* MERGEFORMAT </w:instrText>
      </w:r>
      <w:r w:rsidR="00E24662" w:rsidRPr="00AE2028">
        <w:rPr>
          <w:b/>
          <w:bCs/>
        </w:rPr>
      </w:r>
      <w:r w:rsidR="00E24662" w:rsidRPr="00AE2028">
        <w:rPr>
          <w:b/>
          <w:bCs/>
        </w:rPr>
        <w:fldChar w:fldCharType="separate"/>
      </w:r>
      <w:r w:rsidR="00F002AE" w:rsidRPr="00F002AE">
        <w:rPr>
          <w:b/>
          <w:bCs/>
          <w:noProof/>
        </w:rPr>
        <w:t>4</w:t>
      </w:r>
      <w:r w:rsidR="00F002AE" w:rsidRPr="00F002AE">
        <w:rPr>
          <w:b/>
          <w:bCs/>
        </w:rPr>
        <w:t>.</w:t>
      </w:r>
      <w:r w:rsidR="00F002AE" w:rsidRPr="00F002AE">
        <w:rPr>
          <w:b/>
          <w:bCs/>
          <w:noProof/>
        </w:rPr>
        <w:t>10</w:t>
      </w:r>
      <w:r w:rsidR="00F002AE" w:rsidRPr="00F002AE">
        <w:rPr>
          <w:b/>
          <w:bCs/>
        </w:rPr>
        <w:t>. ábra</w:t>
      </w:r>
      <w:r w:rsidR="00E24662" w:rsidRPr="00AE2028">
        <w:rPr>
          <w:b/>
          <w:bCs/>
        </w:rPr>
        <w:fldChar w:fldCharType="end"/>
      </w:r>
      <w:r w:rsidRPr="00AE2028">
        <w:t xml:space="preserve">). A görbe szélességét úgy állítottam be, hogy a </w:t>
      </w:r>
      <m:oMath>
        <m:r>
          <w:rPr>
            <w:rFonts w:ascii="Cambria Math" w:hAnsi="Cambria Math"/>
          </w:rPr>
          <m:t>3σ</m:t>
        </m:r>
      </m:oMath>
      <w:r w:rsidRPr="00AE2028">
        <w:t xml:space="preserve"> távolság a sáv széleire essen. </w:t>
      </w:r>
      <w:r w:rsidR="00D923EE" w:rsidRPr="00AE2028">
        <w:t>Így lényegében ezen</w:t>
      </w:r>
      <w:r w:rsidRPr="00AE2028">
        <w:t xml:space="preserve"> a</w:t>
      </w:r>
      <w:r w:rsidR="00D923EE" w:rsidRPr="00AE2028">
        <w:t>z</w:t>
      </w:r>
      <w:r w:rsidRPr="00AE2028">
        <w:t xml:space="preserve"> </w:t>
      </w:r>
      <w:r w:rsidR="00D923EE" w:rsidRPr="00AE2028">
        <w:t>intervallumon</w:t>
      </w:r>
      <w:r w:rsidRPr="00AE2028">
        <w:t xml:space="preserve"> kívül balra, vagyis a</w:t>
      </w:r>
      <w:r w:rsidR="00D923EE" w:rsidRPr="00AE2028">
        <w:t xml:space="preserve"> szembe </w:t>
      </w:r>
      <w:r w:rsidRPr="00AE2028">
        <w:t xml:space="preserve">sávban nincs </w:t>
      </w:r>
      <w:r w:rsidR="00D923EE" w:rsidRPr="00AE2028">
        <w:t>büntetés</w:t>
      </w:r>
      <w:r w:rsidRPr="00AE2028">
        <w:t xml:space="preserve"> az úttest széléig, </w:t>
      </w:r>
      <w:r w:rsidR="00D923EE" w:rsidRPr="00AE2028">
        <w:t xml:space="preserve">mivel a Gauss-görbe közel nulla értéket vesz fel. </w:t>
      </w:r>
      <w:r w:rsidR="00135300">
        <w:t>Ugyanakkor</w:t>
      </w:r>
      <w:r w:rsidR="00D923EE" w:rsidRPr="00AE2028">
        <w:t xml:space="preserve"> az</w:t>
      </w:r>
      <w:r w:rsidRPr="00AE2028">
        <w:t xml:space="preserve"> úttest szél</w:t>
      </w:r>
      <w:r w:rsidR="00D923EE" w:rsidRPr="00AE2028">
        <w:t>ei</w:t>
      </w:r>
      <w:r w:rsidRPr="00AE2028">
        <w:t>től kifelé súlyosan büntetünk</w:t>
      </w:r>
      <w:r w:rsidR="00D923EE" w:rsidRPr="00AE2028">
        <w:t>, i</w:t>
      </w:r>
      <w:r w:rsidRPr="00AE2028">
        <w:t xml:space="preserve">nnentől egy nagy abszolút értékű negatív számra (pl.: -10) </w:t>
      </w:r>
      <w:r w:rsidR="00D923EE" w:rsidRPr="00AE2028">
        <w:t>állítom</w:t>
      </w:r>
      <w:r w:rsidRPr="00AE2028">
        <w:t xml:space="preserve"> a bétát. </w:t>
      </w:r>
      <w:r w:rsidR="00D923EE" w:rsidRPr="00AE2028">
        <w:t xml:space="preserve">Viszont a szembe sávban </w:t>
      </w:r>
      <w:r w:rsidR="00BE6401">
        <w:t xml:space="preserve">való </w:t>
      </w:r>
      <w:r w:rsidR="00D923EE" w:rsidRPr="00AE2028">
        <w:t>haladást is büntetni kell</w:t>
      </w:r>
      <w:r w:rsidRPr="00AE2028">
        <w:t>, tehát</w:t>
      </w:r>
      <w:r w:rsidR="00D923EE" w:rsidRPr="00AE2028">
        <w:t xml:space="preserve"> arra a sávra egy</w:t>
      </w:r>
      <w:r w:rsidR="00406928" w:rsidRPr="00AE2028">
        <w:t xml:space="preserve"> az abszcisszára tükrözött, ugyanakkora szórású Gauss-görbét illesztettem. A középpontját, azaz minimumát a pálya szélén éri el. Önkényesen választottam meg az áttérés helyét is az egyik görbéről a másikra, úgy, hogy az átmenetben minimális</w:t>
      </w:r>
      <w:r w:rsidR="00F10B84" w:rsidRPr="00AE2028">
        <w:t xml:space="preserve"> ugrás</w:t>
      </w:r>
      <w:r w:rsidR="00406928" w:rsidRPr="00AE2028">
        <w:t xml:space="preserve"> legyen:</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75CC452D" w14:textId="77777777" w:rsidTr="00EA7D0C">
        <w:trPr>
          <w:trHeight w:val="554"/>
        </w:trPr>
        <w:tc>
          <w:tcPr>
            <w:tcW w:w="1111" w:type="dxa"/>
            <w:vAlign w:val="center"/>
          </w:tcPr>
          <w:p w14:paraId="5609FFB3" w14:textId="77777777" w:rsidR="0042327A" w:rsidRPr="00AE2028" w:rsidRDefault="0042327A" w:rsidP="00EA7D0C">
            <w:pPr>
              <w:ind w:firstLine="0"/>
              <w:jc w:val="center"/>
              <w:rPr>
                <w:noProof/>
              </w:rPr>
            </w:pPr>
          </w:p>
        </w:tc>
        <w:tc>
          <w:tcPr>
            <w:tcW w:w="6246" w:type="dxa"/>
            <w:vAlign w:val="center"/>
          </w:tcPr>
          <w:p w14:paraId="58A36BF7" w14:textId="1103AE41" w:rsidR="0042327A" w:rsidRPr="00AE2028" w:rsidRDefault="0042327A" w:rsidP="00EA7D0C">
            <w:pPr>
              <w:jc w:val="center"/>
              <w:rPr>
                <w:noProof/>
              </w:rPr>
            </w:pPr>
            <m:oMathPara>
              <m:oMath>
                <m:r>
                  <w:rPr>
                    <w:rFonts w:ascii="Cambria Math" w:hAnsi="Cambria Math"/>
                  </w:rPr>
                  <m:t>β=</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  &amp;x≥6σ</m:t>
                        </m:r>
                      </m:e>
                      <m:e>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x-μ</m:t>
                                        </m:r>
                                      </m:num>
                                      <m:den>
                                        <m:r>
                                          <w:rPr>
                                            <w:rFonts w:ascii="Cambria Math" w:hAnsi="Cambria Math"/>
                                          </w:rPr>
                                          <m:t>σ</m:t>
                                        </m:r>
                                      </m:den>
                                    </m:f>
                                  </m:e>
                                </m:d>
                              </m:e>
                              <m:sup>
                                <m:r>
                                  <w:rPr>
                                    <w:rFonts w:ascii="Cambria Math" w:hAnsi="Cambria Math"/>
                                  </w:rPr>
                                  <m:t>2</m:t>
                                </m:r>
                              </m:sup>
                            </m:sSup>
                          </m:sup>
                        </m:sSup>
                        <m:r>
                          <w:rPr>
                            <w:rFonts w:ascii="Cambria Math" w:hAnsi="Cambria Math"/>
                          </w:rPr>
                          <m:t>,  -σ&lt;x&lt;6σ</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x+2μ</m:t>
                                        </m:r>
                                      </m:num>
                                      <m:den>
                                        <m:r>
                                          <w:rPr>
                                            <w:rFonts w:ascii="Cambria Math" w:hAnsi="Cambria Math"/>
                                          </w:rPr>
                                          <m:t>σ</m:t>
                                        </m:r>
                                      </m:den>
                                    </m:f>
                                  </m:e>
                                </m:d>
                              </m:e>
                              <m:sup>
                                <m:r>
                                  <w:rPr>
                                    <w:rFonts w:ascii="Cambria Math" w:hAnsi="Cambria Math"/>
                                  </w:rPr>
                                  <m:t>2</m:t>
                                </m:r>
                              </m:sup>
                            </m:sSup>
                          </m:sup>
                        </m:sSup>
                        <m:r>
                          <w:rPr>
                            <w:rFonts w:ascii="Cambria Math" w:hAnsi="Cambria Math"/>
                          </w:rPr>
                          <m:t>,  -6σ&lt;x≤-σ</m:t>
                        </m:r>
                        <m:ctrlPr>
                          <w:rPr>
                            <w:rFonts w:ascii="Cambria Math" w:eastAsia="Cambria Math" w:hAnsi="Cambria Math" w:cs="Cambria Math"/>
                            <w:i/>
                          </w:rPr>
                        </m:ctrlPr>
                      </m:e>
                      <m:e>
                        <m:r>
                          <w:rPr>
                            <w:rFonts w:ascii="Cambria Math" w:hAnsi="Cambria Math"/>
                          </w:rPr>
                          <m:t>-10,  &amp;x≤-6σ</m:t>
                        </m:r>
                      </m:e>
                    </m:eqArr>
                  </m:e>
                </m:d>
              </m:oMath>
            </m:oMathPara>
          </w:p>
        </w:tc>
        <w:tc>
          <w:tcPr>
            <w:tcW w:w="1443" w:type="dxa"/>
            <w:vAlign w:val="center"/>
          </w:tcPr>
          <w:p w14:paraId="1071B8D4" w14:textId="2CAB71C5" w:rsidR="0042327A" w:rsidRPr="00AE2028" w:rsidRDefault="0042327A" w:rsidP="00EA7D0C">
            <w:pPr>
              <w:ind w:firstLine="0"/>
              <w:jc w:val="center"/>
              <w:rPr>
                <w:noProof/>
              </w:rPr>
            </w:pPr>
            <w:r w:rsidRPr="00AE2028">
              <w:t>(</w:t>
            </w:r>
            <w:r w:rsidR="00303673">
              <w:t>4</w:t>
            </w:r>
            <w:r w:rsidRPr="00AE2028">
              <w:t>.3)</w:t>
            </w:r>
          </w:p>
        </w:tc>
      </w:tr>
    </w:tbl>
    <w:p w14:paraId="23265064" w14:textId="488F2D53" w:rsidR="0042327A" w:rsidRPr="00AE2028" w:rsidRDefault="0042327A" w:rsidP="009E255A">
      <w:pPr>
        <w:pStyle w:val="Kp"/>
        <w:jc w:val="both"/>
      </w:pPr>
    </w:p>
    <w:p w14:paraId="40444A1C" w14:textId="77777777" w:rsidR="009E255A" w:rsidRPr="00AE2028" w:rsidRDefault="009E255A" w:rsidP="009E255A">
      <w:pPr>
        <w:pStyle w:val="Kp"/>
        <w:jc w:val="both"/>
      </w:pPr>
      <w:r w:rsidRPr="00AE2028">
        <w:rPr>
          <w:noProof/>
        </w:rPr>
        <w:drawing>
          <wp:inline distT="0" distB="0" distL="0" distR="0" wp14:anchorId="6E7736F9" wp14:editId="14A95D55">
            <wp:extent cx="5400040" cy="2533650"/>
            <wp:effectExtent l="0" t="0" r="0" b="0"/>
            <wp:docPr id="4" name="Ábr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5400040" cy="2533650"/>
                    </a:xfrm>
                    <a:prstGeom prst="rect">
                      <a:avLst/>
                    </a:prstGeom>
                  </pic:spPr>
                </pic:pic>
              </a:graphicData>
            </a:graphic>
          </wp:inline>
        </w:drawing>
      </w:r>
    </w:p>
    <w:bookmarkStart w:id="150" w:name="_Ref72137486"/>
    <w:p w14:paraId="24AC18BD" w14:textId="59140F6F" w:rsidR="0042327A" w:rsidRPr="00AE2028" w:rsidRDefault="00CE066D" w:rsidP="009E255A">
      <w:pPr>
        <w:pStyle w:val="Caption"/>
      </w:pPr>
      <w:r>
        <w:fldChar w:fldCharType="begin"/>
      </w:r>
      <w:r>
        <w:instrText xml:space="preserve"> STYLEREF 1 \s </w:instrText>
      </w:r>
      <w:r>
        <w:fldChar w:fldCharType="separate"/>
      </w:r>
      <w:r w:rsidR="00F002AE">
        <w:rPr>
          <w:noProof/>
        </w:rPr>
        <w:t>4</w:t>
      </w:r>
      <w:r>
        <w:fldChar w:fldCharType="end"/>
      </w:r>
      <w:r>
        <w:t>.</w:t>
      </w:r>
      <w:fldSimple w:instr=" SEQ ábra \* ARABIC \s 1 ">
        <w:r w:rsidR="00F002AE">
          <w:rPr>
            <w:noProof/>
          </w:rPr>
          <w:t>10</w:t>
        </w:r>
      </w:fldSimple>
      <w:r w:rsidR="009E255A" w:rsidRPr="00AE2028">
        <w:t>. ábra</w:t>
      </w:r>
      <w:bookmarkEnd w:id="150"/>
      <w:r w:rsidR="009E255A" w:rsidRPr="00AE2028">
        <w:t xml:space="preserve"> Gauss-görbe elhelyezkedése a pályán</w:t>
      </w:r>
    </w:p>
    <w:p w14:paraId="793DDAFB" w14:textId="25B9B1F8" w:rsidR="0042327A" w:rsidRPr="0083244E" w:rsidRDefault="0042327A" w:rsidP="000713CF">
      <w:pPr>
        <w:pStyle w:val="Heading3"/>
      </w:pPr>
      <w:bookmarkStart w:id="151" w:name="_Toc90603026"/>
      <w:r w:rsidRPr="0083244E">
        <w:lastRenderedPageBreak/>
        <w:t>Gamma</w:t>
      </w:r>
      <w:bookmarkEnd w:id="151"/>
    </w:p>
    <w:p w14:paraId="5506C498" w14:textId="7BD7BEC9" w:rsidR="0042327A" w:rsidRPr="001E4ED8" w:rsidRDefault="0042327A" w:rsidP="0042327A">
      <w:r w:rsidRPr="00AE2028">
        <w:t xml:space="preserve">A következő jutalmazás </w:t>
      </w:r>
      <w:r w:rsidR="00406928" w:rsidRPr="00AE2028">
        <w:t>célja</w:t>
      </w:r>
      <w:r w:rsidRPr="00AE2028">
        <w:t xml:space="preserve">, hogy a kocsi megálljon a piros lámpánál. </w:t>
      </w:r>
      <w:r w:rsidR="00406928" w:rsidRPr="00AE2028">
        <w:t>Az algoritmus</w:t>
      </w:r>
      <w:r w:rsidRPr="00AE2028">
        <w:t xml:space="preserve"> állapotgép-szerűen működik, bizonyos időközönként vált a lámpa piros és zöld között (sárgával nem </w:t>
      </w:r>
      <w:r w:rsidR="00D47913">
        <w:t>tartottam szükségesnek foglalkozni</w:t>
      </w:r>
      <w:r w:rsidRPr="00AE2028">
        <w:t xml:space="preserve">). </w:t>
      </w:r>
      <w:r w:rsidR="00406928" w:rsidRPr="00AE2028">
        <w:t>A váltás</w:t>
      </w:r>
      <w:r w:rsidRPr="00AE2028">
        <w:t xml:space="preserve"> grafikusan nem jelenik </w:t>
      </w:r>
      <w:r w:rsidRPr="001E4ED8">
        <w:t xml:space="preserve">meg a környezetben, az objektum változtatásokat megvalósítani a </w:t>
      </w:r>
      <w:proofErr w:type="spellStart"/>
      <w:r w:rsidRPr="001E4ED8">
        <w:t>PyBullet</w:t>
      </w:r>
      <w:proofErr w:type="spellEnd"/>
      <w:r w:rsidRPr="001E4ED8">
        <w:t xml:space="preserve">-ben </w:t>
      </w:r>
      <w:r w:rsidR="008A5A5A" w:rsidRPr="001E4ED8">
        <w:t xml:space="preserve">sajnos </w:t>
      </w:r>
      <w:r w:rsidRPr="001E4ED8">
        <w:t>nem triviális</w:t>
      </w:r>
      <w:r w:rsidR="006D0634" w:rsidRPr="001E4ED8">
        <w:t>, ezért egyelőre ez a jutalmazás nincs használva.</w:t>
      </w:r>
    </w:p>
    <w:p w14:paraId="7FB0ED55" w14:textId="1932A412" w:rsidR="0042327A" w:rsidRPr="00AE2028" w:rsidRDefault="0042327A" w:rsidP="0042327A">
      <w:r w:rsidRPr="001E4ED8">
        <w:t xml:space="preserve">Ha zöld a lámpa a gamma értéke nulla. Ha piros, akkor megvizsgáljuk </w:t>
      </w:r>
      <w:r w:rsidRPr="00AE2028">
        <w:t>az ágens távolságát a lámpától (</w:t>
      </w:r>
      <w:r w:rsidR="001339BA">
        <w:t xml:space="preserve">csak </w:t>
      </w:r>
      <w:r w:rsidR="00406928" w:rsidRPr="00AE2028">
        <w:t>a síkban</w:t>
      </w:r>
      <w:r w:rsidRPr="00AE2028">
        <w:t xml:space="preserve">), és ha 2 egységen (méter) belül van, akkor a cél, hogy álljon meg a kocsi, vagyis </w:t>
      </w:r>
      <w:r w:rsidR="00406928" w:rsidRPr="00AE2028">
        <w:t>csökkentse</w:t>
      </w:r>
      <w:r w:rsidRPr="00AE2028">
        <w:t xml:space="preserve"> le a sebességét nullára. </w:t>
      </w:r>
      <w:r w:rsidR="00406928" w:rsidRPr="00AE2028">
        <w:t>Ezért</w:t>
      </w:r>
      <w:r w:rsidRPr="00AE2028">
        <w:t xml:space="preserve"> a </w:t>
      </w:r>
      <w:r w:rsidR="00406928" w:rsidRPr="00AE2028">
        <w:t>gamma értékét</w:t>
      </w:r>
      <w:r w:rsidRPr="00AE2028">
        <w:t xml:space="preserve"> a sebesség </w:t>
      </w:r>
      <w:r w:rsidR="00406928" w:rsidRPr="00AE2028">
        <w:t xml:space="preserve">függvényében választom meg, jelen eseteben egyszerűen a sebesség </w:t>
      </w:r>
      <w:r w:rsidRPr="00AE2028">
        <w:t xml:space="preserve">mínusz egyszerese. Ha a kocsi már fél </w:t>
      </w:r>
      <w:r w:rsidR="00406928" w:rsidRPr="00AE2028">
        <w:t>méterre is</w:t>
      </w:r>
      <w:r w:rsidRPr="00AE2028">
        <w:t xml:space="preserve"> megközelítette a lámpát, miközben</w:t>
      </w:r>
      <w:r w:rsidR="00406928" w:rsidRPr="00AE2028">
        <w:t xml:space="preserve"> az </w:t>
      </w:r>
      <w:r w:rsidRPr="00AE2028">
        <w:t>piros, akkor a gamm</w:t>
      </w:r>
      <w:r w:rsidR="001A430E" w:rsidRPr="00AE2028">
        <w:t>a</w:t>
      </w:r>
      <w:r w:rsidRPr="00AE2028">
        <w:t xml:space="preserve"> </w:t>
      </w:r>
      <w:r w:rsidR="00406928" w:rsidRPr="00AE2028">
        <w:t>szintén</w:t>
      </w:r>
      <w:r w:rsidRPr="00AE2028">
        <w:t xml:space="preserve"> egy nagy abszolútértékű negatív konstans</w:t>
      </w:r>
      <w:r w:rsidR="001A430E" w:rsidRPr="00AE2028">
        <w:t xml:space="preserve"> értéket vesz fel</w:t>
      </w:r>
      <w:r w:rsidRPr="00AE2028">
        <w:t>:</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6E8B06E" w14:textId="77777777" w:rsidTr="00EA7D0C">
        <w:trPr>
          <w:trHeight w:val="554"/>
        </w:trPr>
        <w:tc>
          <w:tcPr>
            <w:tcW w:w="1111" w:type="dxa"/>
            <w:vAlign w:val="center"/>
          </w:tcPr>
          <w:p w14:paraId="418DC838" w14:textId="77777777" w:rsidR="0042327A" w:rsidRPr="00AE2028" w:rsidRDefault="0042327A" w:rsidP="00EA7D0C">
            <w:pPr>
              <w:ind w:firstLine="0"/>
              <w:jc w:val="center"/>
              <w:rPr>
                <w:noProof/>
              </w:rPr>
            </w:pPr>
          </w:p>
        </w:tc>
        <w:tc>
          <w:tcPr>
            <w:tcW w:w="6246" w:type="dxa"/>
            <w:vAlign w:val="center"/>
          </w:tcPr>
          <w:p w14:paraId="7746ED5F" w14:textId="0DCF3865" w:rsidR="0042327A" w:rsidRPr="00AE2028" w:rsidRDefault="0042327A" w:rsidP="00EA7D0C">
            <w:pPr>
              <w:jc w:val="center"/>
              <w:rPr>
                <w:noProof/>
              </w:rPr>
            </w:pPr>
            <m:oMathPara>
              <m:oMath>
                <m:r>
                  <w:rPr>
                    <w:rFonts w:ascii="Cambria Math" w:hAnsi="Cambria Math"/>
                  </w:rPr>
                  <m:t>γ=</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&amp;d&gt;2</m:t>
                        </m:r>
                      </m:e>
                      <m:e>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y</m:t>
                                    </m:r>
                                  </m:sub>
                                </m:sSub>
                              </m:e>
                              <m:sup>
                                <m:r>
                                  <w:rPr>
                                    <w:rFonts w:ascii="Cambria Math" w:hAnsi="Cambria Math"/>
                                  </w:rPr>
                                  <m:t>2</m:t>
                                </m:r>
                              </m:sup>
                            </m:sSup>
                          </m:e>
                        </m:rad>
                        <m:r>
                          <w:rPr>
                            <w:rFonts w:ascii="Cambria Math" w:hAnsi="Cambria Math"/>
                          </w:rPr>
                          <m:t>,  &amp;2≥d≥0.5</m:t>
                        </m:r>
                        <m:ctrlPr>
                          <w:rPr>
                            <w:rFonts w:ascii="Cambria Math" w:eastAsia="Cambria Math" w:hAnsi="Cambria Math" w:cs="Cambria Math"/>
                            <w:i/>
                          </w:rPr>
                        </m:ctrlPr>
                      </m:e>
                      <m:e>
                        <m:r>
                          <w:rPr>
                            <w:rFonts w:ascii="Cambria Math" w:hAnsi="Cambria Math"/>
                          </w:rPr>
                          <m:t>-10,  &amp;d&lt;0.5</m:t>
                        </m:r>
                      </m:e>
                    </m:eqArr>
                  </m:e>
                </m:d>
              </m:oMath>
            </m:oMathPara>
          </w:p>
        </w:tc>
        <w:tc>
          <w:tcPr>
            <w:tcW w:w="1443" w:type="dxa"/>
            <w:vAlign w:val="center"/>
          </w:tcPr>
          <w:p w14:paraId="770D5E54" w14:textId="335C74BA" w:rsidR="0042327A" w:rsidRPr="00AE2028" w:rsidRDefault="0042327A" w:rsidP="00EA7D0C">
            <w:pPr>
              <w:ind w:firstLine="0"/>
              <w:jc w:val="center"/>
              <w:rPr>
                <w:noProof/>
              </w:rPr>
            </w:pPr>
            <w:r w:rsidRPr="00AE2028">
              <w:t>(</w:t>
            </w:r>
            <w:r w:rsidR="00303673">
              <w:t>4</w:t>
            </w:r>
            <w:r w:rsidRPr="00AE2028">
              <w:t>.4)</w:t>
            </w:r>
          </w:p>
        </w:tc>
      </w:tr>
    </w:tbl>
    <w:p w14:paraId="37C545CD" w14:textId="77777777" w:rsidR="0042327A" w:rsidRPr="00AE2028" w:rsidRDefault="0042327A" w:rsidP="0042327A">
      <w:pPr>
        <w:ind w:firstLine="0"/>
      </w:pPr>
    </w:p>
    <w:p w14:paraId="26139B25" w14:textId="77777777" w:rsidR="0042327A" w:rsidRPr="0083244E" w:rsidRDefault="0042327A" w:rsidP="000713CF">
      <w:pPr>
        <w:pStyle w:val="Heading3"/>
      </w:pPr>
      <w:bookmarkStart w:id="152" w:name="_Toc90603027"/>
      <w:r w:rsidRPr="0083244E">
        <w:t>Delta</w:t>
      </w:r>
      <w:bookmarkEnd w:id="152"/>
    </w:p>
    <w:p w14:paraId="2FE67A6B" w14:textId="77777777" w:rsidR="00075284" w:rsidRDefault="0042327A" w:rsidP="00DF03A4">
      <w:r w:rsidRPr="00AE2028">
        <w:t xml:space="preserve">Biztonsági szempontból az egyik legfontosabb </w:t>
      </w:r>
      <w:r w:rsidR="001A430E" w:rsidRPr="00AE2028">
        <w:t>képesség</w:t>
      </w:r>
      <w:r w:rsidRPr="00AE2028">
        <w:t xml:space="preserve">, hogy az ágens </w:t>
      </w:r>
      <w:r w:rsidR="001A430E" w:rsidRPr="00AE2028">
        <w:t>ki tudja</w:t>
      </w:r>
      <w:r w:rsidRPr="00AE2028">
        <w:t xml:space="preserve"> k</w:t>
      </w:r>
      <w:r w:rsidR="001A430E" w:rsidRPr="00AE2028">
        <w:t>erüln</w:t>
      </w:r>
      <w:r w:rsidRPr="00AE2028">
        <w:t>i az útjába kerülő objektumokat. A delta jutalom, annál nagyobb, minél kevésbé közelít meg</w:t>
      </w:r>
      <w:r w:rsidR="001A430E" w:rsidRPr="00AE2028">
        <w:t xml:space="preserve"> az ágens</w:t>
      </w:r>
      <w:r w:rsidRPr="00AE2028">
        <w:t xml:space="preserve"> egy álló objektumot. </w:t>
      </w:r>
      <w:r w:rsidR="005379B0">
        <w:t>A</w:t>
      </w:r>
      <w:r w:rsidRPr="00AE2028">
        <w:t xml:space="preserve"> legközelebbi objektum távolságát vetjük össze az ágens távolságával. </w:t>
      </w:r>
      <w:r w:rsidR="00DF03A4">
        <w:t xml:space="preserve">Ha ez a távolság kisebb, mint egy küszöbérték (pl.: </w:t>
      </w:r>
      <m:oMath>
        <m:r>
          <w:rPr>
            <w:rFonts w:ascii="Cambria Math" w:hAnsi="Cambria Math"/>
          </w:rPr>
          <m:t>1.5m</m:t>
        </m:r>
      </m:oMath>
      <w:r w:rsidR="00DF03A4">
        <w:t xml:space="preserve">), akkor közelinek is tekintem ezt az objektumot. Ezenkívül </w:t>
      </w:r>
      <w:r w:rsidR="00901D5F">
        <w:t>ellenőrzöm</w:t>
      </w:r>
      <w:r w:rsidR="00DF03A4">
        <w:t>, hogy</w:t>
      </w:r>
      <w:r w:rsidR="00901D5F">
        <w:t xml:space="preserve"> a tárgy benne van-e az ágens 30°-os látóterében</w:t>
      </w:r>
      <w:r w:rsidR="00386E2B">
        <w:t xml:space="preserve">, és hogy felé halad-e a kocsi. </w:t>
      </w:r>
    </w:p>
    <w:p w14:paraId="501562D1" w14:textId="584B5BC3" w:rsidR="003259F3" w:rsidRPr="00075284" w:rsidRDefault="00386E2B" w:rsidP="00075284">
      <w:r>
        <w:t>Ha mindhárom feltétel teljesül, akkor a távolság</w:t>
      </w:r>
      <w:r w:rsidR="005F067F">
        <w:t xml:space="preserve"> </w:t>
      </w:r>
      <w:r>
        <w:t>függvényében büntetjük az ágens akcióit</w:t>
      </w:r>
      <w:r w:rsidRPr="00075284">
        <w:t>.</w:t>
      </w:r>
      <w:r w:rsidR="00075284" w:rsidRPr="00075284">
        <w:t xml:space="preserve"> </w:t>
      </w:r>
      <w:r w:rsidR="001A430E" w:rsidRPr="00075284">
        <w:t xml:space="preserve">A függvény alakja </w:t>
      </w:r>
      <w:r w:rsidR="009F4802" w:rsidRPr="00075284">
        <w:t>ez</w:t>
      </w:r>
      <w:r w:rsidR="00A17EE7" w:rsidRPr="00075284">
        <w:t>e</w:t>
      </w:r>
      <w:r w:rsidR="009F4802" w:rsidRPr="00075284">
        <w:t>setben</w:t>
      </w:r>
      <w:r w:rsidR="00075284" w:rsidRPr="00075284">
        <w:t xml:space="preserve"> </w:t>
      </w:r>
      <w:r w:rsidR="001A430E" w:rsidRPr="00075284">
        <w:t>egy x-tengelyre</w:t>
      </w:r>
      <w:r w:rsidR="00F81F86" w:rsidRPr="00075284">
        <w:t xml:space="preserve"> tükrözött Gauss-</w:t>
      </w:r>
      <w:r w:rsidR="001A430E" w:rsidRPr="00075284">
        <w:t>görbe</w:t>
      </w:r>
      <w:r w:rsidR="00F81F86" w:rsidRPr="00075284">
        <w:t xml:space="preserve">. </w:t>
      </w:r>
      <w:r w:rsidR="001A430E" w:rsidRPr="00075284">
        <w:t>A görbe a kocsi és a legközelebbi álló objektum közti egyenesre illeszkedik, mégpedig oly módon, hogy a</w:t>
      </w:r>
      <w:r w:rsidR="003259F3" w:rsidRPr="00075284">
        <w:t xml:space="preserve">z origó </w:t>
      </w:r>
      <w:r w:rsidR="005707D6" w:rsidRPr="00075284">
        <w:t>egybe esik az objektum</w:t>
      </w:r>
      <w:r w:rsidR="003259F3" w:rsidRPr="00075284">
        <w:t xml:space="preserve"> középpontjával</w:t>
      </w:r>
      <w:r w:rsidR="005707D6" w:rsidRPr="00075284">
        <w:t xml:space="preserve">. A cél, hogy az ágens </w:t>
      </w:r>
      <w:r w:rsidR="003259F3" w:rsidRPr="00075284">
        <w:t xml:space="preserve">általunk választott </w:t>
      </w:r>
      <w:r w:rsidR="005707D6" w:rsidRPr="00075284">
        <w:t xml:space="preserve">sugarú körön kívül kerülje el az objektumot, így </w:t>
      </w:r>
      <w:r w:rsidR="00075284">
        <w:t>a körön</w:t>
      </w:r>
      <w:r w:rsidR="005707D6" w:rsidRPr="00075284">
        <w:t xml:space="preserve"> belül büntetünk, azon kívül pedig </w:t>
      </w:r>
      <w:r w:rsidR="00D225BC" w:rsidRPr="00075284">
        <w:t xml:space="preserve">nincs </w:t>
      </w:r>
      <w:r w:rsidR="005707D6" w:rsidRPr="00075284">
        <w:t>jutalmazás.</w:t>
      </w:r>
    </w:p>
    <w:p w14:paraId="5933B3D4" w14:textId="2BAB695A" w:rsidR="0042327A" w:rsidRPr="00AE2028" w:rsidRDefault="00F81F86" w:rsidP="0042327A">
      <w:r w:rsidRPr="00AE2028">
        <w:t>A</w:t>
      </w:r>
      <w:r w:rsidR="001A430E" w:rsidRPr="00AE2028">
        <w:t xml:space="preserve"> görbe szélességét</w:t>
      </w:r>
      <w:r w:rsidRPr="00AE2028">
        <w:t xml:space="preserve"> azért választottam </w:t>
      </w:r>
      <w:r w:rsidR="00C01E1F">
        <w:t>7-nek</w:t>
      </w:r>
      <w:r w:rsidRPr="00AE2028">
        <w:t xml:space="preserve">, mert így a </w:t>
      </w:r>
      <m:oMath>
        <m:sSub>
          <m:sSubPr>
            <m:ctrlPr>
              <w:rPr>
                <w:rFonts w:ascii="Cambria Math" w:hAnsi="Cambria Math"/>
                <w:i/>
              </w:rPr>
            </m:ctrlPr>
          </m:sSubPr>
          <m:e>
            <m:r>
              <w:rPr>
                <w:rFonts w:ascii="Cambria Math" w:hAnsi="Cambria Math"/>
              </w:rPr>
              <m:t>w</m:t>
            </m:r>
          </m:e>
          <m:sub>
            <m:r>
              <w:rPr>
                <w:rFonts w:ascii="Cambria Math" w:hAnsi="Cambria Math"/>
              </w:rPr>
              <m:t>δ</m:t>
            </m:r>
          </m:sub>
        </m:sSub>
      </m:oMath>
      <w:r w:rsidRPr="00AE2028">
        <w:t xml:space="preserve"> értékét 0 és 100 között változtatva </w:t>
      </w:r>
      <w:r w:rsidR="00A17EE7">
        <w:t xml:space="preserve">sem </w:t>
      </w:r>
      <w:r w:rsidRPr="00AE2028">
        <w:t>lesz</w:t>
      </w:r>
      <w:r w:rsidR="00A17EE7">
        <w:t xml:space="preserve"> mérhető</w:t>
      </w:r>
      <w:r w:rsidRPr="00AE2028">
        <w:t xml:space="preserve"> ugrás</w:t>
      </w:r>
      <m:oMath>
        <m:r>
          <w:rPr>
            <w:rFonts w:ascii="Cambria Math" w:hAnsi="Cambria Math"/>
          </w:rPr>
          <m:t xml:space="preserve"> d=1.5</m:t>
        </m:r>
      </m:oMath>
      <w:r w:rsidRPr="00AE2028">
        <w:t xml:space="preserve"> méternél</w:t>
      </w:r>
      <w:r w:rsidR="0042327A" w:rsidRPr="00AE2028">
        <w:t>:</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064E6945" w14:textId="77777777" w:rsidTr="00EA7D0C">
        <w:trPr>
          <w:trHeight w:val="349"/>
        </w:trPr>
        <w:tc>
          <w:tcPr>
            <w:tcW w:w="1111" w:type="dxa"/>
            <w:vAlign w:val="center"/>
          </w:tcPr>
          <w:p w14:paraId="2F86C09B" w14:textId="77777777" w:rsidR="0042327A" w:rsidRPr="00AE2028" w:rsidRDefault="0042327A" w:rsidP="00EA7D0C">
            <w:pPr>
              <w:ind w:firstLine="0"/>
              <w:jc w:val="center"/>
              <w:rPr>
                <w:noProof/>
              </w:rPr>
            </w:pPr>
          </w:p>
        </w:tc>
        <w:tc>
          <w:tcPr>
            <w:tcW w:w="6246" w:type="dxa"/>
            <w:vAlign w:val="center"/>
          </w:tcPr>
          <w:p w14:paraId="5F97C60F" w14:textId="2231BBA4" w:rsidR="0042327A" w:rsidRPr="00AE2028" w:rsidRDefault="0042327A" w:rsidP="00EA7D0C">
            <w:pPr>
              <w:jc w:val="center"/>
              <w:rPr>
                <w:noProof/>
              </w:rPr>
            </w:pPr>
            <m:oMathPara>
              <m:oMath>
                <m:r>
                  <w:rPr>
                    <w:rFonts w:ascii="Cambria Math" w:hAnsi="Cambria Math"/>
                  </w:rPr>
                  <m:t>δ=</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-7</m:t>
                            </m:r>
                            <m:sSup>
                              <m:sSupPr>
                                <m:ctrlPr>
                                  <w:rPr>
                                    <w:rFonts w:ascii="Cambria Math" w:hAnsi="Cambria Math"/>
                                    <w:i/>
                                  </w:rPr>
                                </m:ctrlPr>
                              </m:sSupPr>
                              <m:e>
                                <m:r>
                                  <w:rPr>
                                    <w:rFonts w:ascii="Cambria Math" w:hAnsi="Cambria Math"/>
                                  </w:rPr>
                                  <m:t>d</m:t>
                                </m:r>
                              </m:e>
                              <m:sup>
                                <m:r>
                                  <w:rPr>
                                    <w:rFonts w:ascii="Cambria Math" w:hAnsi="Cambria Math"/>
                                  </w:rPr>
                                  <m:t>2</m:t>
                                </m:r>
                              </m:sup>
                            </m:sSup>
                          </m:sup>
                        </m:sSup>
                        <m:r>
                          <w:rPr>
                            <w:rFonts w:ascii="Cambria Math" w:hAnsi="Cambria Math"/>
                          </w:rPr>
                          <m:t>,  &amp;d&lt;1.5</m:t>
                        </m:r>
                      </m:e>
                      <m:e>
                        <m:r>
                          <w:rPr>
                            <w:rFonts w:ascii="Cambria Math" w:hAnsi="Cambria Math"/>
                          </w:rPr>
                          <m:t>0,  &amp;d≥1.5</m:t>
                        </m:r>
                      </m:e>
                    </m:eqArr>
                  </m:e>
                </m:d>
              </m:oMath>
            </m:oMathPara>
          </w:p>
        </w:tc>
        <w:tc>
          <w:tcPr>
            <w:tcW w:w="1443" w:type="dxa"/>
            <w:vAlign w:val="center"/>
          </w:tcPr>
          <w:p w14:paraId="5C961FCA" w14:textId="251D3C61" w:rsidR="0042327A" w:rsidRPr="00AE2028" w:rsidRDefault="0042327A" w:rsidP="00EA7D0C">
            <w:pPr>
              <w:ind w:firstLine="0"/>
              <w:jc w:val="center"/>
              <w:rPr>
                <w:noProof/>
              </w:rPr>
            </w:pPr>
            <w:r w:rsidRPr="00AE2028">
              <w:t>(</w:t>
            </w:r>
            <w:r w:rsidR="00303673">
              <w:t>4</w:t>
            </w:r>
            <w:r w:rsidRPr="00AE2028">
              <w:t>.5)</w:t>
            </w:r>
          </w:p>
        </w:tc>
      </w:tr>
    </w:tbl>
    <w:p w14:paraId="09292A3A" w14:textId="77777777" w:rsidR="0042327A" w:rsidRPr="00AE2028" w:rsidRDefault="0042327A" w:rsidP="0042327A"/>
    <w:p w14:paraId="0B45A25B" w14:textId="77777777" w:rsidR="0042327A" w:rsidRPr="00AE2028" w:rsidRDefault="0042327A" w:rsidP="000713CF">
      <w:pPr>
        <w:pStyle w:val="Heading3"/>
      </w:pPr>
      <w:bookmarkStart w:id="153" w:name="_Toc90603028"/>
      <w:r w:rsidRPr="00AE2028">
        <w:t>Epszilon</w:t>
      </w:r>
      <w:bookmarkEnd w:id="153"/>
    </w:p>
    <w:p w14:paraId="097221C7" w14:textId="3E217CC8" w:rsidR="0042327A" w:rsidRPr="00AE2028" w:rsidRDefault="005707D6" w:rsidP="0042327A">
      <w:r w:rsidRPr="00AE2028">
        <w:t>Nemcsak az álló, hanem a</w:t>
      </w:r>
      <w:r w:rsidR="0042327A" w:rsidRPr="00AE2028">
        <w:t xml:space="preserve"> mozgó járműveket is célszerű lenne elkerülnie az ágensnek, erre szolgál az epszilon algoritmus. A mozgó objektum a GUI-ban </w:t>
      </w:r>
      <w:r w:rsidR="00BC5D16">
        <w:t xml:space="preserve">változtatható </w:t>
      </w:r>
      <w:r w:rsidR="0042327A" w:rsidRPr="00AE2028">
        <w:t>sebeséggel mozog két fix pont között oda</w:t>
      </w:r>
      <w:r w:rsidRPr="00AE2028">
        <w:t xml:space="preserve"> és </w:t>
      </w:r>
      <w:r w:rsidR="0042327A" w:rsidRPr="00AE2028">
        <w:t xml:space="preserve">vissza. Jelenleg egy ilyen </w:t>
      </w:r>
      <w:r w:rsidR="0042327A" w:rsidRPr="00CB7521">
        <w:t>objektum található a pályán, mely az úttest két széle között ingázik</w:t>
      </w:r>
      <w:r w:rsidRPr="00CB7521">
        <w:t xml:space="preserve"> a célvonalnál</w:t>
      </w:r>
      <w:r w:rsidR="0042327A" w:rsidRPr="00CB7521">
        <w:t xml:space="preserve">. </w:t>
      </w:r>
      <w:r w:rsidR="002579E6" w:rsidRPr="00CB7521">
        <w:t>Hasonlóan a deltához, h</w:t>
      </w:r>
      <w:r w:rsidR="0042327A" w:rsidRPr="00CB7521">
        <w:t>a az ágens túlságosan megközelíti, akkor negatív jutalmat adunk:</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BEF51DA" w14:textId="77777777" w:rsidTr="00EA7D0C">
        <w:trPr>
          <w:trHeight w:val="349"/>
        </w:trPr>
        <w:tc>
          <w:tcPr>
            <w:tcW w:w="1111" w:type="dxa"/>
            <w:vAlign w:val="center"/>
          </w:tcPr>
          <w:p w14:paraId="7A8682EA" w14:textId="77777777" w:rsidR="0042327A" w:rsidRPr="00AE2028" w:rsidRDefault="0042327A" w:rsidP="00EA7D0C">
            <w:pPr>
              <w:ind w:firstLine="0"/>
              <w:jc w:val="center"/>
              <w:rPr>
                <w:noProof/>
              </w:rPr>
            </w:pPr>
          </w:p>
        </w:tc>
        <w:tc>
          <w:tcPr>
            <w:tcW w:w="6246" w:type="dxa"/>
            <w:vAlign w:val="center"/>
          </w:tcPr>
          <w:p w14:paraId="155950FC" w14:textId="2DF7533D" w:rsidR="0042327A" w:rsidRPr="00AE2028" w:rsidRDefault="0042327A" w:rsidP="00EA7D0C">
            <w:pPr>
              <w:jc w:val="center"/>
              <w:rPr>
                <w:noProof/>
              </w:rPr>
            </w:pPr>
            <m:oMathPara>
              <m:oMath>
                <m:r>
                  <w:rPr>
                    <w:rFonts w:ascii="Cambria Math" w:hAnsi="Cambria Math"/>
                  </w:rPr>
                  <m:t>ε=</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-7</m:t>
                            </m:r>
                            <m:sSup>
                              <m:sSupPr>
                                <m:ctrlPr>
                                  <w:rPr>
                                    <w:rFonts w:ascii="Cambria Math" w:hAnsi="Cambria Math"/>
                                    <w:i/>
                                  </w:rPr>
                                </m:ctrlPr>
                              </m:sSupPr>
                              <m:e>
                                <m:r>
                                  <w:rPr>
                                    <w:rFonts w:ascii="Cambria Math" w:hAnsi="Cambria Math"/>
                                  </w:rPr>
                                  <m:t>d</m:t>
                                </m:r>
                              </m:e>
                              <m:sup>
                                <m:r>
                                  <w:rPr>
                                    <w:rFonts w:ascii="Cambria Math" w:hAnsi="Cambria Math"/>
                                  </w:rPr>
                                  <m:t>2</m:t>
                                </m:r>
                              </m:sup>
                            </m:sSup>
                          </m:sup>
                        </m:sSup>
                        <m:r>
                          <w:rPr>
                            <w:rFonts w:ascii="Cambria Math" w:hAnsi="Cambria Math"/>
                          </w:rPr>
                          <m:t>,  &amp;d&lt;1.5</m:t>
                        </m:r>
                      </m:e>
                      <m:e>
                        <m:r>
                          <w:rPr>
                            <w:rFonts w:ascii="Cambria Math" w:hAnsi="Cambria Math"/>
                          </w:rPr>
                          <m:t>0,  &amp;d≥1.5</m:t>
                        </m:r>
                      </m:e>
                    </m:eqArr>
                  </m:e>
                </m:d>
              </m:oMath>
            </m:oMathPara>
          </w:p>
        </w:tc>
        <w:tc>
          <w:tcPr>
            <w:tcW w:w="1443" w:type="dxa"/>
            <w:vAlign w:val="center"/>
          </w:tcPr>
          <w:p w14:paraId="1E847E55" w14:textId="7FB5FDCD" w:rsidR="0042327A" w:rsidRPr="00AE2028" w:rsidRDefault="0042327A" w:rsidP="00EA7D0C">
            <w:pPr>
              <w:ind w:firstLine="0"/>
              <w:jc w:val="center"/>
              <w:rPr>
                <w:noProof/>
              </w:rPr>
            </w:pPr>
            <w:r w:rsidRPr="00AE2028">
              <w:t>(</w:t>
            </w:r>
            <w:r w:rsidR="00303673">
              <w:t>4</w:t>
            </w:r>
            <w:r w:rsidRPr="00AE2028">
              <w:t>.6)</w:t>
            </w:r>
          </w:p>
        </w:tc>
      </w:tr>
    </w:tbl>
    <w:p w14:paraId="1F5E36D5" w14:textId="77777777" w:rsidR="0042327A" w:rsidRPr="00AE2028" w:rsidRDefault="0042327A" w:rsidP="0042327A"/>
    <w:p w14:paraId="2BC474AF" w14:textId="0C0BE4D7" w:rsidR="006A39A7" w:rsidRPr="0083244E" w:rsidRDefault="003919E7" w:rsidP="000713CF">
      <w:pPr>
        <w:pStyle w:val="Heading3"/>
      </w:pPr>
      <w:bookmarkStart w:id="154" w:name="_Toc90603029"/>
      <w:r w:rsidRPr="0083244E">
        <w:t>Tau</w:t>
      </w:r>
      <w:bookmarkEnd w:id="154"/>
    </w:p>
    <w:p w14:paraId="1FAA710E" w14:textId="3F3C0073" w:rsidR="00716541" w:rsidRDefault="003919E7" w:rsidP="003919E7">
      <w:r w:rsidRPr="00AE2028">
        <w:t>Még egy fontos tényező</w:t>
      </w:r>
      <w:r w:rsidR="00BC5D16">
        <w:t>t</w:t>
      </w:r>
      <w:r w:rsidRPr="00AE2028">
        <w:t xml:space="preserve"> nem </w:t>
      </w:r>
      <w:r w:rsidR="00B93D54">
        <w:t>ve</w:t>
      </w:r>
      <w:r w:rsidR="003D6D82">
        <w:t>sz</w:t>
      </w:r>
      <w:r w:rsidR="00B93D54">
        <w:t xml:space="preserve"> eddig figyelembe</w:t>
      </w:r>
      <w:r w:rsidRPr="00AE2028">
        <w:t xml:space="preserve"> az ágens: az idő</w:t>
      </w:r>
      <w:r w:rsidR="00B93D54">
        <w:t>t</w:t>
      </w:r>
      <w:r w:rsidRPr="00AE2028">
        <w:t xml:space="preserve">. </w:t>
      </w:r>
      <w:r w:rsidR="00E64A05">
        <w:t>Épp ezért s</w:t>
      </w:r>
      <w:r w:rsidRPr="00AE2028">
        <w:t>zükséges bevezetni egy olyan jutalmazó függvényt is, mely arra sarkallja az ágenst, hogy ne csak egyszerűen eljusson a célba, hanem ezt minél gyorsabban tegye meg. Logikailag a függvényt úgy</w:t>
      </w:r>
      <w:r w:rsidR="005707D6" w:rsidRPr="00AE2028">
        <w:t xml:space="preserve"> </w:t>
      </w:r>
      <w:r w:rsidRPr="00AE2028">
        <w:t xml:space="preserve">érdemes felépíteni, hogy </w:t>
      </w:r>
      <w:r w:rsidR="005707D6" w:rsidRPr="00AE2028">
        <w:t xml:space="preserve">legyen </w:t>
      </w:r>
      <w:r w:rsidRPr="00AE2028">
        <w:t xml:space="preserve">pozitív a jutalom, ha az epizód </w:t>
      </w:r>
      <w:r w:rsidR="005707D6" w:rsidRPr="00AE2028">
        <w:t>befejezte</w:t>
      </w:r>
      <w:r w:rsidRPr="00AE2028">
        <w:t xml:space="preserve"> előtt eljutott a kocsi a célba és </w:t>
      </w:r>
      <w:r w:rsidR="005707D6" w:rsidRPr="00AE2028">
        <w:t xml:space="preserve">legyen </w:t>
      </w:r>
      <w:r w:rsidRPr="00AE2028">
        <w:t xml:space="preserve">nagy negatív </w:t>
      </w:r>
      <w:r w:rsidR="005707D6" w:rsidRPr="00AE2028">
        <w:t>a jutalom</w:t>
      </w:r>
      <w:r w:rsidRPr="00AE2028">
        <w:t xml:space="preserve">, ha nem. Minél hamarabb fejezi be az epizódot, annál nagyobb a jutalom. </w:t>
      </w:r>
      <w:r w:rsidR="005707D6" w:rsidRPr="00AE2028">
        <w:t>Látható, hogy nehézkes t</w:t>
      </w:r>
      <w:r w:rsidRPr="00AE2028">
        <w:t>esztelni a függvény</w:t>
      </w:r>
      <w:r w:rsidR="005707D6" w:rsidRPr="00AE2028">
        <w:t xml:space="preserve"> hatását</w:t>
      </w:r>
      <w:r w:rsidRPr="00AE2028">
        <w:t>, hiszen epizódonként csak egyszer fut le az algoritmus.</w:t>
      </w:r>
    </w:p>
    <w:p w14:paraId="3F56B132" w14:textId="7D3BF868" w:rsidR="003919E7" w:rsidRPr="00AE2028" w:rsidRDefault="003919E7" w:rsidP="003919E7">
      <w:r w:rsidRPr="00AE2028">
        <w:t>A függvény alakját hiperbolikusnak választottam</w:t>
      </w:r>
      <w:r w:rsidR="00D61374" w:rsidRPr="00AE2028">
        <w:t xml:space="preserve"> meg (lásd az alábbi képletet, ahol </w:t>
      </w:r>
      <w:r w:rsidR="00D61374" w:rsidRPr="00AE2028">
        <w:rPr>
          <w:i/>
          <w:iCs/>
        </w:rPr>
        <w:t xml:space="preserve">T </w:t>
      </w:r>
      <w:r w:rsidR="00D61374" w:rsidRPr="00AE2028">
        <w:t xml:space="preserve">egy epizód </w:t>
      </w:r>
      <w:r w:rsidR="00716541">
        <w:t>maximális</w:t>
      </w:r>
      <w:r w:rsidR="00E848C7">
        <w:t xml:space="preserve"> lehetséges</w:t>
      </w:r>
      <w:r w:rsidR="00D61374" w:rsidRPr="00AE2028">
        <w:t xml:space="preserve"> ideje). Fontos megjegyezni</w:t>
      </w:r>
      <w:r w:rsidRPr="00AE2028">
        <w:t>,</w:t>
      </w:r>
      <w:r w:rsidR="00062773" w:rsidRPr="00AE2028">
        <w:t xml:space="preserve"> </w:t>
      </w:r>
      <w:r w:rsidR="00D61374" w:rsidRPr="00AE2028">
        <w:t>hogy</w:t>
      </w:r>
      <w:r w:rsidR="00062773" w:rsidRPr="00AE2028">
        <w:t xml:space="preserve"> ezek </w:t>
      </w:r>
      <w:r w:rsidR="00D61374" w:rsidRPr="00AE2028">
        <w:t xml:space="preserve">igazából </w:t>
      </w:r>
      <w:r w:rsidR="00062773" w:rsidRPr="00AE2028">
        <w:t>nem idő</w:t>
      </w:r>
      <w:r w:rsidR="00D61374" w:rsidRPr="00AE2028">
        <w:t xml:space="preserve"> dimenziójú</w:t>
      </w:r>
      <w:r w:rsidR="00062773" w:rsidRPr="00AE2028">
        <w:t xml:space="preserve"> mér</w:t>
      </w:r>
      <w:r w:rsidR="00D61374" w:rsidRPr="00AE2028">
        <w:t>tékek</w:t>
      </w:r>
      <w:r w:rsidR="00062773" w:rsidRPr="00AE2028">
        <w:t xml:space="preserve">, hanem a pontosság kedvéért </w:t>
      </w:r>
      <w:r w:rsidR="00D61374" w:rsidRPr="00AE2028">
        <w:t>akciók számában vannak mérve</w:t>
      </w:r>
      <w:r w:rsidR="00062773" w:rsidRPr="00AE2028">
        <w:t>.</w:t>
      </w:r>
      <w:r w:rsidR="004B5B08" w:rsidRPr="00AE2028">
        <w:t xml:space="preserve"> Ezért nem is fordulhat elő, hogy egy nagyon kicsi számmal való osztás miatt elszállna a jutalom, hiszen a legelső jutalom számolása egy rollout mennyiségű akció után történik, ezért a numerikus stabilitásra nem kell figyelni (valamint nem is reális, hogy az ágens elér a célba az első akciók alatt). </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0C086A50" w14:textId="77777777" w:rsidTr="003919E7">
        <w:trPr>
          <w:trHeight w:val="349"/>
        </w:trPr>
        <w:tc>
          <w:tcPr>
            <w:tcW w:w="1111" w:type="dxa"/>
            <w:vAlign w:val="center"/>
          </w:tcPr>
          <w:p w14:paraId="129E1374" w14:textId="77777777" w:rsidR="003919E7" w:rsidRPr="00AE2028" w:rsidRDefault="003919E7" w:rsidP="003919E7">
            <w:pPr>
              <w:ind w:firstLine="0"/>
              <w:jc w:val="center"/>
              <w:rPr>
                <w:noProof/>
              </w:rPr>
            </w:pPr>
          </w:p>
        </w:tc>
        <w:tc>
          <w:tcPr>
            <w:tcW w:w="6246" w:type="dxa"/>
            <w:vAlign w:val="center"/>
          </w:tcPr>
          <w:p w14:paraId="555D0801" w14:textId="47A304B9" w:rsidR="003919E7" w:rsidRPr="00AE2028" w:rsidRDefault="003919E7" w:rsidP="003919E7">
            <w:pPr>
              <w:jc w:val="center"/>
              <w:rPr>
                <w:noProof/>
              </w:rPr>
            </w:pPr>
            <m:oMathPara>
              <m:oMath>
                <m:r>
                  <w:rPr>
                    <w:rFonts w:ascii="Cambria Math" w:hAnsi="Cambria Math"/>
                  </w:rPr>
                  <m:t>τ=</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  &amp;t≤T</m:t>
                        </m:r>
                      </m:e>
                      <m:e>
                        <m:r>
                          <w:rPr>
                            <w:rFonts w:ascii="Cambria Math" w:hAnsi="Cambria Math"/>
                          </w:rPr>
                          <m:t>-5,  &amp;t&gt;T</m:t>
                        </m:r>
                      </m:e>
                    </m:eqArr>
                  </m:e>
                </m:d>
              </m:oMath>
            </m:oMathPara>
          </w:p>
        </w:tc>
        <w:tc>
          <w:tcPr>
            <w:tcW w:w="1443" w:type="dxa"/>
            <w:vAlign w:val="center"/>
          </w:tcPr>
          <w:p w14:paraId="6D08F769" w14:textId="5902DE41" w:rsidR="003919E7" w:rsidRPr="00AE2028" w:rsidRDefault="003919E7" w:rsidP="003919E7">
            <w:pPr>
              <w:ind w:firstLine="0"/>
              <w:jc w:val="center"/>
              <w:rPr>
                <w:noProof/>
              </w:rPr>
            </w:pPr>
            <w:r w:rsidRPr="00AE2028">
              <w:t>(</w:t>
            </w:r>
            <w:r w:rsidR="00303673">
              <w:t>4</w:t>
            </w:r>
            <w:r w:rsidRPr="00AE2028">
              <w:t>.</w:t>
            </w:r>
            <w:r w:rsidR="009900C2" w:rsidRPr="00AE2028">
              <w:t>7</w:t>
            </w:r>
            <w:r w:rsidRPr="00AE2028">
              <w:t>)</w:t>
            </w:r>
          </w:p>
        </w:tc>
      </w:tr>
    </w:tbl>
    <w:p w14:paraId="5C9671F1" w14:textId="77777777" w:rsidR="003919E7" w:rsidRPr="003919E7" w:rsidRDefault="003919E7" w:rsidP="003919E7">
      <w:pPr>
        <w:ind w:firstLine="0"/>
      </w:pPr>
    </w:p>
    <w:p w14:paraId="1CE4E9C3" w14:textId="0ADCCC36" w:rsidR="00AB5DCD" w:rsidRPr="003834A7" w:rsidRDefault="005E57DB" w:rsidP="003834A7">
      <w:pPr>
        <w:pStyle w:val="Heading1"/>
      </w:pPr>
      <w:bookmarkStart w:id="155" w:name="_Toc90603030"/>
      <w:r w:rsidRPr="003834A7">
        <w:lastRenderedPageBreak/>
        <w:t>Tesztelés</w:t>
      </w:r>
      <w:r w:rsidR="006B0925" w:rsidRPr="003834A7">
        <w:t>, eredmények</w:t>
      </w:r>
      <w:bookmarkEnd w:id="155"/>
    </w:p>
    <w:p w14:paraId="247A35EC" w14:textId="7E330123" w:rsidR="00C35DCC" w:rsidRDefault="00E24EAF" w:rsidP="00AB5DCD">
      <w:r>
        <w:t>A jelen</w:t>
      </w:r>
      <w:r w:rsidR="00274CA3">
        <w:t xml:space="preserve"> fejezetben bemutatom a tesztelések során elért eredményeket, </w:t>
      </w:r>
      <w:r w:rsidR="009F045F">
        <w:t>a mérések módszertanát</w:t>
      </w:r>
      <w:r w:rsidR="00274CA3">
        <w:t xml:space="preserve">, </w:t>
      </w:r>
      <w:r w:rsidR="009F045F">
        <w:t>vagyis, hogy</w:t>
      </w:r>
      <w:r w:rsidR="00274CA3">
        <w:t xml:space="preserve"> milyen mérőszámokat, KPI-ket használtam. </w:t>
      </w:r>
      <w:r w:rsidR="00716611" w:rsidRPr="008B7711">
        <w:t xml:space="preserve">A tesztelés ezesetben az algoritmus tanulásának ellenőrzését és a környezet </w:t>
      </w:r>
      <w:r w:rsidR="00BF12EF">
        <w:t xml:space="preserve">(jutalom függvények) </w:t>
      </w:r>
      <w:r w:rsidR="00716611" w:rsidRPr="008B7711">
        <w:t>tesztelését jelenti.</w:t>
      </w:r>
      <w:r w:rsidR="001256AA">
        <w:t xml:space="preserve"> Körülbelül 15 </w:t>
      </w:r>
      <w:proofErr w:type="spellStart"/>
      <w:r w:rsidR="001256AA">
        <w:t>Gbyte</w:t>
      </w:r>
      <w:proofErr w:type="spellEnd"/>
      <w:r w:rsidR="001256AA">
        <w:t xml:space="preserve"> </w:t>
      </w:r>
      <w:r w:rsidR="001F0D65">
        <w:t xml:space="preserve">hasznos </w:t>
      </w:r>
      <w:r w:rsidR="001256AA">
        <w:t xml:space="preserve">mérési adatot gyűjtöttem össze, </w:t>
      </w:r>
      <w:r w:rsidR="001F0D65">
        <w:t xml:space="preserve">ezért </w:t>
      </w:r>
      <w:r w:rsidR="001256AA">
        <w:t xml:space="preserve">csak a </w:t>
      </w:r>
      <w:r w:rsidR="006878AC">
        <w:t>leglényegesebb eredményeket</w:t>
      </w:r>
      <w:r w:rsidR="001256AA">
        <w:t xml:space="preserve"> fogom prezentálni.</w:t>
      </w:r>
    </w:p>
    <w:p w14:paraId="57443370" w14:textId="2B567375" w:rsidR="00C35DCC" w:rsidRDefault="00D65088" w:rsidP="00C35DCC">
      <w:r>
        <w:t>A modellnek és a jutalmazó függvénynek ö</w:t>
      </w:r>
      <w:r w:rsidR="00C35DCC">
        <w:t xml:space="preserve">sszesen </w:t>
      </w:r>
      <w:r w:rsidR="005627DA">
        <w:t>nagyjából</w:t>
      </w:r>
      <w:r w:rsidR="00C35DCC">
        <w:t xml:space="preserve"> 40 hiperparamétere va</w:t>
      </w:r>
      <w:r w:rsidR="002D29E9">
        <w:t>n</w:t>
      </w:r>
      <w:r w:rsidR="00C35DCC">
        <w:t xml:space="preserve">. Ennek </w:t>
      </w:r>
      <w:r w:rsidR="00966AF9">
        <w:t xml:space="preserve">körülbelül </w:t>
      </w:r>
      <w:r w:rsidR="00C35DCC">
        <w:t xml:space="preserve">a felét </w:t>
      </w:r>
      <w:r w:rsidR="005627DA">
        <w:t>változ</w:t>
      </w:r>
      <w:r w:rsidR="00966AF9">
        <w:t>t</w:t>
      </w:r>
      <w:r w:rsidR="005627DA">
        <w:t>attam</w:t>
      </w:r>
      <w:r w:rsidR="00C35DCC">
        <w:t xml:space="preserve"> a tanítások során, amelyből 15 a jutalmazó függvények súlyai és a büntetések mértéke. A maradék paraméter az alábbi táblázatban látható, mely magát a modellt és a tanítást érinti</w:t>
      </w:r>
      <w:r w:rsidR="005627DA">
        <w:t xml:space="preserve">. A további 20 hiperparaméter, melyek például a kezdeti </w:t>
      </w:r>
      <w:proofErr w:type="spellStart"/>
      <w:r w:rsidR="005627DA">
        <w:t>seed</w:t>
      </w:r>
      <w:proofErr w:type="spellEnd"/>
      <w:r w:rsidR="005627DA">
        <w:t xml:space="preserve">, konvolúció paraméterei, </w:t>
      </w:r>
      <w:r w:rsidR="00586831">
        <w:t>rollout hossza stb. változatlanok maradtak.</w:t>
      </w:r>
    </w:p>
    <w:tbl>
      <w:tblPr>
        <w:tblStyle w:val="GridTable5Dark-Accent3"/>
        <w:tblW w:w="5000" w:type="pct"/>
        <w:tblLayout w:type="fixed"/>
        <w:tblLook w:val="06A0" w:firstRow="1" w:lastRow="0" w:firstColumn="1" w:lastColumn="0" w:noHBand="1" w:noVBand="1"/>
      </w:tblPr>
      <w:tblGrid>
        <w:gridCol w:w="988"/>
        <w:gridCol w:w="707"/>
        <w:gridCol w:w="1135"/>
        <w:gridCol w:w="1135"/>
        <w:gridCol w:w="992"/>
        <w:gridCol w:w="992"/>
        <w:gridCol w:w="992"/>
        <w:gridCol w:w="1553"/>
      </w:tblGrid>
      <w:tr w:rsidR="004F218D" w14:paraId="01CB1280" w14:textId="27D23E5B" w:rsidTr="004F218D">
        <w:trPr>
          <w:cnfStyle w:val="100000000000" w:firstRow="1" w:lastRow="0" w:firstColumn="0" w:lastColumn="0" w:oddVBand="0" w:evenVBand="0" w:oddHBand="0" w:evenHBand="0" w:firstRowFirstColumn="0" w:firstRowLastColumn="0" w:lastRowFirstColumn="0" w:lastRowLastColumn="0"/>
          <w:cantSplit/>
          <w:trHeight w:val="432"/>
        </w:trPr>
        <w:tc>
          <w:tcPr>
            <w:cnfStyle w:val="001000000000" w:firstRow="0" w:lastRow="0" w:firstColumn="1" w:lastColumn="0" w:oddVBand="0" w:evenVBand="0" w:oddHBand="0" w:evenHBand="0" w:firstRowFirstColumn="0" w:firstRowLastColumn="0" w:lastRowFirstColumn="0" w:lastRowLastColumn="0"/>
            <w:tcW w:w="582" w:type="pct"/>
            <w:tcBorders>
              <w:right w:val="single" w:sz="4" w:space="0" w:color="FFFFFF" w:themeColor="background1"/>
              <w:tl2br w:val="single" w:sz="4" w:space="0" w:color="FFFFFF" w:themeColor="background1"/>
            </w:tcBorders>
          </w:tcPr>
          <w:p w14:paraId="0432A2EA" w14:textId="77777777" w:rsidR="00B92462" w:rsidRDefault="00B92462" w:rsidP="00B92462">
            <w:pPr>
              <w:ind w:firstLine="0"/>
            </w:pPr>
          </w:p>
        </w:tc>
        <w:tc>
          <w:tcPr>
            <w:tcW w:w="416" w:type="pct"/>
            <w:tcBorders>
              <w:left w:val="single" w:sz="4" w:space="0" w:color="FFFFFF" w:themeColor="background1"/>
              <w:right w:val="single" w:sz="6" w:space="0" w:color="FFFFFF" w:themeColor="background1"/>
            </w:tcBorders>
            <w:vAlign w:val="center"/>
          </w:tcPr>
          <w:p w14:paraId="25A0951F" w14:textId="7ED2ED30" w:rsidR="00B92462" w:rsidRPr="004F218D" w:rsidRDefault="00B92462" w:rsidP="00261B6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4F218D">
              <w:rPr>
                <w:sz w:val="16"/>
                <w:szCs w:val="16"/>
              </w:rPr>
              <w:t>körny</w:t>
            </w:r>
            <w:r w:rsidR="004F218D">
              <w:rPr>
                <w:sz w:val="16"/>
                <w:szCs w:val="16"/>
              </w:rPr>
              <w:t>.</w:t>
            </w:r>
            <w:r w:rsidRPr="004F218D">
              <w:rPr>
                <w:sz w:val="16"/>
                <w:szCs w:val="16"/>
              </w:rPr>
              <w:t xml:space="preserve"> száma</w:t>
            </w:r>
          </w:p>
        </w:tc>
        <w:tc>
          <w:tcPr>
            <w:tcW w:w="668" w:type="pct"/>
            <w:tcBorders>
              <w:left w:val="single" w:sz="6" w:space="0" w:color="FFFFFF" w:themeColor="background1"/>
              <w:right w:val="single" w:sz="6" w:space="0" w:color="FFFFFF" w:themeColor="background1"/>
            </w:tcBorders>
            <w:vAlign w:val="center"/>
          </w:tcPr>
          <w:p w14:paraId="1C857CE3" w14:textId="0FDC1EFF" w:rsidR="00B92462" w:rsidRPr="004F218D" w:rsidRDefault="00B92462" w:rsidP="00261B6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4F218D">
              <w:rPr>
                <w:sz w:val="16"/>
                <w:szCs w:val="16"/>
              </w:rPr>
              <w:t>tanulási ráta</w:t>
            </w:r>
          </w:p>
        </w:tc>
        <w:tc>
          <w:tcPr>
            <w:tcW w:w="668" w:type="pct"/>
            <w:tcBorders>
              <w:left w:val="single" w:sz="6" w:space="0" w:color="FFFFFF" w:themeColor="background1"/>
              <w:right w:val="single" w:sz="6" w:space="0" w:color="FFFFFF" w:themeColor="background1"/>
            </w:tcBorders>
            <w:vAlign w:val="center"/>
          </w:tcPr>
          <w:p w14:paraId="4814D3E6" w14:textId="306A11AB" w:rsidR="00B92462" w:rsidRPr="004F218D" w:rsidRDefault="00B92462" w:rsidP="00261B6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sz w:val="16"/>
                <w:szCs w:val="16"/>
              </w:rPr>
            </w:pPr>
            <w:proofErr w:type="spellStart"/>
            <w:r w:rsidRPr="004F218D">
              <w:rPr>
                <w:sz w:val="16"/>
                <w:szCs w:val="16"/>
              </w:rPr>
              <w:t>weight</w:t>
            </w:r>
            <w:proofErr w:type="spellEnd"/>
            <w:r w:rsidRPr="004F218D">
              <w:rPr>
                <w:sz w:val="16"/>
                <w:szCs w:val="16"/>
              </w:rPr>
              <w:t xml:space="preserve"> </w:t>
            </w:r>
            <w:proofErr w:type="spellStart"/>
            <w:r w:rsidRPr="004F218D">
              <w:rPr>
                <w:sz w:val="16"/>
                <w:szCs w:val="16"/>
              </w:rPr>
              <w:t>decay</w:t>
            </w:r>
            <w:proofErr w:type="spellEnd"/>
          </w:p>
        </w:tc>
        <w:tc>
          <w:tcPr>
            <w:tcW w:w="584" w:type="pct"/>
            <w:tcBorders>
              <w:left w:val="single" w:sz="6" w:space="0" w:color="FFFFFF" w:themeColor="background1"/>
              <w:right w:val="single" w:sz="6" w:space="0" w:color="FFFFFF" w:themeColor="background1"/>
            </w:tcBorders>
            <w:vAlign w:val="center"/>
          </w:tcPr>
          <w:p w14:paraId="62120AAD" w14:textId="06DF5BFD" w:rsidR="00B92462" w:rsidRPr="004F218D" w:rsidRDefault="00B92462" w:rsidP="00261B6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4F218D">
              <w:rPr>
                <w:sz w:val="16"/>
                <w:szCs w:val="16"/>
              </w:rPr>
              <w:t>MHA használata</w:t>
            </w:r>
          </w:p>
        </w:tc>
        <w:tc>
          <w:tcPr>
            <w:tcW w:w="584" w:type="pct"/>
            <w:tcBorders>
              <w:left w:val="single" w:sz="6" w:space="0" w:color="FFFFFF" w:themeColor="background1"/>
            </w:tcBorders>
            <w:vAlign w:val="center"/>
          </w:tcPr>
          <w:p w14:paraId="69306CCE" w14:textId="0D28ECE6" w:rsidR="00B92462" w:rsidRPr="004F218D" w:rsidRDefault="00B92462" w:rsidP="00261B6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4F218D">
              <w:rPr>
                <w:sz w:val="16"/>
                <w:szCs w:val="16"/>
              </w:rPr>
              <w:t>LSTM használata</w:t>
            </w:r>
          </w:p>
        </w:tc>
        <w:tc>
          <w:tcPr>
            <w:tcW w:w="584" w:type="pct"/>
            <w:tcBorders>
              <w:left w:val="single" w:sz="6" w:space="0" w:color="FFFFFF" w:themeColor="background1"/>
            </w:tcBorders>
            <w:vAlign w:val="center"/>
          </w:tcPr>
          <w:p w14:paraId="73BEB8EF" w14:textId="5443D2D6" w:rsidR="00B92462" w:rsidRPr="004F218D" w:rsidRDefault="00B92462" w:rsidP="00261B6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6"/>
                <w:szCs w:val="16"/>
              </w:rPr>
            </w:pPr>
            <w:proofErr w:type="spellStart"/>
            <w:r w:rsidRPr="004F218D">
              <w:rPr>
                <w:sz w:val="16"/>
                <w:szCs w:val="16"/>
              </w:rPr>
              <w:t>Actor-Critic</w:t>
            </w:r>
            <w:proofErr w:type="spellEnd"/>
            <w:r w:rsidRPr="004F218D">
              <w:rPr>
                <w:sz w:val="16"/>
                <w:szCs w:val="16"/>
              </w:rPr>
              <w:t xml:space="preserve"> módszer</w:t>
            </w:r>
          </w:p>
        </w:tc>
        <w:tc>
          <w:tcPr>
            <w:tcW w:w="914" w:type="pct"/>
            <w:tcBorders>
              <w:left w:val="single" w:sz="6" w:space="0" w:color="FFFFFF" w:themeColor="background1"/>
            </w:tcBorders>
            <w:vAlign w:val="center"/>
          </w:tcPr>
          <w:p w14:paraId="47AEFCE7" w14:textId="302429BC" w:rsidR="00B92462" w:rsidRPr="004F218D" w:rsidRDefault="00261B68" w:rsidP="00261B68">
            <w:pPr>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4F218D">
              <w:rPr>
                <w:sz w:val="16"/>
                <w:szCs w:val="16"/>
              </w:rPr>
              <w:t>Standardizált előny függvény</w:t>
            </w:r>
          </w:p>
        </w:tc>
      </w:tr>
      <w:tr w:rsidR="004F218D" w14:paraId="5525107A" w14:textId="1F290D93" w:rsidTr="000A508B">
        <w:trPr>
          <w:trHeight w:val="645"/>
        </w:trPr>
        <w:tc>
          <w:tcPr>
            <w:cnfStyle w:val="001000000000" w:firstRow="0" w:lastRow="0" w:firstColumn="1" w:lastColumn="0" w:oddVBand="0" w:evenVBand="0" w:oddHBand="0" w:evenHBand="0" w:firstRowFirstColumn="0" w:firstRowLastColumn="0" w:lastRowFirstColumn="0" w:lastRowLastColumn="0"/>
            <w:tcW w:w="582" w:type="pct"/>
            <w:vAlign w:val="center"/>
          </w:tcPr>
          <w:p w14:paraId="66916F0C" w14:textId="12860DC2" w:rsidR="00B92462" w:rsidRPr="006A0B47" w:rsidRDefault="00F334CE" w:rsidP="000A508B">
            <w:pPr>
              <w:spacing w:line="240" w:lineRule="auto"/>
              <w:ind w:firstLine="0"/>
              <w:jc w:val="center"/>
              <w:rPr>
                <w:b w:val="0"/>
                <w:bCs w:val="0"/>
              </w:rPr>
            </w:pPr>
            <w:r w:rsidRPr="004F218D">
              <w:rPr>
                <w:sz w:val="20"/>
                <w:szCs w:val="20"/>
              </w:rPr>
              <w:t>értékek</w:t>
            </w:r>
          </w:p>
        </w:tc>
        <w:tc>
          <w:tcPr>
            <w:tcW w:w="416" w:type="pct"/>
            <w:vAlign w:val="bottom"/>
          </w:tcPr>
          <w:p w14:paraId="745E0230" w14:textId="37D79D8B" w:rsidR="00B92462" w:rsidRDefault="00261B68" w:rsidP="00DA43CE">
            <w:pPr>
              <w:ind w:firstLine="0"/>
              <w:jc w:val="center"/>
              <w:cnfStyle w:val="000000000000" w:firstRow="0" w:lastRow="0" w:firstColumn="0" w:lastColumn="0" w:oddVBand="0" w:evenVBand="0" w:oddHBand="0" w:evenHBand="0" w:firstRowFirstColumn="0" w:firstRowLastColumn="0" w:lastRowFirstColumn="0" w:lastRowLastColumn="0"/>
            </w:pPr>
            <w:r w:rsidRPr="004F218D">
              <w:rPr>
                <w:sz w:val="18"/>
                <w:szCs w:val="18"/>
              </w:rPr>
              <w:t>1</w:t>
            </w:r>
            <w:r w:rsidR="004F218D" w:rsidRPr="004F218D">
              <w:rPr>
                <w:sz w:val="18"/>
                <w:szCs w:val="18"/>
              </w:rPr>
              <w:t xml:space="preserve"> / </w:t>
            </w:r>
            <w:r w:rsidRPr="004F218D">
              <w:rPr>
                <w:sz w:val="18"/>
                <w:szCs w:val="18"/>
              </w:rPr>
              <w:t>4</w:t>
            </w:r>
          </w:p>
        </w:tc>
        <w:tc>
          <w:tcPr>
            <w:tcW w:w="668" w:type="pct"/>
            <w:vAlign w:val="bottom"/>
          </w:tcPr>
          <w:p w14:paraId="5586F2AF" w14:textId="52CA363E" w:rsidR="00261B68" w:rsidRPr="004F218D" w:rsidRDefault="00261B68" w:rsidP="00DA43CE">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F218D">
              <w:rPr>
                <w:sz w:val="18"/>
                <w:szCs w:val="18"/>
              </w:rPr>
              <w:t>1e-3</w:t>
            </w:r>
            <w:r w:rsidR="004F218D" w:rsidRPr="004F218D">
              <w:rPr>
                <w:sz w:val="18"/>
                <w:szCs w:val="18"/>
              </w:rPr>
              <w:t>…</w:t>
            </w:r>
            <w:r w:rsidRPr="004F218D">
              <w:rPr>
                <w:sz w:val="18"/>
                <w:szCs w:val="18"/>
              </w:rPr>
              <w:t>1e-</w:t>
            </w:r>
            <w:r w:rsidR="004F218D" w:rsidRPr="004F218D">
              <w:rPr>
                <w:sz w:val="18"/>
                <w:szCs w:val="18"/>
              </w:rPr>
              <w:t>5</w:t>
            </w:r>
          </w:p>
        </w:tc>
        <w:tc>
          <w:tcPr>
            <w:tcW w:w="668" w:type="pct"/>
            <w:vAlign w:val="bottom"/>
          </w:tcPr>
          <w:p w14:paraId="3518F82B" w14:textId="5583FD1C" w:rsidR="00B92462" w:rsidRPr="004F218D" w:rsidRDefault="00261B68" w:rsidP="00DA43CE">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4F218D">
              <w:rPr>
                <w:sz w:val="18"/>
                <w:szCs w:val="18"/>
              </w:rPr>
              <w:t>1e-3</w:t>
            </w:r>
            <w:r w:rsidR="004F218D">
              <w:rPr>
                <w:sz w:val="18"/>
                <w:szCs w:val="18"/>
              </w:rPr>
              <w:t>…</w:t>
            </w:r>
            <w:r w:rsidRPr="004F218D">
              <w:rPr>
                <w:sz w:val="18"/>
                <w:szCs w:val="18"/>
              </w:rPr>
              <w:t>1e-4</w:t>
            </w:r>
          </w:p>
        </w:tc>
        <w:tc>
          <w:tcPr>
            <w:tcW w:w="584" w:type="pct"/>
            <w:vAlign w:val="bottom"/>
          </w:tcPr>
          <w:p w14:paraId="19F5663C" w14:textId="45AA69CC" w:rsidR="00B92462" w:rsidRPr="004F218D" w:rsidRDefault="00261B68" w:rsidP="00DA43CE">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4F218D">
              <w:rPr>
                <w:sz w:val="18"/>
                <w:szCs w:val="18"/>
              </w:rPr>
              <w:t>Igen</w:t>
            </w:r>
            <w:r w:rsidR="004F218D">
              <w:rPr>
                <w:sz w:val="18"/>
                <w:szCs w:val="18"/>
              </w:rPr>
              <w:t>/</w:t>
            </w:r>
            <w:r w:rsidRPr="004F218D">
              <w:rPr>
                <w:sz w:val="18"/>
                <w:szCs w:val="18"/>
              </w:rPr>
              <w:t>Nem</w:t>
            </w:r>
          </w:p>
        </w:tc>
        <w:tc>
          <w:tcPr>
            <w:tcW w:w="584" w:type="pct"/>
            <w:vAlign w:val="bottom"/>
          </w:tcPr>
          <w:p w14:paraId="765FD2C0" w14:textId="04E7C584" w:rsidR="00B92462" w:rsidRPr="004F218D" w:rsidRDefault="00261B68" w:rsidP="00DA43CE">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4F218D">
              <w:rPr>
                <w:sz w:val="18"/>
                <w:szCs w:val="18"/>
              </w:rPr>
              <w:t>Igen</w:t>
            </w:r>
            <w:r w:rsidR="004F218D">
              <w:rPr>
                <w:sz w:val="18"/>
                <w:szCs w:val="18"/>
              </w:rPr>
              <w:t>/</w:t>
            </w:r>
            <w:r w:rsidRPr="004F218D">
              <w:rPr>
                <w:sz w:val="18"/>
                <w:szCs w:val="18"/>
              </w:rPr>
              <w:t>Nem</w:t>
            </w:r>
          </w:p>
        </w:tc>
        <w:tc>
          <w:tcPr>
            <w:tcW w:w="584" w:type="pct"/>
            <w:vAlign w:val="bottom"/>
          </w:tcPr>
          <w:p w14:paraId="3152241F" w14:textId="55EB4F01" w:rsidR="00B92462" w:rsidRPr="004F218D" w:rsidRDefault="00261B68" w:rsidP="00DA43CE">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4F218D">
              <w:rPr>
                <w:sz w:val="18"/>
                <w:szCs w:val="18"/>
              </w:rPr>
              <w:t>A2C</w:t>
            </w:r>
            <w:r w:rsidR="004F218D">
              <w:rPr>
                <w:sz w:val="18"/>
                <w:szCs w:val="18"/>
              </w:rPr>
              <w:t>/</w:t>
            </w:r>
            <w:r w:rsidRPr="004F218D">
              <w:rPr>
                <w:sz w:val="18"/>
                <w:szCs w:val="18"/>
              </w:rPr>
              <w:t>PPO</w:t>
            </w:r>
          </w:p>
        </w:tc>
        <w:tc>
          <w:tcPr>
            <w:tcW w:w="914" w:type="pct"/>
            <w:vAlign w:val="bottom"/>
          </w:tcPr>
          <w:p w14:paraId="04FA8A36" w14:textId="7E11A09B" w:rsidR="00B92462" w:rsidRPr="004F218D" w:rsidRDefault="00261B68" w:rsidP="00DA43CE">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4F218D">
              <w:rPr>
                <w:sz w:val="18"/>
                <w:szCs w:val="18"/>
              </w:rPr>
              <w:t>Igen</w:t>
            </w:r>
            <w:r w:rsidR="004F218D">
              <w:rPr>
                <w:sz w:val="18"/>
                <w:szCs w:val="18"/>
              </w:rPr>
              <w:t>/</w:t>
            </w:r>
            <w:r w:rsidRPr="004F218D">
              <w:rPr>
                <w:sz w:val="18"/>
                <w:szCs w:val="18"/>
              </w:rPr>
              <w:t>Nem</w:t>
            </w:r>
          </w:p>
        </w:tc>
      </w:tr>
    </w:tbl>
    <w:bookmarkStart w:id="156" w:name="_Ref90599036"/>
    <w:bookmarkStart w:id="157" w:name="_Hlk90690099"/>
    <w:p w14:paraId="5BE8945F" w14:textId="0F5E6580" w:rsidR="00B92462" w:rsidRDefault="006706B7">
      <w:pPr>
        <w:pStyle w:val="Caption"/>
      </w:pPr>
      <w:r>
        <w:fldChar w:fldCharType="begin"/>
      </w:r>
      <w:r>
        <w:instrText xml:space="preserve"> STYLEREF 1 \s </w:instrText>
      </w:r>
      <w:r>
        <w:fldChar w:fldCharType="separate"/>
      </w:r>
      <w:r w:rsidR="00F002AE">
        <w:rPr>
          <w:noProof/>
        </w:rPr>
        <w:t>5</w:t>
      </w:r>
      <w:r>
        <w:rPr>
          <w:noProof/>
        </w:rPr>
        <w:fldChar w:fldCharType="end"/>
      </w:r>
      <w:r w:rsidR="00F063E5">
        <w:t>.</w:t>
      </w:r>
      <w:fldSimple w:instr=" SEQ táblázat \* ARABIC \s 1 ">
        <w:r w:rsidR="00F002AE">
          <w:rPr>
            <w:noProof/>
          </w:rPr>
          <w:t>1</w:t>
        </w:r>
      </w:fldSimple>
      <w:r w:rsidR="00B92462">
        <w:t>. táblázat</w:t>
      </w:r>
      <w:bookmarkEnd w:id="156"/>
      <w:r w:rsidR="00B92462">
        <w:t xml:space="preserve"> </w:t>
      </w:r>
      <w:r w:rsidR="00211368">
        <w:t xml:space="preserve">Változtatott </w:t>
      </w:r>
      <w:proofErr w:type="spellStart"/>
      <w:r w:rsidR="00211368">
        <w:t>h</w:t>
      </w:r>
      <w:r w:rsidR="00B92462">
        <w:t>iperparamáterek</w:t>
      </w:r>
      <w:proofErr w:type="spellEnd"/>
    </w:p>
    <w:bookmarkEnd w:id="157"/>
    <w:p w14:paraId="31DF7EAC" w14:textId="7AD338AE" w:rsidR="00987FF6" w:rsidRDefault="00987FF6" w:rsidP="00987FF6">
      <w:r w:rsidRPr="008B7711">
        <w:t xml:space="preserve">A legtöbb itt prezentált eredmény esetében a tanítás közben </w:t>
      </w:r>
      <w:r>
        <w:t xml:space="preserve">egy </w:t>
      </w:r>
      <w:r w:rsidRPr="008B7711">
        <w:t>ágens</w:t>
      </w:r>
      <w:r>
        <w:t>t</w:t>
      </w:r>
      <w:r w:rsidRPr="008B7711">
        <w:t xml:space="preserve"> futtattam </w:t>
      </w:r>
      <w:r>
        <w:t>vagy négyet négy</w:t>
      </w:r>
      <w:r w:rsidRPr="008B7711">
        <w:t xml:space="preserve"> független környezetben.</w:t>
      </w:r>
      <w:r w:rsidR="0074514B">
        <w:t xml:space="preserve"> Ezen kívül a metódusok közt váltottam, de lényegében a tanítások során a jutalmazó függvények súlyait és büntetéseit hangoltam.</w:t>
      </w:r>
    </w:p>
    <w:p w14:paraId="1432718F" w14:textId="0317A5C6" w:rsidR="00675FF4" w:rsidRDefault="00675FF4" w:rsidP="00675FF4">
      <w:r w:rsidRPr="008B7711">
        <w:t>A különböző adatokat</w:t>
      </w:r>
      <w:r>
        <w:t>, hisztogramokat</w:t>
      </w:r>
      <w:r w:rsidRPr="008B7711">
        <w:t>, mint például a jutalmakat, állapot-értéket,</w:t>
      </w:r>
      <w:r>
        <w:t xml:space="preserve"> veszteségeket,</w:t>
      </w:r>
      <w:r w:rsidRPr="008B7711">
        <w:t xml:space="preserve"> az akciók eloszlását Tensorboard</w:t>
      </w:r>
      <w:sdt>
        <w:sdtPr>
          <w:id w:val="1289474151"/>
          <w:citation/>
        </w:sdtPr>
        <w:sdtEndPr/>
        <w:sdtContent>
          <w:r w:rsidRPr="008B7711">
            <w:fldChar w:fldCharType="begin"/>
          </w:r>
          <w:r w:rsidRPr="008B7711">
            <w:instrText xml:space="preserve"> CITATION Ten18 \l 1038 </w:instrText>
          </w:r>
          <w:r w:rsidRPr="008B7711">
            <w:fldChar w:fldCharType="separate"/>
          </w:r>
          <w:r w:rsidR="00F002AE">
            <w:rPr>
              <w:noProof/>
            </w:rPr>
            <w:t xml:space="preserve"> [22]</w:t>
          </w:r>
          <w:r w:rsidRPr="008B7711">
            <w:fldChar w:fldCharType="end"/>
          </w:r>
        </w:sdtContent>
      </w:sdt>
      <w:r w:rsidRPr="008B7711">
        <w:t xml:space="preserve"> segítségével ábrázoltam. </w:t>
      </w:r>
      <w:r>
        <w:t>A</w:t>
      </w:r>
      <w:r w:rsidRPr="008B7711">
        <w:t xml:space="preserve"> vízszintes tengely</w:t>
      </w:r>
      <w:r>
        <w:t>ek különbözhetnek az egyes ábráknál, jelezni fogom minden esetben, hogy az ábrázolás órákban, akciók vagy rollout</w:t>
      </w:r>
      <w:r w:rsidR="00F132F2">
        <w:t>-</w:t>
      </w:r>
      <w:r>
        <w:t>ok számában van-e mérve.</w:t>
      </w:r>
    </w:p>
    <w:p w14:paraId="0D114F9A" w14:textId="03D5E1DF" w:rsidR="00CD0592" w:rsidRDefault="00CD0592" w:rsidP="00CD0592">
      <w:pPr>
        <w:pStyle w:val="Heading2"/>
      </w:pPr>
      <w:bookmarkStart w:id="158" w:name="_Toc90603031"/>
      <w:r>
        <w:t>Futtatás optimalizálása</w:t>
      </w:r>
      <w:bookmarkEnd w:id="158"/>
      <w:r>
        <w:t xml:space="preserve"> </w:t>
      </w:r>
    </w:p>
    <w:p w14:paraId="4366647A" w14:textId="32929B54" w:rsidR="009166B9" w:rsidRDefault="00C35DCC" w:rsidP="00B92462">
      <w:r>
        <w:t>A</w:t>
      </w:r>
      <w:r w:rsidR="00716611" w:rsidRPr="008B7711">
        <w:t xml:space="preserve"> hardver </w:t>
      </w:r>
      <w:proofErr w:type="spellStart"/>
      <w:r w:rsidR="00716611" w:rsidRPr="008B7711">
        <w:t>limitációk</w:t>
      </w:r>
      <w:proofErr w:type="spellEnd"/>
      <w:r w:rsidR="00716611" w:rsidRPr="008B7711">
        <w:t xml:space="preserve"> miatt igen hosszadalmas egy-egy tanítás. A gyorsítás érdekében </w:t>
      </w:r>
      <w:r>
        <w:t xml:space="preserve">a kezdetben </w:t>
      </w:r>
      <w:r w:rsidR="00716611" w:rsidRPr="008B7711">
        <w:t>le kellett mondan</w:t>
      </w:r>
      <w:r>
        <w:t>om</w:t>
      </w:r>
      <w:r w:rsidR="00716611" w:rsidRPr="008B7711">
        <w:t xml:space="preserve"> a</w:t>
      </w:r>
      <w:r>
        <w:t xml:space="preserve"> szimuláció</w:t>
      </w:r>
      <w:r w:rsidR="00716611" w:rsidRPr="008B7711">
        <w:t xml:space="preserve"> </w:t>
      </w:r>
      <w:proofErr w:type="spellStart"/>
      <w:r w:rsidR="00716611" w:rsidRPr="008B7711">
        <w:t>renderelésről</w:t>
      </w:r>
      <w:proofErr w:type="spellEnd"/>
      <w:r>
        <w:t xml:space="preserve">, főleg több környezet futtatása esetén. </w:t>
      </w:r>
      <w:r w:rsidR="009166B9">
        <w:t>Így</w:t>
      </w:r>
      <w:r w:rsidR="00716611" w:rsidRPr="008B7711">
        <w:t xml:space="preserve"> nehéz volt ellenőrizni, hogy valójában </w:t>
      </w:r>
      <w:r w:rsidR="009166B9">
        <w:t>hogyan</w:t>
      </w:r>
      <w:r w:rsidR="00716611" w:rsidRPr="008B7711">
        <w:t xml:space="preserve"> is </w:t>
      </w:r>
      <w:r w:rsidR="009166B9">
        <w:t>viselkednek</w:t>
      </w:r>
      <w:r w:rsidR="00716611" w:rsidRPr="008B7711">
        <w:t xml:space="preserve"> az ágensek, csak néhány adatból lehet következtetni az ágensek pályáira.</w:t>
      </w:r>
      <w:r w:rsidR="00F6261E">
        <w:t xml:space="preserve"> </w:t>
      </w:r>
      <w:r w:rsidR="009166B9">
        <w:t xml:space="preserve">Csak egy </w:t>
      </w:r>
      <w:r w:rsidR="00394FFF">
        <w:t xml:space="preserve">ágens futtatása esetén </w:t>
      </w:r>
      <w:proofErr w:type="spellStart"/>
      <w:r w:rsidR="009166B9">
        <w:t>rendereltem</w:t>
      </w:r>
      <w:proofErr w:type="spellEnd"/>
      <w:r w:rsidR="00394FFF">
        <w:t xml:space="preserve"> a környezet</w:t>
      </w:r>
      <w:r w:rsidR="009166B9">
        <w:t xml:space="preserve">. </w:t>
      </w:r>
    </w:p>
    <w:p w14:paraId="15F450AC" w14:textId="25258FAD" w:rsidR="00716611" w:rsidRDefault="009166B9" w:rsidP="00AB5DCD">
      <w:r>
        <w:lastRenderedPageBreak/>
        <w:t xml:space="preserve">Éppen ezért sok időt fordítottam az optimalizálására és a függvényhívások </w:t>
      </w:r>
      <w:proofErr w:type="spellStart"/>
      <w:r>
        <w:t>idejeit</w:t>
      </w:r>
      <w:proofErr w:type="spellEnd"/>
      <w:r>
        <w:t xml:space="preserve"> mérve megtaláltam a megoldást</w:t>
      </w:r>
      <w:r w:rsidR="00090AF3">
        <w:t xml:space="preserve"> a környezet gyorsítására</w:t>
      </w:r>
      <w:r w:rsidRPr="004D6787">
        <w:t xml:space="preserve">.  </w:t>
      </w:r>
      <w:r w:rsidR="004D6787" w:rsidRPr="004D6787">
        <w:t>Van egy</w:t>
      </w:r>
      <w:r w:rsidR="004D6787">
        <w:t xml:space="preserve"> függvény, mely a környezetben a megfigyelésért felel, azaz visszaadja a kocsi kamerájából érkező RGB, mélység és szemantikusan szegmentált (a tárgyak egyedi ID-i alapján alkotott) képet. Ez az egyik leggyakrabban hívott függvény, hiszen </w:t>
      </w:r>
      <w:r w:rsidR="000D776D">
        <w:t xml:space="preserve">minden a környezetben végrehajtott akció esetén kiértékelésre kerül. Tehát </w:t>
      </w:r>
      <w:r w:rsidR="00440627">
        <w:t xml:space="preserve">1 rollout esetén, ha a rollout 5 akció-ismétlésből áll, 1 akció-ismétlés 5 akcióból, akkor 25-ször hívódott meg. A mérések alapján ezzel teljes futási időnek a 94%-át teszi ki. A </w:t>
      </w:r>
      <w:proofErr w:type="spellStart"/>
      <w:r w:rsidR="00440627">
        <w:t>PyBullet</w:t>
      </w:r>
      <w:proofErr w:type="spellEnd"/>
      <w:r w:rsidR="00440627">
        <w:t xml:space="preserve"> dokumentációjában utánanéztem és a paraméterek</w:t>
      </w:r>
      <w:r w:rsidR="00FE1269">
        <w:t>et</w:t>
      </w:r>
      <w:r w:rsidR="00440627">
        <w:t xml:space="preserve"> állítva elértem, hogy ne a CPU-t használja, hanem </w:t>
      </w:r>
      <w:proofErr w:type="spellStart"/>
      <w:r w:rsidR="00440627">
        <w:t>OpenGL</w:t>
      </w:r>
      <w:proofErr w:type="spellEnd"/>
      <w:r w:rsidR="00440627">
        <w:t xml:space="preserve"> segítségével a GPU-n végezze a költséges számításokat. Ezzel </w:t>
      </w:r>
      <w:r w:rsidR="003220D5">
        <w:t>összességében egy 1 rollout esetén majdnem négyszeres gyorsítást értem el, redukálva a tanítás idejét 10,7 óráról 3,2 órára (100 epizód esetén</w:t>
      </w:r>
      <w:r w:rsidR="00ED6835">
        <w:t xml:space="preserve">, </w:t>
      </w:r>
      <w:proofErr w:type="spellStart"/>
      <w:r w:rsidR="00ED6835">
        <w:t>renderelést</w:t>
      </w:r>
      <w:proofErr w:type="spellEnd"/>
      <w:r w:rsidR="00ED6835">
        <w:t xml:space="preserve"> használva</w:t>
      </w:r>
      <w:r w:rsidR="003220D5">
        <w:t>).</w:t>
      </w:r>
      <w:r w:rsidR="005062DD">
        <w:t xml:space="preserve"> Ez az idő 4 környezet esetén majdnem </w:t>
      </w:r>
      <w:proofErr w:type="spellStart"/>
      <w:r w:rsidR="005062DD">
        <w:t>négyszereződik</w:t>
      </w:r>
      <w:proofErr w:type="spellEnd"/>
      <w:r w:rsidR="005062DD">
        <w:t>, így elértem, hogy már értékelhető számú epizódot legyek képes futtatni egy napon belül, és közben tudjam is ellenőrizni.</w:t>
      </w:r>
    </w:p>
    <w:p w14:paraId="2E8FB310" w14:textId="4AAF02D8" w:rsidR="00DD4C7A" w:rsidRDefault="00DD4C7A" w:rsidP="00DD4C7A">
      <w:pPr>
        <w:pStyle w:val="Heading3"/>
        <w:rPr>
          <w:ins w:id="159" w:author="Márton" w:date="2021-12-18T07:46:00Z"/>
        </w:rPr>
        <w:pPrChange w:id="160" w:author="Márton" w:date="2021-12-18T07:47:00Z">
          <w:pPr/>
        </w:pPrChange>
      </w:pPr>
      <w:proofErr w:type="spellStart"/>
      <w:ins w:id="161" w:author="Márton" w:date="2021-12-18T07:46:00Z">
        <w:r>
          <w:t>Valósidejűség</w:t>
        </w:r>
        <w:proofErr w:type="spellEnd"/>
      </w:ins>
    </w:p>
    <w:p w14:paraId="070A2C4B" w14:textId="3C626BB5" w:rsidR="00DD4C7A" w:rsidRDefault="00DD4C7A" w:rsidP="00AB5DCD">
      <w:pPr>
        <w:rPr>
          <w:ins w:id="162" w:author="Márton" w:date="2021-12-18T07:47:00Z"/>
          <w:color w:val="FF0000"/>
        </w:rPr>
      </w:pPr>
      <w:ins w:id="163" w:author="Márton" w:date="2021-12-18T07:47:00Z">
        <w:r>
          <w:rPr>
            <w:color w:val="FF0000"/>
          </w:rPr>
          <w:t xml:space="preserve">Mivel az </w:t>
        </w:r>
        <w:proofErr w:type="spellStart"/>
        <w:r>
          <w:rPr>
            <w:color w:val="FF0000"/>
          </w:rPr>
          <w:t>önvezetű</w:t>
        </w:r>
        <w:proofErr w:type="spellEnd"/>
        <w:r>
          <w:rPr>
            <w:color w:val="FF0000"/>
          </w:rPr>
          <w:t xml:space="preserve"> autónak valós időben kell működnie, ezért ezt nagyon fontos vizsgálni blabla Egy </w:t>
        </w:r>
        <w:proofErr w:type="spellStart"/>
        <w:r>
          <w:rPr>
            <w:color w:val="FF0000"/>
          </w:rPr>
          <w:t>bullshit</w:t>
        </w:r>
        <w:proofErr w:type="spellEnd"/>
        <w:r>
          <w:rPr>
            <w:color w:val="FF0000"/>
          </w:rPr>
          <w:t xml:space="preserve"> bekezdéssel ezt még bővítsd ki</w:t>
        </w:r>
      </w:ins>
    </w:p>
    <w:p w14:paraId="2D05AD53" w14:textId="20BCD37D" w:rsidR="00CD0089" w:rsidRPr="005A6CB4" w:rsidRDefault="00CD0089" w:rsidP="00AB5DCD">
      <w:pPr>
        <w:rPr>
          <w:color w:val="FF0000"/>
        </w:rPr>
      </w:pPr>
      <w:r w:rsidRPr="005A6CB4">
        <w:rPr>
          <w:color w:val="FF0000"/>
        </w:rPr>
        <w:t>Az én rendszeremen futtatva (</w:t>
      </w:r>
      <w:commentRangeStart w:id="164"/>
      <w:r w:rsidRPr="005A6CB4">
        <w:rPr>
          <w:color w:val="FF0000"/>
        </w:rPr>
        <w:t>egy i7-es laptop processzor és egy külső GTX 1060 GPU</w:t>
      </w:r>
      <w:commentRangeEnd w:id="164"/>
      <w:r w:rsidR="00DD4C7A">
        <w:rPr>
          <w:rStyle w:val="CommentReference"/>
        </w:rPr>
        <w:commentReference w:id="164"/>
      </w:r>
      <w:r w:rsidRPr="005A6CB4">
        <w:rPr>
          <w:color w:val="FF0000"/>
        </w:rPr>
        <w:t xml:space="preserve">) a háló kiértékelése és az akció mintavételezése, azaz a megfigyeléstől a döntéshozatalig eltelt idő körülbelül </w:t>
      </w:r>
      <m:oMath>
        <m:r>
          <w:rPr>
            <w:rFonts w:ascii="Cambria Math" w:hAnsi="Cambria Math"/>
            <w:color w:val="FF0000"/>
          </w:rPr>
          <m:t>19 ms</m:t>
        </m:r>
      </m:oMath>
      <w:r w:rsidRPr="005A6CB4">
        <w:rPr>
          <w:color w:val="FF0000"/>
        </w:rPr>
        <w:t xml:space="preserve">. Tehát egy </w:t>
      </w:r>
      <w:r w:rsidR="00406E63" w:rsidRPr="005A6CB4">
        <w:rPr>
          <w:color w:val="FF0000"/>
        </w:rPr>
        <w:t xml:space="preserve">maximum </w:t>
      </w:r>
      <m:oMath>
        <m:r>
          <w:rPr>
            <w:rFonts w:ascii="Cambria Math" w:hAnsi="Cambria Math"/>
            <w:color w:val="FF0000"/>
          </w:rPr>
          <m:t>52 fps</m:t>
        </m:r>
      </m:oMath>
      <w:r w:rsidRPr="005A6CB4">
        <w:rPr>
          <w:color w:val="FF0000"/>
        </w:rPr>
        <w:t xml:space="preserve"> sebességű kamera esetén </w:t>
      </w:r>
      <w:r w:rsidR="00406E63" w:rsidRPr="005A6CB4">
        <w:rPr>
          <w:color w:val="FF0000"/>
        </w:rPr>
        <w:t>még képes lenne valós-idejű működésre</w:t>
      </w:r>
      <w:r w:rsidR="00E32BD7" w:rsidRPr="005A6CB4">
        <w:rPr>
          <w:color w:val="FF0000"/>
        </w:rPr>
        <w:t>, a képkockák eldobása vagy feltorlasztása nélkül.</w:t>
      </w:r>
    </w:p>
    <w:p w14:paraId="1A34550B" w14:textId="6F34379A" w:rsidR="00CD0592" w:rsidRDefault="00CD0592" w:rsidP="00CD0592">
      <w:pPr>
        <w:pStyle w:val="Heading2"/>
      </w:pPr>
      <w:bookmarkStart w:id="165" w:name="_Toc90603032"/>
      <w:r>
        <w:t>Jutalmak hangolása</w:t>
      </w:r>
      <w:bookmarkEnd w:id="165"/>
    </w:p>
    <w:p w14:paraId="1EF30E66" w14:textId="77777777" w:rsidR="00675FF4" w:rsidRDefault="00D261EC" w:rsidP="00AB5DCD">
      <w:r>
        <w:t xml:space="preserve">A hat implementált jutalmat nem </w:t>
      </w:r>
      <w:proofErr w:type="spellStart"/>
      <w:r>
        <w:t>Tensorboard</w:t>
      </w:r>
      <w:proofErr w:type="spellEnd"/>
      <w:r>
        <w:t xml:space="preserve">, hanem </w:t>
      </w:r>
      <w:proofErr w:type="spellStart"/>
      <w:r>
        <w:t>Matplotlib</w:t>
      </w:r>
      <w:proofErr w:type="spellEnd"/>
      <w:r>
        <w:t xml:space="preserve"> segítségével jelenítettem meg. Ezeken az ábrákon különbözhetnek</w:t>
      </w:r>
      <w:r w:rsidR="00D952B5">
        <w:t xml:space="preserve"> az egyes jutalmak tartományai, mivel többször is újra hangoltam a paramétereket. A vízszintes tengelyen az akció-ismétlések száma látható, egy epizód maximum </w:t>
      </w:r>
      <m:oMath>
        <m:r>
          <w:rPr>
            <w:rFonts w:ascii="Cambria Math" w:hAnsi="Cambria Math"/>
          </w:rPr>
          <m:t>5∙80=400</m:t>
        </m:r>
      </m:oMath>
      <w:r w:rsidR="00D952B5">
        <w:t xml:space="preserve"> lépésből állhat.</w:t>
      </w:r>
    </w:p>
    <w:p w14:paraId="3D3AB10A" w14:textId="7135A623" w:rsidR="00D261EC" w:rsidRPr="00F063E5" w:rsidRDefault="00675FF4" w:rsidP="00AB5DCD">
      <w:r w:rsidRPr="00F05545">
        <w:rPr>
          <w:color w:val="FF0000"/>
        </w:rPr>
        <w:t>Általánosságban m</w:t>
      </w:r>
      <w:r w:rsidR="00D952B5" w:rsidRPr="00F05545">
        <w:rPr>
          <w:color w:val="FF0000"/>
        </w:rPr>
        <w:t xml:space="preserve">egfigyelhető, hogy </w:t>
      </w:r>
      <w:r w:rsidR="00F063E5" w:rsidRPr="00F05545">
        <w:rPr>
          <w:color w:val="FF0000"/>
        </w:rPr>
        <w:t>az alfa és a béta egy nagyságrendbe esnek</w:t>
      </w:r>
      <w:r w:rsidR="00205642" w:rsidRPr="00F05545">
        <w:rPr>
          <w:color w:val="FF0000"/>
        </w:rPr>
        <w:t xml:space="preserve"> (a célfelé folyamatos haladás és a sávtartás azonos fontosságú kritérium).</w:t>
      </w:r>
      <w:r w:rsidR="00F063E5" w:rsidRPr="00F05545">
        <w:rPr>
          <w:color w:val="FF0000"/>
        </w:rPr>
        <w:t xml:space="preserve"> </w:t>
      </w:r>
      <w:r w:rsidR="00205642" w:rsidRPr="00F05545">
        <w:rPr>
          <w:color w:val="FF0000"/>
        </w:rPr>
        <w:t>A</w:t>
      </w:r>
      <w:r w:rsidR="00F063E5" w:rsidRPr="00F05545">
        <w:rPr>
          <w:color w:val="FF0000"/>
        </w:rPr>
        <w:t xml:space="preserve"> gamma</w:t>
      </w:r>
      <w:r w:rsidR="00205642" w:rsidRPr="00F05545">
        <w:rPr>
          <w:color w:val="FF0000"/>
        </w:rPr>
        <w:t>, tehát a közlekedési lámpa figyelése</w:t>
      </w:r>
      <w:r w:rsidR="00F063E5" w:rsidRPr="00F05545">
        <w:rPr>
          <w:color w:val="FF0000"/>
        </w:rPr>
        <w:t xml:space="preserve"> </w:t>
      </w:r>
      <w:r w:rsidRPr="00F05545">
        <w:rPr>
          <w:color w:val="FF0000"/>
        </w:rPr>
        <w:t xml:space="preserve">mindig </w:t>
      </w:r>
      <w:r w:rsidR="00F063E5" w:rsidRPr="00F05545">
        <w:rPr>
          <w:color w:val="FF0000"/>
        </w:rPr>
        <w:t xml:space="preserve">ki van kapcsolva, </w:t>
      </w:r>
      <w:r w:rsidR="001B671F" w:rsidRPr="00F05545">
        <w:rPr>
          <w:color w:val="FF0000"/>
        </w:rPr>
        <w:t>valamint</w:t>
      </w:r>
      <w:r w:rsidR="00F063E5" w:rsidRPr="00F05545">
        <w:rPr>
          <w:color w:val="FF0000"/>
        </w:rPr>
        <w:t xml:space="preserve"> a pozitív tau csúcs azt jelzi, hogy az ágens elért a célba</w:t>
      </w:r>
      <w:r w:rsidR="00755EB9" w:rsidRPr="00F05545">
        <w:rPr>
          <w:color w:val="FF0000"/>
        </w:rPr>
        <w:t xml:space="preserve"> az epizód befejezte előtt</w:t>
      </w:r>
      <w:r w:rsidR="00F063E5" w:rsidRPr="00F05545">
        <w:rPr>
          <w:color w:val="FF0000"/>
        </w:rPr>
        <w:t xml:space="preserve">. </w:t>
      </w:r>
      <w:r>
        <w:t>Például a</w:t>
      </w:r>
      <w:r w:rsidR="00F063E5">
        <w:t xml:space="preserve">z </w:t>
      </w:r>
      <w:r w:rsidR="00F063E5" w:rsidRPr="00F063E5">
        <w:rPr>
          <w:b/>
          <w:bCs/>
        </w:rPr>
        <w:fldChar w:fldCharType="begin"/>
      </w:r>
      <w:r w:rsidR="00F063E5" w:rsidRPr="00F063E5">
        <w:rPr>
          <w:b/>
          <w:bCs/>
        </w:rPr>
        <w:instrText xml:space="preserve"> REF _Ref90501586 \h </w:instrText>
      </w:r>
      <w:r w:rsidR="00F063E5">
        <w:rPr>
          <w:b/>
          <w:bCs/>
        </w:rPr>
        <w:instrText xml:space="preserve"> \* MERGEFORMAT </w:instrText>
      </w:r>
      <w:r w:rsidR="00F063E5" w:rsidRPr="00F063E5">
        <w:rPr>
          <w:b/>
          <w:bCs/>
        </w:rPr>
      </w:r>
      <w:r w:rsidR="00F063E5" w:rsidRPr="00F063E5">
        <w:rPr>
          <w:b/>
          <w:bCs/>
        </w:rPr>
        <w:fldChar w:fldCharType="separate"/>
      </w:r>
      <w:r w:rsidR="00F002AE" w:rsidRPr="00F002AE">
        <w:rPr>
          <w:b/>
          <w:bCs/>
          <w:noProof/>
        </w:rPr>
        <w:t>5</w:t>
      </w:r>
      <w:r w:rsidR="00F002AE" w:rsidRPr="00F002AE">
        <w:rPr>
          <w:b/>
          <w:bCs/>
        </w:rPr>
        <w:t>.</w:t>
      </w:r>
      <w:r w:rsidR="00F002AE" w:rsidRPr="00F002AE">
        <w:rPr>
          <w:b/>
          <w:bCs/>
          <w:noProof/>
        </w:rPr>
        <w:t>1</w:t>
      </w:r>
      <w:r w:rsidR="00F002AE" w:rsidRPr="00F002AE">
        <w:rPr>
          <w:b/>
          <w:bCs/>
        </w:rPr>
        <w:t>. ábr</w:t>
      </w:r>
      <w:r w:rsidR="00A23912">
        <w:rPr>
          <w:b/>
          <w:bCs/>
        </w:rPr>
        <w:t>án</w:t>
      </w:r>
      <w:r w:rsidR="00F063E5" w:rsidRPr="00F063E5">
        <w:rPr>
          <w:b/>
          <w:bCs/>
        </w:rPr>
        <w:fldChar w:fldCharType="end"/>
      </w:r>
      <w:r w:rsidR="00F063E5">
        <w:t xml:space="preserve"> látható, </w:t>
      </w:r>
      <w:r w:rsidR="00153C46">
        <w:lastRenderedPageBreak/>
        <w:t>hogy az egyik epizód körülbelül a 44. rollout</w:t>
      </w:r>
      <w:r w:rsidR="00F132F2">
        <w:t>-</w:t>
      </w:r>
      <w:r w:rsidR="00153C46">
        <w:t>ja közben elért az ágens a célba, ekkor meg is közelítette a célvonalon mozgó objektumot (epszilon lecsökkent).</w:t>
      </w:r>
      <w:r w:rsidR="00FD75A4">
        <w:t xml:space="preserve"> Továbbá figyeljük meg, hogy az epizódok elején gyakran elakadt és/vagy lement az útról a kocsi, melyek az epizódok </w:t>
      </w:r>
      <w:proofErr w:type="spellStart"/>
      <w:r w:rsidR="00FD75A4">
        <w:t>végei</w:t>
      </w:r>
      <w:proofErr w:type="spellEnd"/>
      <w:r w:rsidR="00FD75A4">
        <w:t xml:space="preserve"> felé megritkultak.</w:t>
      </w:r>
    </w:p>
    <w:p w14:paraId="1713D549" w14:textId="77777777" w:rsidR="00F063E5" w:rsidRDefault="00F063E5" w:rsidP="00F063E5">
      <w:pPr>
        <w:pStyle w:val="Kp"/>
      </w:pPr>
      <w:r>
        <w:rPr>
          <w:noProof/>
        </w:rPr>
        <w:drawing>
          <wp:inline distT="0" distB="0" distL="0" distR="0" wp14:anchorId="15B1EC83" wp14:editId="6E0C682F">
            <wp:extent cx="5231611" cy="3067050"/>
            <wp:effectExtent l="0" t="0" r="762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231611" cy="3067050"/>
                    </a:xfrm>
                    <a:prstGeom prst="rect">
                      <a:avLst/>
                    </a:prstGeom>
                    <a:noFill/>
                    <a:ln>
                      <a:noFill/>
                    </a:ln>
                  </pic:spPr>
                </pic:pic>
              </a:graphicData>
            </a:graphic>
          </wp:inline>
        </w:drawing>
      </w:r>
    </w:p>
    <w:bookmarkStart w:id="166" w:name="_Ref90501586"/>
    <w:bookmarkStart w:id="167" w:name="_Ref90501578"/>
    <w:p w14:paraId="4B0D1260" w14:textId="1D8B2442" w:rsidR="00F063E5" w:rsidRDefault="00CE066D" w:rsidP="00F063E5">
      <w:pPr>
        <w:pStyle w:val="Caption"/>
      </w:pPr>
      <w:r>
        <w:fldChar w:fldCharType="begin"/>
      </w:r>
      <w:r>
        <w:instrText xml:space="preserve"> STYLEREF 1 \s </w:instrText>
      </w:r>
      <w:r>
        <w:fldChar w:fldCharType="separate"/>
      </w:r>
      <w:r w:rsidR="00F002AE">
        <w:rPr>
          <w:noProof/>
        </w:rPr>
        <w:t>5</w:t>
      </w:r>
      <w:r>
        <w:fldChar w:fldCharType="end"/>
      </w:r>
      <w:r>
        <w:t>.</w:t>
      </w:r>
      <w:fldSimple w:instr=" SEQ ábra \* ARABIC \s 1 ">
        <w:r w:rsidR="00F002AE">
          <w:rPr>
            <w:noProof/>
          </w:rPr>
          <w:t>1</w:t>
        </w:r>
      </w:fldSimple>
      <w:r w:rsidR="00F063E5">
        <w:t>. ábra</w:t>
      </w:r>
      <w:bookmarkEnd w:id="166"/>
      <w:r w:rsidR="00F063E5">
        <w:t xml:space="preserve"> </w:t>
      </w:r>
      <w:r w:rsidR="00F063E5" w:rsidRPr="00A726A4">
        <w:t xml:space="preserve">A különböző jutalmak alakulása egy epizód során, </w:t>
      </w:r>
      <w:r w:rsidR="00055299">
        <w:t>hozzávetőleg</w:t>
      </w:r>
      <w:r w:rsidR="00F063E5" w:rsidRPr="00A726A4">
        <w:t xml:space="preserve"> 100 epizódra nézve</w:t>
      </w:r>
      <w:bookmarkEnd w:id="167"/>
    </w:p>
    <w:p w14:paraId="75E04DD5" w14:textId="6932E560" w:rsidR="004B7698" w:rsidRDefault="004B7698" w:rsidP="004B7698">
      <w:r w:rsidRPr="008B7711">
        <w:t>A legelső méréseknél</w:t>
      </w:r>
      <w:r>
        <w:t>, amíg</w:t>
      </w:r>
      <w:r w:rsidRPr="008B7711">
        <w:t xml:space="preserve"> a jutalmak súlyai </w:t>
      </w:r>
      <w:r>
        <w:t>nem voltak helyesen beállítva</w:t>
      </w:r>
      <w:r w:rsidRPr="008B7711">
        <w:t xml:space="preserve">, az ágens </w:t>
      </w:r>
      <w:r>
        <w:t xml:space="preserve">rendszeresen </w:t>
      </w:r>
      <w:r w:rsidR="00F5393A">
        <w:t xml:space="preserve">a </w:t>
      </w:r>
      <w:r>
        <w:t xml:space="preserve">nem elvárt </w:t>
      </w:r>
      <w:r w:rsidRPr="008B7711">
        <w:t>műveletsorozatra</w:t>
      </w:r>
      <w:r>
        <w:t xml:space="preserve"> tanult rá. Egyik ilyen volt például az, amikor</w:t>
      </w:r>
      <w:r w:rsidRPr="008B7711">
        <w:t xml:space="preserve"> </w:t>
      </w:r>
      <w:r>
        <w:t>az ágens</w:t>
      </w:r>
      <w:r w:rsidRPr="008B7711">
        <w:t xml:space="preserve"> elindul</w:t>
      </w:r>
      <w:r>
        <w:t>t</w:t>
      </w:r>
      <w:r w:rsidRPr="008B7711">
        <w:t xml:space="preserve"> hátrafelé, majd jobbra elhagy</w:t>
      </w:r>
      <w:r>
        <w:t>t</w:t>
      </w:r>
      <w:r w:rsidRPr="008B7711">
        <w:t>a a pályát és fennakad</w:t>
      </w:r>
      <w:r>
        <w:t>t</w:t>
      </w:r>
      <w:r w:rsidRPr="008B7711">
        <w:t xml:space="preserve"> a rázókövön (</w:t>
      </w:r>
      <w:r w:rsidRPr="008B7711">
        <w:rPr>
          <w:b/>
          <w:bCs/>
        </w:rPr>
        <w:fldChar w:fldCharType="begin"/>
      </w:r>
      <w:r w:rsidRPr="008B7711">
        <w:rPr>
          <w:b/>
          <w:bCs/>
        </w:rPr>
        <w:instrText xml:space="preserve"> REF _Ref72168092 \h  \* MERGEFORMAT </w:instrText>
      </w:r>
      <w:r w:rsidRPr="008B7711">
        <w:rPr>
          <w:b/>
          <w:bCs/>
        </w:rPr>
      </w:r>
      <w:r w:rsidRPr="008B7711">
        <w:rPr>
          <w:b/>
          <w:bCs/>
        </w:rPr>
        <w:fldChar w:fldCharType="separate"/>
      </w:r>
      <w:r w:rsidR="00F002AE" w:rsidRPr="00F002AE">
        <w:rPr>
          <w:b/>
          <w:bCs/>
          <w:noProof/>
        </w:rPr>
        <w:t>5</w:t>
      </w:r>
      <w:r w:rsidR="00F002AE" w:rsidRPr="00F002AE">
        <w:rPr>
          <w:b/>
          <w:bCs/>
        </w:rPr>
        <w:t>.</w:t>
      </w:r>
      <w:r w:rsidR="00F002AE" w:rsidRPr="00F002AE">
        <w:rPr>
          <w:b/>
          <w:bCs/>
          <w:noProof/>
        </w:rPr>
        <w:t>2</w:t>
      </w:r>
      <w:r w:rsidR="00F002AE" w:rsidRPr="00F002AE">
        <w:rPr>
          <w:b/>
          <w:bCs/>
        </w:rPr>
        <w:t>. ábra</w:t>
      </w:r>
      <w:r w:rsidRPr="008B7711">
        <w:rPr>
          <w:b/>
          <w:bCs/>
        </w:rPr>
        <w:fldChar w:fldCharType="end"/>
      </w:r>
      <w:r w:rsidRPr="008B7711">
        <w:t xml:space="preserve">). </w:t>
      </w:r>
      <w:r>
        <w:t>Ennek az fő oka az volt, hogy a két folytonosan érkező jutalom, az alfa és a béta nem estek egy nagyságrendbe.</w:t>
      </w:r>
    </w:p>
    <w:p w14:paraId="5FC6C12D" w14:textId="77777777" w:rsidR="009701B0" w:rsidRDefault="009701B0" w:rsidP="009701B0">
      <w:pPr>
        <w:pStyle w:val="Kp"/>
      </w:pPr>
      <w:r>
        <w:rPr>
          <w:noProof/>
        </w:rPr>
        <w:lastRenderedPageBreak/>
        <w:drawing>
          <wp:inline distT="0" distB="0" distL="0" distR="0" wp14:anchorId="490A870A" wp14:editId="31478C8C">
            <wp:extent cx="5184737" cy="300990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93558" cy="3015021"/>
                    </a:xfrm>
                    <a:prstGeom prst="rect">
                      <a:avLst/>
                    </a:prstGeom>
                    <a:noFill/>
                    <a:ln>
                      <a:noFill/>
                    </a:ln>
                  </pic:spPr>
                </pic:pic>
              </a:graphicData>
            </a:graphic>
          </wp:inline>
        </w:drawing>
      </w:r>
    </w:p>
    <w:bookmarkStart w:id="168" w:name="_Ref72168092"/>
    <w:p w14:paraId="00E156AC" w14:textId="1953D976" w:rsidR="009701B0" w:rsidRDefault="00CE066D" w:rsidP="009701B0">
      <w:pPr>
        <w:pStyle w:val="Caption"/>
      </w:pPr>
      <w:r>
        <w:fldChar w:fldCharType="begin"/>
      </w:r>
      <w:r>
        <w:instrText xml:space="preserve"> STYLEREF 1 \s </w:instrText>
      </w:r>
      <w:r>
        <w:fldChar w:fldCharType="separate"/>
      </w:r>
      <w:r w:rsidR="00F002AE">
        <w:rPr>
          <w:noProof/>
        </w:rPr>
        <w:t>5</w:t>
      </w:r>
      <w:r>
        <w:fldChar w:fldCharType="end"/>
      </w:r>
      <w:r>
        <w:t>.</w:t>
      </w:r>
      <w:fldSimple w:instr=" SEQ ábra \* ARABIC \s 1 ">
        <w:r w:rsidR="00F002AE">
          <w:rPr>
            <w:noProof/>
          </w:rPr>
          <w:t>2</w:t>
        </w:r>
      </w:fldSimple>
      <w:r w:rsidR="009701B0">
        <w:t>. ábra</w:t>
      </w:r>
      <w:bookmarkEnd w:id="168"/>
      <w:r w:rsidR="009701B0">
        <w:t xml:space="preserve"> A hibás betanulás</w:t>
      </w:r>
    </w:p>
    <w:p w14:paraId="22610118" w14:textId="129B184C" w:rsidR="004B7698" w:rsidRDefault="004B7698" w:rsidP="004B7698">
      <w:r>
        <w:t xml:space="preserve">Az elakadás igen gyakori jelenség (lásd </w:t>
      </w:r>
      <w:r w:rsidRPr="00F063E5">
        <w:rPr>
          <w:b/>
          <w:bCs/>
        </w:rPr>
        <w:fldChar w:fldCharType="begin"/>
      </w:r>
      <w:r w:rsidRPr="00F063E5">
        <w:rPr>
          <w:b/>
          <w:bCs/>
        </w:rPr>
        <w:instrText xml:space="preserve"> REF _Ref90501586 \h </w:instrText>
      </w:r>
      <w:r>
        <w:rPr>
          <w:b/>
          <w:bCs/>
        </w:rPr>
        <w:instrText xml:space="preserve"> \* MERGEFORMAT </w:instrText>
      </w:r>
      <w:r w:rsidRPr="00F063E5">
        <w:rPr>
          <w:b/>
          <w:bCs/>
        </w:rPr>
      </w:r>
      <w:r w:rsidRPr="00F063E5">
        <w:rPr>
          <w:b/>
          <w:bCs/>
        </w:rPr>
        <w:fldChar w:fldCharType="separate"/>
      </w:r>
      <w:r w:rsidR="00F002AE" w:rsidRPr="00F002AE">
        <w:rPr>
          <w:b/>
          <w:bCs/>
          <w:noProof/>
        </w:rPr>
        <w:t>5</w:t>
      </w:r>
      <w:r w:rsidR="00F002AE" w:rsidRPr="00F002AE">
        <w:rPr>
          <w:b/>
          <w:bCs/>
        </w:rPr>
        <w:t>.</w:t>
      </w:r>
      <w:r w:rsidR="00F002AE" w:rsidRPr="00F002AE">
        <w:rPr>
          <w:b/>
          <w:bCs/>
          <w:noProof/>
        </w:rPr>
        <w:t>1</w:t>
      </w:r>
      <w:r w:rsidR="00F002AE" w:rsidRPr="00F002AE">
        <w:rPr>
          <w:b/>
          <w:bCs/>
        </w:rPr>
        <w:t>. ábra</w:t>
      </w:r>
      <w:r w:rsidRPr="00F063E5">
        <w:rPr>
          <w:b/>
          <w:bCs/>
        </w:rPr>
        <w:fldChar w:fldCharType="end"/>
      </w:r>
      <w:r>
        <w:t>), ezért szükségszerű volt a vég előtti újraindítás és az elakadások büntetésének bevezetése. Az alábbi képeken – mely tanításoknál csak az alfa volt bekapcsolva – is látható, mennyit javult a tanítás, ha elakadáskor befejezzük az adott epizódot</w:t>
      </w:r>
      <w:r w:rsidRPr="00A7039E">
        <w:t xml:space="preserve">. </w:t>
      </w:r>
      <w:r w:rsidR="00A7039E" w:rsidRPr="00A7039E">
        <w:t>A második</w:t>
      </w:r>
      <w:r w:rsidR="004A7E9C">
        <w:t xml:space="preserve"> </w:t>
      </w:r>
      <w:r w:rsidR="00F71C45">
        <w:t>grafikonon</w:t>
      </w:r>
      <w:r w:rsidR="00A7039E" w:rsidRPr="00A7039E">
        <w:t xml:space="preserve"> látható</w:t>
      </w:r>
      <w:r w:rsidRPr="00A7039E">
        <w:t>, ahogy az ágens rátanult arra, hogy előrefelé haladjon, a maximális értéke a</w:t>
      </w:r>
      <w:r w:rsidR="00A7039E" w:rsidRPr="00A7039E">
        <w:t xml:space="preserve">z alfának </w:t>
      </w:r>
      <w:r w:rsidRPr="00A7039E">
        <w:t>2.</w:t>
      </w:r>
      <w:r w:rsidR="00743C6D">
        <w:t>6</w:t>
      </w:r>
      <w:r w:rsidRPr="00A7039E">
        <w:t xml:space="preserve"> körül </w:t>
      </w:r>
      <w:r w:rsidR="006B6B92">
        <w:t>alakult</w:t>
      </w:r>
      <w:r w:rsidRPr="00A7039E">
        <w:t xml:space="preserve">, ebből kiszámolható, hogy a maximális sebessége </w:t>
      </w:r>
      <w:r w:rsidRPr="00116E19">
        <w:rPr>
          <w:color w:val="FF0000"/>
        </w:rPr>
        <w:t xml:space="preserve">nagyjából </w:t>
      </w:r>
      <m:oMath>
        <m:r>
          <w:rPr>
            <w:rFonts w:ascii="Cambria Math" w:hAnsi="Cambria Math"/>
            <w:color w:val="FF0000"/>
          </w:rPr>
          <m:t>13 cm/s</m:t>
        </m:r>
      </m:oMath>
      <w:r w:rsidRPr="00A7039E">
        <w:t>.</w:t>
      </w:r>
      <w:r w:rsidR="006B28E9">
        <w:t xml:space="preserve"> </w:t>
      </w:r>
      <w:r w:rsidR="0079007F" w:rsidRPr="008C1BE3">
        <w:rPr>
          <w:color w:val="FF0000"/>
        </w:rPr>
        <w:t xml:space="preserve">A véletlenszerű </w:t>
      </w:r>
      <w:r w:rsidR="008C1BE3" w:rsidRPr="008C1BE3">
        <w:rPr>
          <w:color w:val="FF0000"/>
        </w:rPr>
        <w:t>kezdő pozíció</w:t>
      </w:r>
      <w:r w:rsidR="0079007F" w:rsidRPr="008C1BE3">
        <w:rPr>
          <w:color w:val="FF0000"/>
        </w:rPr>
        <w:t xml:space="preserve"> miatt 10-15 méter a pálya szakasz</w:t>
      </w:r>
      <w:r w:rsidR="008C1BE3" w:rsidRPr="008C1BE3">
        <w:rPr>
          <w:color w:val="FF0000"/>
        </w:rPr>
        <w:t xml:space="preserve"> hossza a célig, tehát </w:t>
      </w:r>
      <w:r w:rsidR="00CB3A45">
        <w:rPr>
          <w:color w:val="FF0000"/>
        </w:rPr>
        <w:t>több, mint</w:t>
      </w:r>
      <w:r w:rsidR="008C1BE3" w:rsidRPr="008C1BE3">
        <w:rPr>
          <w:color w:val="FF0000"/>
        </w:rPr>
        <w:t xml:space="preserve"> 1 percbe telt beérnie a célba a leggyorsabb esetben is.</w:t>
      </w:r>
      <w:r w:rsidR="0079007F" w:rsidRPr="008C1BE3">
        <w:rPr>
          <w:color w:val="FF0000"/>
        </w:rPr>
        <w:t xml:space="preserve"> </w:t>
      </w:r>
      <w:r w:rsidR="006B28E9">
        <w:t>A vízszintes tengelyen az egységek órában vannak megadva</w:t>
      </w:r>
      <w:r w:rsidR="007B5BD7">
        <w:t>:</w:t>
      </w:r>
    </w:p>
    <w:p w14:paraId="7E73B208" w14:textId="77777777" w:rsidR="004B7698" w:rsidRDefault="004B7698" w:rsidP="004B7698">
      <w:pPr>
        <w:pStyle w:val="Kp"/>
      </w:pPr>
      <w:r w:rsidRPr="00716FF7">
        <w:rPr>
          <w:noProof/>
        </w:rPr>
        <w:drawing>
          <wp:inline distT="0" distB="0" distL="0" distR="0" wp14:anchorId="6337D40F" wp14:editId="6FCF2753">
            <wp:extent cx="5400040" cy="1427480"/>
            <wp:effectExtent l="0" t="0" r="0" b="1270"/>
            <wp:docPr id="20" name="Ábr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5400040" cy="1427480"/>
                    </a:xfrm>
                    <a:prstGeom prst="rect">
                      <a:avLst/>
                    </a:prstGeom>
                  </pic:spPr>
                </pic:pic>
              </a:graphicData>
            </a:graphic>
          </wp:inline>
        </w:drawing>
      </w:r>
    </w:p>
    <w:p w14:paraId="3781E594" w14:textId="21B86F89" w:rsidR="004B7698" w:rsidRDefault="00FA109A" w:rsidP="004B7698">
      <w:pPr>
        <w:pStyle w:val="Caption"/>
      </w:pPr>
      <w:fldSimple w:instr=" STYLEREF 1 \s ">
        <w:r w:rsidR="00F002AE">
          <w:rPr>
            <w:noProof/>
          </w:rPr>
          <w:t>5</w:t>
        </w:r>
      </w:fldSimple>
      <w:r w:rsidR="00CE066D">
        <w:t>.</w:t>
      </w:r>
      <w:fldSimple w:instr=" SEQ ábra \* ARABIC \s 1 ">
        <w:r w:rsidR="00F002AE">
          <w:rPr>
            <w:noProof/>
          </w:rPr>
          <w:t>3</w:t>
        </w:r>
      </w:fldSimple>
      <w:r w:rsidR="004B7698">
        <w:t>. ábra Az alfa jutalom, nincs újraindítás elakadás esetén</w:t>
      </w:r>
    </w:p>
    <w:p w14:paraId="0D511E3C" w14:textId="77777777" w:rsidR="004B7698" w:rsidRDefault="004B7698" w:rsidP="004B7698">
      <w:pPr>
        <w:pStyle w:val="Kp"/>
      </w:pPr>
      <w:r w:rsidRPr="00B470D2">
        <w:rPr>
          <w:noProof/>
        </w:rPr>
        <w:lastRenderedPageBreak/>
        <w:drawing>
          <wp:inline distT="0" distB="0" distL="0" distR="0" wp14:anchorId="7924A039" wp14:editId="0D239B54">
            <wp:extent cx="5400040" cy="1427480"/>
            <wp:effectExtent l="0" t="0" r="0" b="1270"/>
            <wp:docPr id="7" name="Ábr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5400040" cy="1427480"/>
                    </a:xfrm>
                    <a:prstGeom prst="rect">
                      <a:avLst/>
                    </a:prstGeom>
                  </pic:spPr>
                </pic:pic>
              </a:graphicData>
            </a:graphic>
          </wp:inline>
        </w:drawing>
      </w:r>
    </w:p>
    <w:p w14:paraId="73B28338" w14:textId="2A844004" w:rsidR="004B7698" w:rsidRDefault="00FA109A" w:rsidP="004B7698">
      <w:pPr>
        <w:pStyle w:val="Caption"/>
      </w:pPr>
      <w:fldSimple w:instr=" STYLEREF 1 \s ">
        <w:r w:rsidR="00F002AE">
          <w:rPr>
            <w:noProof/>
          </w:rPr>
          <w:t>5</w:t>
        </w:r>
      </w:fldSimple>
      <w:r w:rsidR="00CE066D">
        <w:t>.</w:t>
      </w:r>
      <w:fldSimple w:instr=" SEQ ábra \* ARABIC \s 1 ">
        <w:r w:rsidR="00F002AE">
          <w:rPr>
            <w:noProof/>
          </w:rPr>
          <w:t>4</w:t>
        </w:r>
      </w:fldSimple>
      <w:r w:rsidR="004B7698">
        <w:t>. ábra Az alfa jutalom, az elakadások miatti újraindításokkal együtt</w:t>
      </w:r>
    </w:p>
    <w:p w14:paraId="6C253AAF" w14:textId="4B2A3AA5" w:rsidR="005B0C28" w:rsidRPr="00792C85" w:rsidRDefault="005B0C28" w:rsidP="00F76B85">
      <w:r>
        <w:t xml:space="preserve">A paraméterek helyes beállításához előírtam egy megfelelő pályát és azon végig küldve az ágenst vizsgáltam a jutalmak alakulását és hangoltam őket. </w:t>
      </w:r>
      <w:r w:rsidR="00792C85">
        <w:t xml:space="preserve">Az </w:t>
      </w:r>
      <w:r w:rsidR="00792C85" w:rsidRPr="00792C85">
        <w:rPr>
          <w:b/>
          <w:bCs/>
        </w:rPr>
        <w:fldChar w:fldCharType="begin"/>
      </w:r>
      <w:r w:rsidR="00792C85" w:rsidRPr="00792C85">
        <w:rPr>
          <w:b/>
          <w:bCs/>
        </w:rPr>
        <w:instrText xml:space="preserve"> REF _Ref90505842 \h </w:instrText>
      </w:r>
      <w:r w:rsidR="00792C85">
        <w:rPr>
          <w:b/>
          <w:bCs/>
        </w:rPr>
        <w:instrText xml:space="preserve"> \* MERGEFORMAT </w:instrText>
      </w:r>
      <w:r w:rsidR="00792C85" w:rsidRPr="00792C85">
        <w:rPr>
          <w:b/>
          <w:bCs/>
        </w:rPr>
      </w:r>
      <w:r w:rsidR="00792C85" w:rsidRPr="00792C85">
        <w:rPr>
          <w:b/>
          <w:bCs/>
        </w:rPr>
        <w:fldChar w:fldCharType="separate"/>
      </w:r>
      <w:r w:rsidR="00F002AE" w:rsidRPr="00F002AE">
        <w:rPr>
          <w:b/>
          <w:bCs/>
          <w:noProof/>
        </w:rPr>
        <w:t>5</w:t>
      </w:r>
      <w:r w:rsidR="00F002AE" w:rsidRPr="00F002AE">
        <w:rPr>
          <w:b/>
          <w:bCs/>
        </w:rPr>
        <w:t>.</w:t>
      </w:r>
      <w:r w:rsidR="00F002AE" w:rsidRPr="00F002AE">
        <w:rPr>
          <w:b/>
          <w:bCs/>
          <w:noProof/>
        </w:rPr>
        <w:t>5</w:t>
      </w:r>
      <w:r w:rsidR="00F002AE" w:rsidRPr="00F002AE">
        <w:rPr>
          <w:b/>
          <w:bCs/>
        </w:rPr>
        <w:t>. ábr</w:t>
      </w:r>
      <w:r w:rsidR="00350F6D">
        <w:rPr>
          <w:b/>
          <w:bCs/>
        </w:rPr>
        <w:t>án</w:t>
      </w:r>
      <w:r w:rsidR="00792C85" w:rsidRPr="00792C85">
        <w:rPr>
          <w:b/>
          <w:bCs/>
        </w:rPr>
        <w:fldChar w:fldCharType="end"/>
      </w:r>
      <w:r w:rsidR="00792C85">
        <w:t xml:space="preserve"> látható, hogy az alfa maximális (végig előre halad a kocsi), minden akadályt elkerül, </w:t>
      </w:r>
      <w:r w:rsidR="00876B76">
        <w:t xml:space="preserve">bár </w:t>
      </w:r>
      <w:r w:rsidR="00792C85">
        <w:t>ehhez az kell, hogy átmenjen a szembe sávba minimálisan</w:t>
      </w:r>
      <w:r w:rsidR="00876B76">
        <w:t xml:space="preserve"> (béta lecsökken)</w:t>
      </w:r>
      <w:r w:rsidR="00792C85">
        <w:t xml:space="preserve">, és a végén beér a célba. </w:t>
      </w:r>
      <w:r w:rsidR="00792C85" w:rsidRPr="00AF6DD4">
        <w:rPr>
          <w:color w:val="FF0000"/>
        </w:rPr>
        <w:t>A megfelelő pálya, súlyok és büntetések beállításához természetesen több útvonalat</w:t>
      </w:r>
      <w:r w:rsidR="00F76B85">
        <w:rPr>
          <w:color w:val="FF0000"/>
        </w:rPr>
        <w:t>, szituációt</w:t>
      </w:r>
      <w:r w:rsidR="00792C85" w:rsidRPr="00AF6DD4">
        <w:rPr>
          <w:color w:val="FF0000"/>
        </w:rPr>
        <w:t xml:space="preserve"> is teszteltem</w:t>
      </w:r>
      <w:r w:rsidR="00F76B85">
        <w:rPr>
          <w:color w:val="FF0000"/>
        </w:rPr>
        <w:t>.</w:t>
      </w:r>
      <w:r w:rsidR="00792C85" w:rsidRPr="00AF6DD4">
        <w:rPr>
          <w:color w:val="FF0000"/>
        </w:rPr>
        <w:t xml:space="preserve"> </w:t>
      </w:r>
      <w:r w:rsidR="00F76B85" w:rsidRPr="00AF6DD4">
        <w:rPr>
          <w:color w:val="FF0000"/>
        </w:rPr>
        <w:t>Például tolatás esetén ellenőriztem, hogy az alfa megfelelőképpen csökken-e, és nem marad pozitív az eredő jutalom, akkor sem, ha sáv közepén tolat</w:t>
      </w:r>
      <w:r w:rsidR="00F76B85">
        <w:rPr>
          <w:color w:val="FF0000"/>
        </w:rPr>
        <w:t xml:space="preserve"> a kocsi</w:t>
      </w:r>
      <w:r w:rsidR="00F76B85" w:rsidRPr="00AF6DD4">
        <w:rPr>
          <w:color w:val="FF0000"/>
        </w:rPr>
        <w:t xml:space="preserve">. Szintén </w:t>
      </w:r>
      <w:r w:rsidR="00F76B85">
        <w:rPr>
          <w:color w:val="FF0000"/>
        </w:rPr>
        <w:t>beállítottam</w:t>
      </w:r>
      <w:r w:rsidR="00F76B85" w:rsidRPr="00AF6DD4">
        <w:rPr>
          <w:color w:val="FF0000"/>
        </w:rPr>
        <w:t>, hogy a szembe</w:t>
      </w:r>
      <w:r w:rsidR="00F76B85">
        <w:rPr>
          <w:color w:val="FF0000"/>
        </w:rPr>
        <w:t xml:space="preserve"> </w:t>
      </w:r>
      <w:r w:rsidR="00F76B85" w:rsidRPr="00AF6DD4">
        <w:rPr>
          <w:color w:val="FF0000"/>
        </w:rPr>
        <w:t xml:space="preserve">sávban való haladás kisebb büntetéssel járjon, mint a sávban az akadálynak </w:t>
      </w:r>
      <w:r w:rsidR="00F76B85">
        <w:rPr>
          <w:color w:val="FF0000"/>
        </w:rPr>
        <w:t>ütközni</w:t>
      </w:r>
      <w:r w:rsidR="00F76B85" w:rsidRPr="00AF6DD4">
        <w:rPr>
          <w:color w:val="FF0000"/>
        </w:rPr>
        <w:t>, vagy túl</w:t>
      </w:r>
      <w:r w:rsidR="00F76B85">
        <w:rPr>
          <w:color w:val="FF0000"/>
        </w:rPr>
        <w:t>ságosan</w:t>
      </w:r>
      <w:r w:rsidR="00F76B85" w:rsidRPr="00AF6DD4">
        <w:rPr>
          <w:color w:val="FF0000"/>
        </w:rPr>
        <w:t xml:space="preserve"> közel </w:t>
      </w:r>
      <w:r w:rsidR="00F76B85">
        <w:rPr>
          <w:color w:val="FF0000"/>
        </w:rPr>
        <w:t>megkerülni azt. Ezeken kívül ellenőriztem</w:t>
      </w:r>
      <w:r w:rsidR="00792C85" w:rsidRPr="00AF6DD4">
        <w:rPr>
          <w:color w:val="FF0000"/>
        </w:rPr>
        <w:t xml:space="preserve"> az akadály jobbról </w:t>
      </w:r>
      <w:r w:rsidR="00F76B85">
        <w:rPr>
          <w:color w:val="FF0000"/>
        </w:rPr>
        <w:t xml:space="preserve">való </w:t>
      </w:r>
      <w:r w:rsidR="00792C85" w:rsidRPr="00AF6DD4">
        <w:rPr>
          <w:color w:val="FF0000"/>
        </w:rPr>
        <w:t>megkerülés</w:t>
      </w:r>
      <w:r w:rsidR="00F76B85">
        <w:rPr>
          <w:color w:val="FF0000"/>
        </w:rPr>
        <w:t>ét</w:t>
      </w:r>
      <w:r w:rsidR="00792C85" w:rsidRPr="00AF6DD4">
        <w:rPr>
          <w:color w:val="FF0000"/>
        </w:rPr>
        <w:t xml:space="preserve">, </w:t>
      </w:r>
      <w:r w:rsidR="00F76B85">
        <w:rPr>
          <w:color w:val="FF0000"/>
        </w:rPr>
        <w:t>a</w:t>
      </w:r>
      <w:r w:rsidR="00792C85" w:rsidRPr="00AF6DD4">
        <w:rPr>
          <w:color w:val="FF0000"/>
        </w:rPr>
        <w:t xml:space="preserve"> pálya elhagyás</w:t>
      </w:r>
      <w:r w:rsidR="00F76B85">
        <w:rPr>
          <w:color w:val="FF0000"/>
        </w:rPr>
        <w:t>át</w:t>
      </w:r>
      <w:r w:rsidR="00792C85" w:rsidRPr="00AF6DD4">
        <w:rPr>
          <w:color w:val="FF0000"/>
        </w:rPr>
        <w:t xml:space="preserve">, </w:t>
      </w:r>
      <w:r w:rsidR="00F76B85">
        <w:rPr>
          <w:color w:val="FF0000"/>
        </w:rPr>
        <w:t xml:space="preserve">a kocsi </w:t>
      </w:r>
      <w:r w:rsidR="00792C85" w:rsidRPr="00AF6DD4">
        <w:rPr>
          <w:color w:val="FF0000"/>
        </w:rPr>
        <w:t>elakadás</w:t>
      </w:r>
      <w:r w:rsidR="00F76B85">
        <w:rPr>
          <w:color w:val="FF0000"/>
        </w:rPr>
        <w:t>át</w:t>
      </w:r>
      <w:r w:rsidR="00792C85" w:rsidRPr="00AF6DD4">
        <w:rPr>
          <w:color w:val="FF0000"/>
        </w:rPr>
        <w:t>.</w:t>
      </w:r>
      <w:r w:rsidR="008D4C41" w:rsidRPr="00AF6DD4">
        <w:rPr>
          <w:color w:val="FF0000"/>
        </w:rPr>
        <w:t xml:space="preserve"> </w:t>
      </w:r>
    </w:p>
    <w:p w14:paraId="785F84A3" w14:textId="77777777" w:rsidR="005B0C28" w:rsidRDefault="005B0C28" w:rsidP="005B0C28">
      <w:pPr>
        <w:pStyle w:val="Kp"/>
      </w:pPr>
      <w:r>
        <w:rPr>
          <w:noProof/>
        </w:rPr>
        <w:drawing>
          <wp:inline distT="0" distB="0" distL="0" distR="0" wp14:anchorId="31D252AE" wp14:editId="726D392A">
            <wp:extent cx="5391785" cy="3122930"/>
            <wp:effectExtent l="0" t="0" r="0" b="127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1785" cy="3122930"/>
                    </a:xfrm>
                    <a:prstGeom prst="rect">
                      <a:avLst/>
                    </a:prstGeom>
                    <a:noFill/>
                    <a:ln>
                      <a:noFill/>
                    </a:ln>
                  </pic:spPr>
                </pic:pic>
              </a:graphicData>
            </a:graphic>
          </wp:inline>
        </w:drawing>
      </w:r>
    </w:p>
    <w:bookmarkStart w:id="169" w:name="_Ref90505842"/>
    <w:p w14:paraId="352A02F7" w14:textId="1CE3C8EE" w:rsidR="004B7698" w:rsidRDefault="00CE066D" w:rsidP="004B7698">
      <w:pPr>
        <w:pStyle w:val="Caption"/>
      </w:pPr>
      <w:r>
        <w:fldChar w:fldCharType="begin"/>
      </w:r>
      <w:r>
        <w:instrText xml:space="preserve"> STYLEREF 1 \s </w:instrText>
      </w:r>
      <w:r>
        <w:fldChar w:fldCharType="separate"/>
      </w:r>
      <w:r w:rsidR="00F002AE">
        <w:rPr>
          <w:noProof/>
        </w:rPr>
        <w:t>5</w:t>
      </w:r>
      <w:r>
        <w:fldChar w:fldCharType="end"/>
      </w:r>
      <w:r>
        <w:t>.</w:t>
      </w:r>
      <w:fldSimple w:instr=" SEQ ábra \* ARABIC \s 1 ">
        <w:r w:rsidR="00F002AE">
          <w:rPr>
            <w:noProof/>
          </w:rPr>
          <w:t>5</w:t>
        </w:r>
      </w:fldSimple>
      <w:r w:rsidR="005B0C28">
        <w:t>. ábra</w:t>
      </w:r>
      <w:bookmarkEnd w:id="169"/>
      <w:r w:rsidR="005B0C28">
        <w:t xml:space="preserve"> Előírt pályán a helyes jutalom görbék</w:t>
      </w:r>
    </w:p>
    <w:p w14:paraId="4C5F5407" w14:textId="0294FCFE" w:rsidR="008603D0" w:rsidRPr="008603D0" w:rsidRDefault="008603D0" w:rsidP="008603D0">
      <w:pPr>
        <w:pStyle w:val="Heading2"/>
      </w:pPr>
      <w:bookmarkStart w:id="170" w:name="_Toc90603033"/>
      <w:r>
        <w:lastRenderedPageBreak/>
        <w:t>Hiperparaméterek hangolása</w:t>
      </w:r>
      <w:bookmarkEnd w:id="170"/>
    </w:p>
    <w:p w14:paraId="17E154C7" w14:textId="33C49E51" w:rsidR="007540F1" w:rsidRDefault="007540F1" w:rsidP="007540F1">
      <w:r>
        <w:t xml:space="preserve">A jutalmazások mellett teszteltem a különböző modell konfigurációkat. </w:t>
      </w:r>
      <w:r w:rsidR="00D1059F">
        <w:t xml:space="preserve">Legelső tanításokat A2C alkalmazásával végeztem, az </w:t>
      </w:r>
      <w:proofErr w:type="spellStart"/>
      <w:r w:rsidR="00D1059F">
        <w:t>Actor-Critic</w:t>
      </w:r>
      <w:proofErr w:type="spellEnd"/>
      <w:r w:rsidR="00D1059F">
        <w:t xml:space="preserve"> különböző lehetséges felépítéseit próbálgatva. </w:t>
      </w:r>
      <w:r w:rsidR="00D1059F" w:rsidRPr="00D1059F">
        <w:t xml:space="preserve">Az alap konfiguráció esetén, tehát amikor csak a konvolúciós blokkot használom a konvergencia </w:t>
      </w:r>
      <w:r w:rsidR="00834F38">
        <w:t>egyenletesebb</w:t>
      </w:r>
      <w:r w:rsidR="00D1059F">
        <w:t xml:space="preserve"> volt</w:t>
      </w:r>
      <w:r w:rsidR="00D1059F" w:rsidRPr="00D1059F">
        <w:t xml:space="preserve">, mint abban az esetben, </w:t>
      </w:r>
      <w:r w:rsidR="00834F38">
        <w:t>a</w:t>
      </w:r>
      <w:r w:rsidR="00D1059F" w:rsidRPr="00D1059F">
        <w:t xml:space="preserve">mikor minden </w:t>
      </w:r>
      <w:r w:rsidR="00D1059F">
        <w:t xml:space="preserve">blokk </w:t>
      </w:r>
      <w:r w:rsidR="00D1059F" w:rsidRPr="00D1059F">
        <w:t>be v</w:t>
      </w:r>
      <w:r w:rsidR="00A91EA8">
        <w:t>olt</w:t>
      </w:r>
      <w:r w:rsidR="00D1059F" w:rsidRPr="00D1059F">
        <w:t xml:space="preserve"> kapcsolva. Ugyanakkor</w:t>
      </w:r>
      <w:r w:rsidR="00834F38">
        <w:t xml:space="preserve"> az alap konfiguráció</w:t>
      </w:r>
      <w:r w:rsidR="00D1059F" w:rsidRPr="00D1059F">
        <w:t xml:space="preserve"> kisebb értékre</w:t>
      </w:r>
      <w:r w:rsidR="00A91EA8">
        <w:t xml:space="preserve"> is</w:t>
      </w:r>
      <w:r w:rsidR="00D1059F" w:rsidRPr="00D1059F">
        <w:t xml:space="preserve"> konvergál</w:t>
      </w:r>
      <w:r w:rsidR="00A91EA8">
        <w:t>t</w:t>
      </w:r>
      <w:r w:rsidR="00D1059F" w:rsidRPr="00D1059F">
        <w:t>, bár ezek a tanítások csak rövidebb ideig futottak.</w:t>
      </w:r>
      <w:r w:rsidR="00A91EA8">
        <w:t xml:space="preserve"> Az ezutáni tanítások esetében mindig a teljes struktúrát használtam mind a jutalmak, mind az </w:t>
      </w:r>
      <w:proofErr w:type="spellStart"/>
      <w:r w:rsidR="00A91EA8">
        <w:t>Actor-Critic</w:t>
      </w:r>
      <w:proofErr w:type="spellEnd"/>
      <w:r w:rsidR="00A91EA8">
        <w:t xml:space="preserve"> metódusok és a többi az </w:t>
      </w:r>
      <w:r w:rsidR="00243574" w:rsidRPr="00243574">
        <w:rPr>
          <w:b/>
          <w:bCs/>
        </w:rPr>
        <w:fldChar w:fldCharType="begin"/>
      </w:r>
      <w:r w:rsidR="00243574" w:rsidRPr="00243574">
        <w:rPr>
          <w:b/>
          <w:bCs/>
        </w:rPr>
        <w:instrText xml:space="preserve"> REF _Ref90599036 \h  \* MERGEFORMAT </w:instrText>
      </w:r>
      <w:r w:rsidR="00243574" w:rsidRPr="00243574">
        <w:rPr>
          <w:b/>
          <w:bCs/>
        </w:rPr>
      </w:r>
      <w:r w:rsidR="00243574" w:rsidRPr="00243574">
        <w:rPr>
          <w:b/>
          <w:bCs/>
        </w:rPr>
        <w:fldChar w:fldCharType="separate"/>
      </w:r>
      <w:r w:rsidR="00F002AE" w:rsidRPr="00F002AE">
        <w:rPr>
          <w:b/>
          <w:bCs/>
          <w:noProof/>
        </w:rPr>
        <w:t>5</w:t>
      </w:r>
      <w:r w:rsidR="00F002AE" w:rsidRPr="00F002AE">
        <w:rPr>
          <w:b/>
          <w:bCs/>
        </w:rPr>
        <w:t>.</w:t>
      </w:r>
      <w:r w:rsidR="00F002AE" w:rsidRPr="00F002AE">
        <w:rPr>
          <w:b/>
          <w:bCs/>
          <w:noProof/>
        </w:rPr>
        <w:t>1</w:t>
      </w:r>
      <w:r w:rsidR="00F002AE" w:rsidRPr="00F002AE">
        <w:rPr>
          <w:b/>
          <w:bCs/>
        </w:rPr>
        <w:t>. táblázat</w:t>
      </w:r>
      <w:r w:rsidR="00243574" w:rsidRPr="00243574">
        <w:rPr>
          <w:b/>
          <w:bCs/>
        </w:rPr>
        <w:fldChar w:fldCharType="end"/>
      </w:r>
      <w:r w:rsidR="00EF13F0">
        <w:rPr>
          <w:b/>
          <w:bCs/>
        </w:rPr>
        <w:t>ban</w:t>
      </w:r>
      <w:r w:rsidR="00243574">
        <w:rPr>
          <w:b/>
          <w:bCs/>
        </w:rPr>
        <w:t xml:space="preserve"> </w:t>
      </w:r>
      <w:r w:rsidR="00A91EA8" w:rsidRPr="00A91EA8">
        <w:t xml:space="preserve">említett hiperparaméterek </w:t>
      </w:r>
      <w:r w:rsidR="00A91EA8">
        <w:t>hangolásához.</w:t>
      </w:r>
    </w:p>
    <w:p w14:paraId="372939FD" w14:textId="68ECC054" w:rsidR="00A059F1" w:rsidRDefault="00FF6207" w:rsidP="00A059F1">
      <w:r>
        <w:t xml:space="preserve">Az egyik </w:t>
      </w:r>
      <w:r w:rsidR="00981663">
        <w:t>indikátor</w:t>
      </w:r>
      <w:r>
        <w:t xml:space="preserve">, melyet a tanítások során figyelni kell, az akciók eloszlása. A diszkrét akció-terünk egy </w:t>
      </w:r>
      <m:oMath>
        <m:r>
          <w:rPr>
            <w:rFonts w:ascii="Cambria Math" w:hAnsi="Cambria Math"/>
          </w:rPr>
          <m:t>3×3</m:t>
        </m:r>
      </m:oMath>
      <w:r>
        <w:t>-as mátrix segítségével írható le: az oszlopok jelentik a kanyarodás irányát (balra, egyenesen, jobbra), míg a sorok a hajtás irányát (</w:t>
      </w:r>
      <w:r w:rsidR="00E8432D">
        <w:t>hátra</w:t>
      </w:r>
      <w:r>
        <w:t xml:space="preserve">, nincs hajtás, </w:t>
      </w:r>
      <w:r w:rsidR="00E8432D">
        <w:t>előre</w:t>
      </w:r>
      <w:r>
        <w:t>).</w:t>
      </w:r>
      <w:r w:rsidR="00E8432D">
        <w:t xml:space="preserve"> A számunkra elvárt akciók a megalkotott pálya alapján a 6, 7 és 8-as indexű akciók, tehát a kocsi csakis előrefelé haladjon. Bármerre kanyarodhat, de legtöbbször egyenesen előrefelé kellene haladnia (7-es akció). Az </w:t>
      </w:r>
      <w:r w:rsidR="00E8432D" w:rsidRPr="00E8432D">
        <w:rPr>
          <w:b/>
          <w:bCs/>
        </w:rPr>
        <w:fldChar w:fldCharType="begin"/>
      </w:r>
      <w:r w:rsidR="00E8432D" w:rsidRPr="00E8432D">
        <w:rPr>
          <w:b/>
          <w:bCs/>
        </w:rPr>
        <w:instrText xml:space="preserve"> REF _Ref90598889 \h </w:instrText>
      </w:r>
      <w:r w:rsidR="00E8432D">
        <w:rPr>
          <w:b/>
          <w:bCs/>
        </w:rPr>
        <w:instrText xml:space="preserve"> \* MERGEFORMAT </w:instrText>
      </w:r>
      <w:r w:rsidR="00E8432D" w:rsidRPr="00E8432D">
        <w:rPr>
          <w:b/>
          <w:bCs/>
        </w:rPr>
      </w:r>
      <w:r w:rsidR="00E8432D" w:rsidRPr="00E8432D">
        <w:rPr>
          <w:b/>
          <w:bCs/>
        </w:rPr>
        <w:fldChar w:fldCharType="separate"/>
      </w:r>
      <w:r w:rsidR="00F002AE" w:rsidRPr="00F002AE">
        <w:rPr>
          <w:b/>
          <w:bCs/>
          <w:noProof/>
        </w:rPr>
        <w:t>5</w:t>
      </w:r>
      <w:r w:rsidR="00F002AE" w:rsidRPr="00F002AE">
        <w:rPr>
          <w:b/>
          <w:bCs/>
        </w:rPr>
        <w:t>.</w:t>
      </w:r>
      <w:r w:rsidR="00F002AE" w:rsidRPr="00F002AE">
        <w:rPr>
          <w:b/>
          <w:bCs/>
          <w:noProof/>
        </w:rPr>
        <w:t>6</w:t>
      </w:r>
      <w:r w:rsidR="00F002AE" w:rsidRPr="00F002AE">
        <w:rPr>
          <w:b/>
          <w:bCs/>
        </w:rPr>
        <w:t>. ábra</w:t>
      </w:r>
      <w:r w:rsidR="00E8432D" w:rsidRPr="00E8432D">
        <w:rPr>
          <w:b/>
          <w:bCs/>
        </w:rPr>
        <w:fldChar w:fldCharType="end"/>
      </w:r>
      <w:r w:rsidR="00E8432D">
        <w:t xml:space="preserve"> a meghozott akciók változását mutatja </w:t>
      </w:r>
      <w:r w:rsidR="00662A4C">
        <w:t xml:space="preserve">egy </w:t>
      </w:r>
      <w:r w:rsidR="000A7C09">
        <w:t xml:space="preserve">9 órás tanításon keresztül. </w:t>
      </w:r>
      <w:r w:rsidR="00E8432D">
        <w:t xml:space="preserve"> </w:t>
      </w:r>
      <w:r w:rsidR="00662A4C">
        <w:t>Látható, hogy egyre jobban szűkítette le a különböző akciókat a 3 elvártra. A 3. óránál megtanult viselkedés mondható a helyesnek, utána a 4. órában csak előrefelé haladt a kocsi, így folyton neki ütközve az álló objektumoknak. Az utána lévő viselkedés ismét túlságosan zajossá vált.</w:t>
      </w:r>
    </w:p>
    <w:p w14:paraId="576B81C4" w14:textId="77777777" w:rsidR="00FF6207" w:rsidRDefault="00FF6207" w:rsidP="00FF6207">
      <w:pPr>
        <w:pStyle w:val="Kp"/>
      </w:pPr>
      <w:r>
        <w:rPr>
          <w:noProof/>
        </w:rPr>
        <w:drawing>
          <wp:inline distT="0" distB="0" distL="0" distR="0" wp14:anchorId="02858760" wp14:editId="663C2CF2">
            <wp:extent cx="5029200" cy="3181693"/>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25826" cy="3242823"/>
                    </a:xfrm>
                    <a:prstGeom prst="rect">
                      <a:avLst/>
                    </a:prstGeom>
                    <a:noFill/>
                    <a:ln>
                      <a:noFill/>
                    </a:ln>
                  </pic:spPr>
                </pic:pic>
              </a:graphicData>
            </a:graphic>
          </wp:inline>
        </w:drawing>
      </w:r>
    </w:p>
    <w:bookmarkStart w:id="171" w:name="_Ref90598889"/>
    <w:p w14:paraId="525E30DE" w14:textId="66213000" w:rsidR="00FF6207" w:rsidRPr="00E2043D" w:rsidRDefault="00FF6207" w:rsidP="00FF6207">
      <w:pPr>
        <w:pStyle w:val="Caption"/>
      </w:pPr>
      <w:r>
        <w:fldChar w:fldCharType="begin"/>
      </w:r>
      <w:r>
        <w:instrText xml:space="preserve"> STYLEREF 1 \s </w:instrText>
      </w:r>
      <w:r>
        <w:fldChar w:fldCharType="separate"/>
      </w:r>
      <w:r w:rsidR="00F002AE">
        <w:rPr>
          <w:noProof/>
        </w:rPr>
        <w:t>5</w:t>
      </w:r>
      <w:r>
        <w:fldChar w:fldCharType="end"/>
      </w:r>
      <w:r>
        <w:t>.</w:t>
      </w:r>
      <w:fldSimple w:instr=" SEQ ábra \* ARABIC \s 1 ">
        <w:r w:rsidR="00F002AE">
          <w:rPr>
            <w:noProof/>
          </w:rPr>
          <w:t>6</w:t>
        </w:r>
      </w:fldSimple>
      <w:r>
        <w:t>. ábra</w:t>
      </w:r>
      <w:bookmarkEnd w:id="171"/>
      <w:r w:rsidR="000A7C09">
        <w:t xml:space="preserve"> Akciók alakulása A2C és 1 környezet esetén</w:t>
      </w:r>
      <w:r w:rsidR="0018162E">
        <w:t xml:space="preserve"> (órákban mérve)</w:t>
      </w:r>
    </w:p>
    <w:p w14:paraId="6E33E1D4" w14:textId="0CF61CA0" w:rsidR="00FF6207" w:rsidRDefault="00A059F1" w:rsidP="007540F1">
      <w:r>
        <w:lastRenderedPageBreak/>
        <w:t xml:space="preserve">A2C esetén a fenti viselkedés szinte minden esetben megfigyelhető volt. A </w:t>
      </w:r>
      <w:proofErr w:type="spellStart"/>
      <w:r>
        <w:t>Critic</w:t>
      </w:r>
      <w:proofErr w:type="spellEnd"/>
      <w:r>
        <w:t xml:space="preserve"> fej által becsült állapot-érték változásán volt leginkább megfigyelhető az A2C eme hátrányos tulajdonsága: nagyon meredek felfutásra képes, cserébe rendkívül instabil, a nagy lépések miatt </w:t>
      </w:r>
      <w:r w:rsidR="00790DBA">
        <w:t xml:space="preserve">sajnos </w:t>
      </w:r>
      <w:r>
        <w:t xml:space="preserve">képes kiugrani a lokális minimumokból. </w:t>
      </w:r>
      <w:r w:rsidR="00790DBA">
        <w:t xml:space="preserve">Az </w:t>
      </w:r>
      <w:r w:rsidR="00790DBA" w:rsidRPr="00790DBA">
        <w:rPr>
          <w:b/>
          <w:bCs/>
        </w:rPr>
        <w:fldChar w:fldCharType="begin"/>
      </w:r>
      <w:r w:rsidR="00790DBA" w:rsidRPr="00790DBA">
        <w:rPr>
          <w:b/>
          <w:bCs/>
        </w:rPr>
        <w:instrText xml:space="preserve"> REF _Ref90599701 \h </w:instrText>
      </w:r>
      <w:r w:rsidR="00790DBA">
        <w:rPr>
          <w:b/>
          <w:bCs/>
        </w:rPr>
        <w:instrText xml:space="preserve"> \* MERGEFORMAT </w:instrText>
      </w:r>
      <w:r w:rsidR="00790DBA" w:rsidRPr="00790DBA">
        <w:rPr>
          <w:b/>
          <w:bCs/>
        </w:rPr>
      </w:r>
      <w:r w:rsidR="00790DBA" w:rsidRPr="00790DBA">
        <w:rPr>
          <w:b/>
          <w:bCs/>
        </w:rPr>
        <w:fldChar w:fldCharType="separate"/>
      </w:r>
      <w:r w:rsidR="00F002AE" w:rsidRPr="00F002AE">
        <w:rPr>
          <w:b/>
          <w:bCs/>
          <w:noProof/>
        </w:rPr>
        <w:t>5</w:t>
      </w:r>
      <w:r w:rsidR="00F002AE" w:rsidRPr="00F002AE">
        <w:rPr>
          <w:b/>
          <w:bCs/>
        </w:rPr>
        <w:t>.</w:t>
      </w:r>
      <w:r w:rsidR="00F002AE" w:rsidRPr="00F002AE">
        <w:rPr>
          <w:b/>
          <w:bCs/>
          <w:noProof/>
        </w:rPr>
        <w:t>7</w:t>
      </w:r>
      <w:r w:rsidR="00F002AE" w:rsidRPr="00F002AE">
        <w:rPr>
          <w:b/>
          <w:bCs/>
        </w:rPr>
        <w:t>. ábr</w:t>
      </w:r>
      <w:r w:rsidR="002159D7">
        <w:rPr>
          <w:b/>
          <w:bCs/>
        </w:rPr>
        <w:t>án</w:t>
      </w:r>
      <w:r w:rsidR="00790DBA" w:rsidRPr="00790DBA">
        <w:rPr>
          <w:b/>
          <w:bCs/>
        </w:rPr>
        <w:fldChar w:fldCharType="end"/>
      </w:r>
      <w:r w:rsidR="00790DBA">
        <w:rPr>
          <w:b/>
          <w:bCs/>
        </w:rPr>
        <w:t xml:space="preserve"> </w:t>
      </w:r>
      <w:r w:rsidR="00790DBA">
        <w:t>látható ez a jelenség, a 3. óra környékén megtanult egy elfogadható viselkedést, eljutott az ágens akár többször is a célba, de utána kiesik az optimumból és eldivergál az állapot-érték.</w:t>
      </w:r>
    </w:p>
    <w:p w14:paraId="6BFF9DF0" w14:textId="77777777" w:rsidR="00EC4CB2" w:rsidRDefault="00EC4CB2" w:rsidP="00EC4CB2">
      <w:pPr>
        <w:pStyle w:val="Kp"/>
      </w:pPr>
      <w:r>
        <w:rPr>
          <w:noProof/>
        </w:rPr>
        <w:drawing>
          <wp:inline distT="0" distB="0" distL="0" distR="0" wp14:anchorId="61DAFFBC" wp14:editId="2C3D20DA">
            <wp:extent cx="4786496" cy="304800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92179" cy="3051619"/>
                    </a:xfrm>
                    <a:prstGeom prst="rect">
                      <a:avLst/>
                    </a:prstGeom>
                    <a:noFill/>
                    <a:ln>
                      <a:noFill/>
                    </a:ln>
                  </pic:spPr>
                </pic:pic>
              </a:graphicData>
            </a:graphic>
          </wp:inline>
        </w:drawing>
      </w:r>
    </w:p>
    <w:bookmarkStart w:id="172" w:name="_Ref90599701"/>
    <w:p w14:paraId="0E6C4E2C" w14:textId="6133390B" w:rsidR="00EC4CB2" w:rsidRPr="00790DBA" w:rsidRDefault="00EC4CB2" w:rsidP="00EC4CB2">
      <w:pPr>
        <w:pStyle w:val="Caption"/>
      </w:pPr>
      <w:r>
        <w:fldChar w:fldCharType="begin"/>
      </w:r>
      <w:r>
        <w:instrText xml:space="preserve"> STYLEREF 1 \s </w:instrText>
      </w:r>
      <w:r>
        <w:fldChar w:fldCharType="separate"/>
      </w:r>
      <w:r w:rsidR="00F002AE">
        <w:rPr>
          <w:noProof/>
        </w:rPr>
        <w:t>5</w:t>
      </w:r>
      <w:r>
        <w:fldChar w:fldCharType="end"/>
      </w:r>
      <w:r>
        <w:t>.</w:t>
      </w:r>
      <w:fldSimple w:instr=" SEQ ábra \* ARABIC \s 1 ">
        <w:r w:rsidR="00F002AE">
          <w:rPr>
            <w:noProof/>
          </w:rPr>
          <w:t>7</w:t>
        </w:r>
      </w:fldSimple>
      <w:r>
        <w:t>. ábra</w:t>
      </w:r>
      <w:bookmarkEnd w:id="172"/>
      <w:r>
        <w:t xml:space="preserve"> Állapot-érték változása A2C esetén (órákban mérve)</w:t>
      </w:r>
    </w:p>
    <w:p w14:paraId="1DABA9C1" w14:textId="2FA0A309" w:rsidR="00C504AB" w:rsidRDefault="00C504AB" w:rsidP="004814FD">
      <w:r>
        <w:t xml:space="preserve">Ezután sokat jártam utána, hogy megtaláljam a probléma gyökerét. Az </w:t>
      </w:r>
      <w:proofErr w:type="spellStart"/>
      <w:r>
        <w:t>enkóder</w:t>
      </w:r>
      <w:proofErr w:type="spellEnd"/>
      <w:r>
        <w:t xml:space="preserve"> kimenetére érkező jellemző vektor megjelenítése során kiderült, hogy mindig elkorcsosul az értékek eloszlása. A</w:t>
      </w:r>
      <w:r w:rsidR="009D60CC">
        <w:t>z</w:t>
      </w:r>
      <w:r>
        <w:t xml:space="preserve"> </w:t>
      </w:r>
      <w:r w:rsidRPr="00C504AB">
        <w:rPr>
          <w:b/>
          <w:bCs/>
        </w:rPr>
        <w:fldChar w:fldCharType="begin"/>
      </w:r>
      <w:r w:rsidRPr="00C504AB">
        <w:rPr>
          <w:b/>
          <w:bCs/>
        </w:rPr>
        <w:instrText xml:space="preserve"> REF _Ref90600451 \h </w:instrText>
      </w:r>
      <w:r>
        <w:rPr>
          <w:b/>
          <w:bCs/>
        </w:rPr>
        <w:instrText xml:space="preserve"> \* MERGEFORMAT </w:instrText>
      </w:r>
      <w:r w:rsidRPr="00C504AB">
        <w:rPr>
          <w:b/>
          <w:bCs/>
        </w:rPr>
      </w:r>
      <w:r w:rsidRPr="00C504AB">
        <w:rPr>
          <w:b/>
          <w:bCs/>
        </w:rPr>
        <w:fldChar w:fldCharType="separate"/>
      </w:r>
      <w:r w:rsidR="00F002AE" w:rsidRPr="00F002AE">
        <w:rPr>
          <w:b/>
          <w:bCs/>
          <w:noProof/>
        </w:rPr>
        <w:t>5</w:t>
      </w:r>
      <w:r w:rsidR="00F002AE" w:rsidRPr="00F002AE">
        <w:rPr>
          <w:b/>
          <w:bCs/>
        </w:rPr>
        <w:t>.</w:t>
      </w:r>
      <w:r w:rsidR="00F002AE" w:rsidRPr="00F002AE">
        <w:rPr>
          <w:b/>
          <w:bCs/>
          <w:noProof/>
        </w:rPr>
        <w:t>8</w:t>
      </w:r>
      <w:r w:rsidR="00F002AE" w:rsidRPr="00F002AE">
        <w:rPr>
          <w:b/>
          <w:bCs/>
        </w:rPr>
        <w:t>. ábra</w:t>
      </w:r>
      <w:r w:rsidRPr="00C504AB">
        <w:rPr>
          <w:b/>
          <w:bCs/>
        </w:rPr>
        <w:fldChar w:fldCharType="end"/>
      </w:r>
      <w:r>
        <w:t xml:space="preserve"> bal oldalán </w:t>
      </w:r>
      <w:r w:rsidR="00C97E0A">
        <w:t>a vektor elemeiből ábrázolt hisztogram látható A2C alkalmazása esetén.</w:t>
      </w:r>
      <w:r w:rsidR="009C040D">
        <w:t xml:space="preserve"> Egy idő után lényegében már csak -1 és 1 értékek tartalmaz a jellemző vektor, amelyből a két fej nem lesz képes tanulni. </w:t>
      </w:r>
      <w:r w:rsidR="00C81701">
        <w:t xml:space="preserve">Ellenőrzésképpen kipróbáltam többféle inicializálást is, </w:t>
      </w:r>
      <w:proofErr w:type="spellStart"/>
      <w:r w:rsidR="00C81701">
        <w:t>regularizáció</w:t>
      </w:r>
      <w:proofErr w:type="spellEnd"/>
      <w:r w:rsidR="00C81701">
        <w:t xml:space="preserve"> növelését (</w:t>
      </w:r>
      <w:proofErr w:type="spellStart"/>
      <w:r w:rsidR="00C81701" w:rsidRPr="00C81701">
        <w:rPr>
          <w:i/>
          <w:iCs/>
        </w:rPr>
        <w:t>weight</w:t>
      </w:r>
      <w:proofErr w:type="spellEnd"/>
      <w:r w:rsidR="00C81701" w:rsidRPr="00C81701">
        <w:rPr>
          <w:i/>
          <w:iCs/>
        </w:rPr>
        <w:t xml:space="preserve"> </w:t>
      </w:r>
      <w:proofErr w:type="spellStart"/>
      <w:r w:rsidR="00C81701" w:rsidRPr="00C81701">
        <w:rPr>
          <w:i/>
          <w:iCs/>
        </w:rPr>
        <w:t>decay</w:t>
      </w:r>
      <w:proofErr w:type="spellEnd"/>
      <w:r w:rsidR="00C81701">
        <w:t>), bevezettem a konvolúciós rétegeknél a normalizálást (</w:t>
      </w:r>
      <w:proofErr w:type="spellStart"/>
      <w:r w:rsidR="00C81701" w:rsidRPr="00C81701">
        <w:rPr>
          <w:i/>
          <w:iCs/>
        </w:rPr>
        <w:t>Layer</w:t>
      </w:r>
      <w:proofErr w:type="spellEnd"/>
      <w:r w:rsidR="00C81701" w:rsidRPr="00C81701">
        <w:rPr>
          <w:i/>
          <w:iCs/>
        </w:rPr>
        <w:t xml:space="preserve"> </w:t>
      </w:r>
      <w:proofErr w:type="spellStart"/>
      <w:r w:rsidR="00C81701" w:rsidRPr="00C81701">
        <w:rPr>
          <w:i/>
          <w:iCs/>
        </w:rPr>
        <w:t>Norm</w:t>
      </w:r>
      <w:proofErr w:type="spellEnd"/>
      <w:r w:rsidR="00C81701">
        <w:t xml:space="preserve">). Kipróbáltam, hogy milyen hatással van </w:t>
      </w:r>
      <w:r w:rsidR="009A1C14">
        <w:t>erre a jutalmak nagyságrendje. Látszódott, hogy túl nagy (10-100) vagy túl kicsi (0-5) abszolútértékű jutalmak esetén hamarabb elér a nemkívánt állapotba a jellemző vektor. Így a jutalmakat a két intervallum közé hangoltam, de ez nem oldotta meg a problémát.</w:t>
      </w:r>
    </w:p>
    <w:p w14:paraId="00A1E5E9" w14:textId="77777777" w:rsidR="00EC4CB2" w:rsidRDefault="00EC4CB2" w:rsidP="00EC4CB2">
      <w:pPr>
        <w:pStyle w:val="Kp"/>
      </w:pPr>
      <w:r>
        <w:rPr>
          <w:noProof/>
        </w:rPr>
        <w:lastRenderedPageBreak/>
        <w:drawing>
          <wp:inline distT="0" distB="0" distL="0" distR="0" wp14:anchorId="6C16D468" wp14:editId="42DF9989">
            <wp:extent cx="5391785" cy="1673225"/>
            <wp:effectExtent l="0" t="0" r="0" b="317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1785" cy="1673225"/>
                    </a:xfrm>
                    <a:prstGeom prst="rect">
                      <a:avLst/>
                    </a:prstGeom>
                    <a:noFill/>
                    <a:ln>
                      <a:noFill/>
                    </a:ln>
                  </pic:spPr>
                </pic:pic>
              </a:graphicData>
            </a:graphic>
          </wp:inline>
        </w:drawing>
      </w:r>
    </w:p>
    <w:bookmarkStart w:id="173" w:name="_Ref90600451"/>
    <w:p w14:paraId="59969368" w14:textId="36C0758C" w:rsidR="00EC4CB2" w:rsidRDefault="00EC4CB2" w:rsidP="00EC4CB2">
      <w:pPr>
        <w:pStyle w:val="Caption"/>
      </w:pPr>
      <w:r>
        <w:fldChar w:fldCharType="begin"/>
      </w:r>
      <w:r>
        <w:instrText xml:space="preserve"> STYLEREF 1 \s </w:instrText>
      </w:r>
      <w:r>
        <w:fldChar w:fldCharType="separate"/>
      </w:r>
      <w:r w:rsidR="00F002AE">
        <w:rPr>
          <w:noProof/>
        </w:rPr>
        <w:t>5</w:t>
      </w:r>
      <w:r>
        <w:fldChar w:fldCharType="end"/>
      </w:r>
      <w:r>
        <w:t>.</w:t>
      </w:r>
      <w:fldSimple w:instr=" SEQ ábra \* ARABIC \s 1 ">
        <w:r w:rsidR="00F002AE">
          <w:rPr>
            <w:noProof/>
          </w:rPr>
          <w:t>8</w:t>
        </w:r>
      </w:fldSimple>
      <w:r>
        <w:t>. ábra</w:t>
      </w:r>
      <w:bookmarkEnd w:id="173"/>
      <w:r w:rsidR="00DB124A">
        <w:t xml:space="preserve"> A jellemző vektor hisztogramja (</w:t>
      </w:r>
      <w:proofErr w:type="spellStart"/>
      <w:r w:rsidR="00DB124A">
        <w:t>b.o</w:t>
      </w:r>
      <w:proofErr w:type="spellEnd"/>
      <w:r w:rsidR="00B16023">
        <w:t>.</w:t>
      </w:r>
      <w:r w:rsidR="00DB124A">
        <w:t xml:space="preserve"> A2C, </w:t>
      </w:r>
      <w:proofErr w:type="spellStart"/>
      <w:r w:rsidR="00DB124A">
        <w:t>j.o</w:t>
      </w:r>
      <w:proofErr w:type="spellEnd"/>
      <w:r w:rsidR="00DB124A">
        <w:t xml:space="preserve">. </w:t>
      </w:r>
      <w:r w:rsidR="00B16023">
        <w:t>PPO</w:t>
      </w:r>
      <w:r w:rsidR="00DB124A">
        <w:t>)</w:t>
      </w:r>
    </w:p>
    <w:p w14:paraId="7D70B757" w14:textId="31C48D03" w:rsidR="004814FD" w:rsidRDefault="009A1C14" w:rsidP="004814FD">
      <w:r>
        <w:t>Emiatt err</w:t>
      </w:r>
      <w:r w:rsidR="000B30BC">
        <w:t>e</w:t>
      </w:r>
      <w:r w:rsidR="00EE5513">
        <w:t xml:space="preserve"> a problémára a már említett két lehetséges módszerrel próbáltam megoldást találni. Az egyik a PPO alkalmazása, melynek pontosan </w:t>
      </w:r>
      <w:r w:rsidR="0087577B">
        <w:t>az A2C rossz</w:t>
      </w:r>
      <w:r w:rsidR="00EE5513">
        <w:t xml:space="preserve"> tulajdonság</w:t>
      </w:r>
      <w:r w:rsidR="0087577B">
        <w:t>á</w:t>
      </w:r>
      <w:r w:rsidR="00EE5513">
        <w:t xml:space="preserve">t </w:t>
      </w:r>
      <w:r w:rsidR="00CF261F">
        <w:t>kellene</w:t>
      </w:r>
      <w:r w:rsidR="00EE5513">
        <w:t xml:space="preserve"> orvosolnia. </w:t>
      </w:r>
      <w:r w:rsidR="00664263">
        <w:t>A kisebb lépések miatt,</w:t>
      </w:r>
      <w:r w:rsidR="00EE5513">
        <w:t xml:space="preserve"> </w:t>
      </w:r>
      <w:r w:rsidR="00415316">
        <w:t xml:space="preserve">habár </w:t>
      </w:r>
      <w:r w:rsidR="00EE5513">
        <w:t>lassabb</w:t>
      </w:r>
      <w:r w:rsidR="00FA0C46">
        <w:t xml:space="preserve"> a konvergencia </w:t>
      </w:r>
      <w:r w:rsidR="00EE5513">
        <w:t xml:space="preserve">(nincs meredek felfutás), de </w:t>
      </w:r>
      <w:r w:rsidR="00BF79EF">
        <w:t>kevesebb eséllyel fog</w:t>
      </w:r>
      <w:r w:rsidR="00EE5513">
        <w:t xml:space="preserve"> kiesni egy optimumból.</w:t>
      </w:r>
      <w:r w:rsidR="00C504AB">
        <w:t xml:space="preserve"> </w:t>
      </w:r>
      <w:r w:rsidR="0075128B">
        <w:t>Viszont a PPO esetében ugyanúgy jelentkezett az a jelenség, hogy elkorcsosult a jellemző vektor elemeinek eloszlása (</w:t>
      </w:r>
      <w:r w:rsidR="0075128B" w:rsidRPr="00C504AB">
        <w:rPr>
          <w:b/>
          <w:bCs/>
        </w:rPr>
        <w:fldChar w:fldCharType="begin"/>
      </w:r>
      <w:r w:rsidR="0075128B" w:rsidRPr="00C504AB">
        <w:rPr>
          <w:b/>
          <w:bCs/>
        </w:rPr>
        <w:instrText xml:space="preserve"> REF _Ref90600451 \h </w:instrText>
      </w:r>
      <w:r w:rsidR="0075128B">
        <w:rPr>
          <w:b/>
          <w:bCs/>
        </w:rPr>
        <w:instrText xml:space="preserve"> \* MERGEFORMAT </w:instrText>
      </w:r>
      <w:r w:rsidR="0075128B" w:rsidRPr="00C504AB">
        <w:rPr>
          <w:b/>
          <w:bCs/>
        </w:rPr>
      </w:r>
      <w:r w:rsidR="0075128B" w:rsidRPr="00C504AB">
        <w:rPr>
          <w:b/>
          <w:bCs/>
        </w:rPr>
        <w:fldChar w:fldCharType="separate"/>
      </w:r>
      <w:r w:rsidR="00F002AE" w:rsidRPr="00F002AE">
        <w:rPr>
          <w:b/>
          <w:bCs/>
          <w:noProof/>
        </w:rPr>
        <w:t>5</w:t>
      </w:r>
      <w:r w:rsidR="00F002AE" w:rsidRPr="00F002AE">
        <w:rPr>
          <w:b/>
          <w:bCs/>
        </w:rPr>
        <w:t>.</w:t>
      </w:r>
      <w:r w:rsidR="00F002AE" w:rsidRPr="00F002AE">
        <w:rPr>
          <w:b/>
          <w:bCs/>
          <w:noProof/>
        </w:rPr>
        <w:t>8</w:t>
      </w:r>
      <w:r w:rsidR="00F002AE" w:rsidRPr="00F002AE">
        <w:rPr>
          <w:b/>
          <w:bCs/>
        </w:rPr>
        <w:t>. ábra</w:t>
      </w:r>
      <w:r w:rsidR="0075128B" w:rsidRPr="00C504AB">
        <w:rPr>
          <w:b/>
          <w:bCs/>
        </w:rPr>
        <w:fldChar w:fldCharType="end"/>
      </w:r>
      <w:r w:rsidR="0075128B">
        <w:t xml:space="preserve"> jobb oldala). Éppen ezért bevezettem a standardizált előny függvény használatát és több tanítást is futtattam mindkét metódussal kipróbálva.</w:t>
      </w:r>
    </w:p>
    <w:p w14:paraId="0808ABF1" w14:textId="77777777" w:rsidR="00EC4CB2" w:rsidRDefault="00EC4CB2" w:rsidP="00EC4CB2">
      <w:pPr>
        <w:pStyle w:val="Kp"/>
      </w:pPr>
      <w:r>
        <w:rPr>
          <w:noProof/>
        </w:rPr>
        <w:drawing>
          <wp:inline distT="0" distB="0" distL="0" distR="0" wp14:anchorId="031CA265" wp14:editId="7C8EA66C">
            <wp:extent cx="5391785" cy="1716405"/>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1785" cy="1716405"/>
                    </a:xfrm>
                    <a:prstGeom prst="rect">
                      <a:avLst/>
                    </a:prstGeom>
                    <a:noFill/>
                    <a:ln>
                      <a:noFill/>
                    </a:ln>
                  </pic:spPr>
                </pic:pic>
              </a:graphicData>
            </a:graphic>
          </wp:inline>
        </w:drawing>
      </w:r>
    </w:p>
    <w:bookmarkStart w:id="174" w:name="_Ref90601977"/>
    <w:p w14:paraId="7FA56B0C" w14:textId="0182DD10" w:rsidR="00EC4CB2" w:rsidRDefault="00EC4CB2" w:rsidP="00EC4CB2">
      <w:pPr>
        <w:pStyle w:val="Caption"/>
      </w:pPr>
      <w:r>
        <w:fldChar w:fldCharType="begin"/>
      </w:r>
      <w:r>
        <w:instrText xml:space="preserve"> STYLEREF 1 \s </w:instrText>
      </w:r>
      <w:r>
        <w:fldChar w:fldCharType="separate"/>
      </w:r>
      <w:r w:rsidR="00F002AE">
        <w:rPr>
          <w:noProof/>
        </w:rPr>
        <w:t>5</w:t>
      </w:r>
      <w:r>
        <w:fldChar w:fldCharType="end"/>
      </w:r>
      <w:r>
        <w:t>.</w:t>
      </w:r>
      <w:fldSimple w:instr=" SEQ ábra \* ARABIC \s 1 ">
        <w:r w:rsidR="00F002AE">
          <w:rPr>
            <w:noProof/>
          </w:rPr>
          <w:t>9</w:t>
        </w:r>
      </w:fldSimple>
      <w:r>
        <w:t>. ábra</w:t>
      </w:r>
      <w:bookmarkEnd w:id="174"/>
      <w:r w:rsidR="002E2B25">
        <w:t xml:space="preserve"> Állapot-érték alakulása standardizált előny esetén (</w:t>
      </w:r>
      <w:proofErr w:type="spellStart"/>
      <w:r w:rsidR="002E2B25">
        <w:t>b.o</w:t>
      </w:r>
      <w:proofErr w:type="spellEnd"/>
      <w:r w:rsidR="002E2B25">
        <w:t xml:space="preserve">. A2C, </w:t>
      </w:r>
      <w:proofErr w:type="spellStart"/>
      <w:r w:rsidR="002E2B25">
        <w:t>j.o</w:t>
      </w:r>
      <w:proofErr w:type="spellEnd"/>
      <w:r w:rsidR="002E2B25">
        <w:t>. PPO)</w:t>
      </w:r>
    </w:p>
    <w:p w14:paraId="4677FCD1" w14:textId="46FF8AC3" w:rsidR="00FA30CD" w:rsidRPr="008915C0" w:rsidRDefault="006B73D4" w:rsidP="00FA30CD">
      <w:r>
        <w:t xml:space="preserve">Az eredmény az </w:t>
      </w:r>
      <w:r w:rsidRPr="006B73D4">
        <w:rPr>
          <w:b/>
          <w:bCs/>
        </w:rPr>
        <w:fldChar w:fldCharType="begin"/>
      </w:r>
      <w:r w:rsidRPr="006B73D4">
        <w:rPr>
          <w:b/>
          <w:bCs/>
        </w:rPr>
        <w:instrText xml:space="preserve"> REF _Ref90601977 \h </w:instrText>
      </w:r>
      <w:r>
        <w:rPr>
          <w:b/>
          <w:bCs/>
        </w:rPr>
        <w:instrText xml:space="preserve"> \* MERGEFORMAT </w:instrText>
      </w:r>
      <w:r w:rsidRPr="006B73D4">
        <w:rPr>
          <w:b/>
          <w:bCs/>
        </w:rPr>
      </w:r>
      <w:r w:rsidRPr="006B73D4">
        <w:rPr>
          <w:b/>
          <w:bCs/>
        </w:rPr>
        <w:fldChar w:fldCharType="separate"/>
      </w:r>
      <w:r w:rsidR="00F002AE" w:rsidRPr="00F002AE">
        <w:rPr>
          <w:b/>
          <w:bCs/>
          <w:noProof/>
        </w:rPr>
        <w:t>5</w:t>
      </w:r>
      <w:r w:rsidR="00F002AE" w:rsidRPr="00F002AE">
        <w:rPr>
          <w:b/>
          <w:bCs/>
        </w:rPr>
        <w:t>.</w:t>
      </w:r>
      <w:r w:rsidR="00F002AE" w:rsidRPr="00F002AE">
        <w:rPr>
          <w:b/>
          <w:bCs/>
          <w:noProof/>
        </w:rPr>
        <w:t>9</w:t>
      </w:r>
      <w:r w:rsidR="00F002AE" w:rsidRPr="00F002AE">
        <w:rPr>
          <w:b/>
          <w:bCs/>
        </w:rPr>
        <w:t>. ábr</w:t>
      </w:r>
      <w:r w:rsidR="00F965E9">
        <w:rPr>
          <w:b/>
          <w:bCs/>
        </w:rPr>
        <w:t>án</w:t>
      </w:r>
      <w:r w:rsidRPr="006B73D4">
        <w:rPr>
          <w:b/>
          <w:bCs/>
        </w:rPr>
        <w:fldChar w:fldCharType="end"/>
      </w:r>
      <w:r>
        <w:t xml:space="preserve"> látható</w:t>
      </w:r>
      <w:r w:rsidR="0018162E">
        <w:t>: Egyik metódus esetében tudott 100,000 rollout alatt érdemlegesen közelebb jutni az ágens a célhoz.</w:t>
      </w:r>
      <w:r w:rsidR="008915C0">
        <w:t xml:space="preserve"> Az állapot-érték végig nulla körül maradt, a kocsi lényegében egyhelyben „mozgott”. Az </w:t>
      </w:r>
      <w:r w:rsidR="008915C0" w:rsidRPr="008915C0">
        <w:rPr>
          <w:b/>
          <w:bCs/>
        </w:rPr>
        <w:fldChar w:fldCharType="begin"/>
      </w:r>
      <w:r w:rsidR="008915C0" w:rsidRPr="008915C0">
        <w:rPr>
          <w:b/>
          <w:bCs/>
        </w:rPr>
        <w:instrText xml:space="preserve"> REF _Ref90602305 \h </w:instrText>
      </w:r>
      <w:r w:rsidR="008915C0">
        <w:rPr>
          <w:b/>
          <w:bCs/>
        </w:rPr>
        <w:instrText xml:space="preserve"> \* MERGEFORMAT </w:instrText>
      </w:r>
      <w:r w:rsidR="008915C0" w:rsidRPr="008915C0">
        <w:rPr>
          <w:b/>
          <w:bCs/>
        </w:rPr>
      </w:r>
      <w:r w:rsidR="008915C0" w:rsidRPr="008915C0">
        <w:rPr>
          <w:b/>
          <w:bCs/>
        </w:rPr>
        <w:fldChar w:fldCharType="separate"/>
      </w:r>
      <w:r w:rsidR="00F002AE" w:rsidRPr="00F002AE">
        <w:rPr>
          <w:b/>
          <w:bCs/>
          <w:noProof/>
        </w:rPr>
        <w:t>5</w:t>
      </w:r>
      <w:r w:rsidR="00F002AE" w:rsidRPr="00F002AE">
        <w:rPr>
          <w:b/>
          <w:bCs/>
        </w:rPr>
        <w:t>.</w:t>
      </w:r>
      <w:r w:rsidR="00F002AE" w:rsidRPr="00F002AE">
        <w:rPr>
          <w:b/>
          <w:bCs/>
          <w:noProof/>
        </w:rPr>
        <w:t>10</w:t>
      </w:r>
      <w:r w:rsidR="00F002AE" w:rsidRPr="00F002AE">
        <w:rPr>
          <w:b/>
          <w:bCs/>
        </w:rPr>
        <w:t>. ábr</w:t>
      </w:r>
      <w:r w:rsidR="00C3786F">
        <w:rPr>
          <w:b/>
          <w:bCs/>
        </w:rPr>
        <w:t>án</w:t>
      </w:r>
      <w:r w:rsidR="008915C0" w:rsidRPr="008915C0">
        <w:rPr>
          <w:b/>
          <w:bCs/>
        </w:rPr>
        <w:fldChar w:fldCharType="end"/>
      </w:r>
      <w:r w:rsidR="008915C0">
        <w:t xml:space="preserve"> is látható a delta jutalom alapján, hogy egyetlen epizód esetén közelítette meg az előtte álló objektumot, azt is csak az epizód vége felé, miközben rengeteg elakadás történt (alfa és tau büntetések).</w:t>
      </w:r>
      <w:r w:rsidR="00FA30CD">
        <w:t xml:space="preserve"> Ezenkívül a jellemzővektor másképpen fajult el, egy idő után csak zérus értékeket tartalmazott mindkét esetben (</w:t>
      </w:r>
      <w:r w:rsidR="00FA30CD" w:rsidRPr="00FA30CD">
        <w:rPr>
          <w:b/>
          <w:bCs/>
        </w:rPr>
        <w:fldChar w:fldCharType="begin"/>
      </w:r>
      <w:r w:rsidR="00FA30CD" w:rsidRPr="00FA30CD">
        <w:rPr>
          <w:b/>
          <w:bCs/>
        </w:rPr>
        <w:instrText xml:space="preserve"> REF _Ref90602620 \h </w:instrText>
      </w:r>
      <w:r w:rsidR="00FA30CD">
        <w:rPr>
          <w:b/>
          <w:bCs/>
        </w:rPr>
        <w:instrText xml:space="preserve"> \* MERGEFORMAT </w:instrText>
      </w:r>
      <w:r w:rsidR="00FA30CD" w:rsidRPr="00FA30CD">
        <w:rPr>
          <w:b/>
          <w:bCs/>
        </w:rPr>
      </w:r>
      <w:r w:rsidR="00FA30CD" w:rsidRPr="00FA30CD">
        <w:rPr>
          <w:b/>
          <w:bCs/>
        </w:rPr>
        <w:fldChar w:fldCharType="separate"/>
      </w:r>
      <w:r w:rsidR="00F002AE" w:rsidRPr="00F002AE">
        <w:rPr>
          <w:b/>
          <w:bCs/>
          <w:noProof/>
        </w:rPr>
        <w:t>5</w:t>
      </w:r>
      <w:r w:rsidR="00F002AE" w:rsidRPr="00F002AE">
        <w:rPr>
          <w:b/>
          <w:bCs/>
        </w:rPr>
        <w:t>.</w:t>
      </w:r>
      <w:r w:rsidR="00F002AE" w:rsidRPr="00F002AE">
        <w:rPr>
          <w:b/>
          <w:bCs/>
          <w:noProof/>
        </w:rPr>
        <w:t>11</w:t>
      </w:r>
      <w:r w:rsidR="00F002AE" w:rsidRPr="00F002AE">
        <w:rPr>
          <w:b/>
          <w:bCs/>
        </w:rPr>
        <w:t>. ábra</w:t>
      </w:r>
      <w:r w:rsidR="00FA30CD" w:rsidRPr="00FA30CD">
        <w:rPr>
          <w:b/>
          <w:bCs/>
        </w:rPr>
        <w:fldChar w:fldCharType="end"/>
      </w:r>
      <w:r w:rsidR="00FA30CD">
        <w:t xml:space="preserve">), így a második ötletet próbáltam ki. </w:t>
      </w:r>
    </w:p>
    <w:p w14:paraId="18BAFE8B" w14:textId="77777777" w:rsidR="00664263" w:rsidRDefault="00664263" w:rsidP="00664263">
      <w:pPr>
        <w:pStyle w:val="Kp"/>
      </w:pPr>
      <w:r>
        <w:rPr>
          <w:noProof/>
        </w:rPr>
        <w:lastRenderedPageBreak/>
        <w:drawing>
          <wp:inline distT="0" distB="0" distL="0" distR="0" wp14:anchorId="69B92706" wp14:editId="7F1B0C6F">
            <wp:extent cx="5315147" cy="3062605"/>
            <wp:effectExtent l="0" t="0" r="0" b="444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315147" cy="3062605"/>
                    </a:xfrm>
                    <a:prstGeom prst="rect">
                      <a:avLst/>
                    </a:prstGeom>
                    <a:noFill/>
                    <a:ln>
                      <a:noFill/>
                    </a:ln>
                  </pic:spPr>
                </pic:pic>
              </a:graphicData>
            </a:graphic>
          </wp:inline>
        </w:drawing>
      </w:r>
    </w:p>
    <w:bookmarkStart w:id="175" w:name="_Ref90602305"/>
    <w:p w14:paraId="6C255E24" w14:textId="38326053" w:rsidR="00C81701" w:rsidRDefault="00664263" w:rsidP="00664263">
      <w:pPr>
        <w:pStyle w:val="Caption"/>
      </w:pPr>
      <w:r>
        <w:fldChar w:fldCharType="begin"/>
      </w:r>
      <w:r>
        <w:instrText xml:space="preserve"> STYLEREF 1 \s </w:instrText>
      </w:r>
      <w:r>
        <w:fldChar w:fldCharType="separate"/>
      </w:r>
      <w:r w:rsidR="00F002AE">
        <w:rPr>
          <w:noProof/>
        </w:rPr>
        <w:t>5</w:t>
      </w:r>
      <w:r>
        <w:fldChar w:fldCharType="end"/>
      </w:r>
      <w:r>
        <w:t>.</w:t>
      </w:r>
      <w:fldSimple w:instr=" SEQ ábra \* ARABIC \s 1 ">
        <w:r w:rsidR="00F002AE">
          <w:rPr>
            <w:noProof/>
          </w:rPr>
          <w:t>10</w:t>
        </w:r>
      </w:fldSimple>
      <w:r>
        <w:t>. ábra</w:t>
      </w:r>
      <w:bookmarkEnd w:id="175"/>
      <w:r w:rsidR="00C3786F">
        <w:t xml:space="preserve"> </w:t>
      </w:r>
      <w:r w:rsidR="00A84AF3">
        <w:t>A jutalmak alakulásai standardizált előny esetén (PPO, 1 környezet)</w:t>
      </w:r>
    </w:p>
    <w:p w14:paraId="3351B486" w14:textId="15023F01" w:rsidR="004D5493" w:rsidRPr="00FE1008" w:rsidRDefault="004D5493" w:rsidP="004D5493">
      <w:pPr>
        <w:rPr>
          <w:color w:val="FF0000"/>
        </w:rPr>
      </w:pPr>
      <w:r>
        <w:t>A második ötlet a hibás viselkedés javítására, hogy A2C futtatása esetén megvárjuk azt a pontot, amikor maximális volt az epizód jutalma és kimentjük a háló (és az optimalizáló)</w:t>
      </w:r>
      <w:r w:rsidR="00EC4CB2">
        <w:t xml:space="preserve"> </w:t>
      </w:r>
      <w:r>
        <w:t>paramétereit.</w:t>
      </w:r>
      <w:r w:rsidR="00EC4CB2">
        <w:t xml:space="preserve"> Majd újraindítjuk a tanítást ebből az állapotból (</w:t>
      </w:r>
      <w:proofErr w:type="spellStart"/>
      <w:r w:rsidR="00EC4CB2" w:rsidRPr="00EC4CB2">
        <w:rPr>
          <w:i/>
          <w:iCs/>
        </w:rPr>
        <w:t>checkpoint</w:t>
      </w:r>
      <w:proofErr w:type="spellEnd"/>
      <w:r w:rsidR="00EC4CB2">
        <w:t xml:space="preserve">), de már kisebb tanulási lépéshosszt alkalmazva. Sajnos úgy tűnt, ezesetben is sokkal több iterációra lenne szükség, sok órányi tanítás sem hozott végül megfelelő </w:t>
      </w:r>
      <w:r w:rsidR="00EC4CB2" w:rsidRPr="00FE1008">
        <w:t>megoldást a problémára.</w:t>
      </w:r>
      <w:r w:rsidR="00FE1008">
        <w:t xml:space="preserve"> </w:t>
      </w:r>
      <w:r w:rsidR="00FE1008">
        <w:rPr>
          <w:color w:val="FF0000"/>
        </w:rPr>
        <w:t xml:space="preserve">Az újraindítást több tanulási </w:t>
      </w:r>
      <w:proofErr w:type="spellStart"/>
      <w:r w:rsidR="00FE1008">
        <w:rPr>
          <w:color w:val="FF0000"/>
        </w:rPr>
        <w:t>lépéshosszal</w:t>
      </w:r>
      <w:proofErr w:type="spellEnd"/>
      <w:r w:rsidR="00FE1008">
        <w:rPr>
          <w:color w:val="FF0000"/>
        </w:rPr>
        <w:t xml:space="preserve"> is ellenőriztem, a legtöbb esetben lassú konvergencia után ismét kiesett a háló az optimumból és helytelen viselkedést produkált.</w:t>
      </w:r>
    </w:p>
    <w:p w14:paraId="34D9B64E" w14:textId="77777777" w:rsidR="00FA4BF5" w:rsidRDefault="00FA4BF5" w:rsidP="00FA4BF5">
      <w:pPr>
        <w:pStyle w:val="Kp"/>
      </w:pPr>
      <w:r>
        <w:rPr>
          <w:noProof/>
        </w:rPr>
        <w:drawing>
          <wp:inline distT="0" distB="0" distL="0" distR="0" wp14:anchorId="534BC4C9" wp14:editId="5E7626C6">
            <wp:extent cx="5391785" cy="162179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1785" cy="1621790"/>
                    </a:xfrm>
                    <a:prstGeom prst="rect">
                      <a:avLst/>
                    </a:prstGeom>
                    <a:noFill/>
                    <a:ln>
                      <a:noFill/>
                    </a:ln>
                  </pic:spPr>
                </pic:pic>
              </a:graphicData>
            </a:graphic>
          </wp:inline>
        </w:drawing>
      </w:r>
    </w:p>
    <w:bookmarkStart w:id="176" w:name="_Ref90602620"/>
    <w:p w14:paraId="4CF37171" w14:textId="09537F62" w:rsidR="00EB2508" w:rsidRPr="006B73D4" w:rsidRDefault="00CE066D" w:rsidP="006B73D4">
      <w:pPr>
        <w:pStyle w:val="Caption"/>
      </w:pPr>
      <w:r>
        <w:fldChar w:fldCharType="begin"/>
      </w:r>
      <w:r>
        <w:instrText xml:space="preserve"> STYLEREF 1 \s </w:instrText>
      </w:r>
      <w:r>
        <w:fldChar w:fldCharType="separate"/>
      </w:r>
      <w:r w:rsidR="00F002AE">
        <w:rPr>
          <w:noProof/>
        </w:rPr>
        <w:t>5</w:t>
      </w:r>
      <w:r>
        <w:fldChar w:fldCharType="end"/>
      </w:r>
      <w:r>
        <w:t>.</w:t>
      </w:r>
      <w:fldSimple w:instr=" SEQ ábra \* ARABIC \s 1 ">
        <w:r w:rsidR="00F002AE">
          <w:rPr>
            <w:noProof/>
          </w:rPr>
          <w:t>11</w:t>
        </w:r>
      </w:fldSimple>
      <w:r w:rsidR="00FA4BF5">
        <w:t>. ábra</w:t>
      </w:r>
      <w:bookmarkEnd w:id="176"/>
      <w:r w:rsidR="002E2B25">
        <w:t xml:space="preserve"> A jellemző vektor standardizált előny alkalmazásakor (</w:t>
      </w:r>
      <w:proofErr w:type="spellStart"/>
      <w:r w:rsidR="002E2B25">
        <w:t>b.o</w:t>
      </w:r>
      <w:proofErr w:type="spellEnd"/>
      <w:r w:rsidR="002E2B25">
        <w:t xml:space="preserve">. A2C, </w:t>
      </w:r>
      <w:proofErr w:type="spellStart"/>
      <w:r w:rsidR="002E2B25">
        <w:t>j.o</w:t>
      </w:r>
      <w:proofErr w:type="spellEnd"/>
      <w:r w:rsidR="002E2B25">
        <w:t>. PPO)</w:t>
      </w:r>
    </w:p>
    <w:p w14:paraId="2F0B08D0" w14:textId="687CBCE2" w:rsidR="00B70E6A" w:rsidRPr="003834A7" w:rsidRDefault="00DD19FC" w:rsidP="003834A7">
      <w:pPr>
        <w:pStyle w:val="Heading1"/>
      </w:pPr>
      <w:bookmarkStart w:id="177" w:name="_Toc90603034"/>
      <w:r w:rsidRPr="003834A7">
        <w:lastRenderedPageBreak/>
        <w:t>Összefoglaló</w:t>
      </w:r>
      <w:bookmarkEnd w:id="177"/>
    </w:p>
    <w:p w14:paraId="4B329370" w14:textId="47848E22" w:rsidR="00027571" w:rsidRPr="00027571" w:rsidRDefault="00027571" w:rsidP="00027571">
      <w:pPr>
        <w:rPr>
          <w:color w:val="FF0000"/>
        </w:rPr>
      </w:pPr>
      <w:r w:rsidRPr="00027571">
        <w:rPr>
          <w:color w:val="FF0000"/>
        </w:rPr>
        <w:t xml:space="preserve">A diplomamunkámban </w:t>
      </w:r>
      <w:r w:rsidR="0017603F">
        <w:rPr>
          <w:color w:val="FF0000"/>
        </w:rPr>
        <w:t>megerősítéses tanulási módszereket alkalmazva egy olyan algoritmust készítettem el, mely</w:t>
      </w:r>
      <w:r w:rsidR="00874B3C">
        <w:rPr>
          <w:color w:val="FF0000"/>
        </w:rPr>
        <w:t>,</w:t>
      </w:r>
      <w:r w:rsidR="0017603F">
        <w:rPr>
          <w:color w:val="FF0000"/>
        </w:rPr>
        <w:t xml:space="preserve"> habár teljesíti az elvárt néhány alapfunkciót, ezt szuboptimális pályán teszi meg. </w:t>
      </w:r>
      <w:r w:rsidR="00874B3C">
        <w:rPr>
          <w:color w:val="FF0000"/>
        </w:rPr>
        <w:t xml:space="preserve">Valamint a szoftver biztonságos és gazdaságos teszteléséhez egy szimulált környezetet alkottam meg, melyben manuálisan implementált jutalom függvény értékeli az ágens akcióit.  </w:t>
      </w:r>
    </w:p>
    <w:p w14:paraId="2FEAA1A4" w14:textId="2BEC6EA7" w:rsidR="00475A45" w:rsidRDefault="00475A45" w:rsidP="00DD19FC">
      <w:r>
        <w:t xml:space="preserve">A megalkotott ágens architektúra vélhetően képes lenne </w:t>
      </w:r>
      <w:r w:rsidR="0017603F" w:rsidRPr="0017603F">
        <w:rPr>
          <w:color w:val="FF0000"/>
        </w:rPr>
        <w:t xml:space="preserve">pontosabban </w:t>
      </w:r>
      <w:r>
        <w:t xml:space="preserve">megtanulni az elvárt egyszerűbb funkciókat, viszont további hiperparaméter hangolások és tanítások szükségesek. A jutalom függvények paramétereit </w:t>
      </w:r>
      <w:r w:rsidR="00874B3C">
        <w:t>is</w:t>
      </w:r>
      <w:r>
        <w:t xml:space="preserve"> szintúgy </w:t>
      </w:r>
      <w:r w:rsidR="00717288">
        <w:t>még</w:t>
      </w:r>
      <w:r w:rsidR="00922BAB">
        <w:t xml:space="preserve"> </w:t>
      </w:r>
      <w:r>
        <w:t xml:space="preserve">hangolni kellene, amelyre két ötlet is megoldást nyújthatna. Mivel a jutalom függvényt szeretnénk maximalizálni a súlyok és </w:t>
      </w:r>
      <w:r w:rsidR="00DD4723">
        <w:t>más</w:t>
      </w:r>
      <w:r>
        <w:t xml:space="preserve"> hiperparaméterek függvényében,</w:t>
      </w:r>
      <w:r w:rsidR="00DD4723">
        <w:t xml:space="preserve"> ezért </w:t>
      </w:r>
      <w:r w:rsidR="00493AED">
        <w:t xml:space="preserve">jó megközelítés lehet </w:t>
      </w:r>
      <w:proofErr w:type="spellStart"/>
      <w:r>
        <w:t>Bayes</w:t>
      </w:r>
      <w:proofErr w:type="spellEnd"/>
      <w:r>
        <w:t xml:space="preserve"> optimalizáció segítségével </w:t>
      </w:r>
      <w:r w:rsidR="00493AED">
        <w:t>megkeresni</w:t>
      </w:r>
      <w:r>
        <w:t xml:space="preserve"> az optimális beállítást</w:t>
      </w:r>
      <w:r w:rsidR="00DD4723">
        <w:t>.</w:t>
      </w:r>
      <w:r w:rsidR="00707943">
        <w:t xml:space="preserve"> A másik megoldás lehet visszatérni az </w:t>
      </w:r>
      <w:proofErr w:type="spellStart"/>
      <w:r w:rsidR="00707943">
        <w:t>Inverse</w:t>
      </w:r>
      <w:proofErr w:type="spellEnd"/>
      <w:r w:rsidR="00707943">
        <w:t xml:space="preserve"> Reinforcement Learning módszerhez, melyről idő és erőforrások hiányában mondtam le.</w:t>
      </w:r>
    </w:p>
    <w:p w14:paraId="3AE9F700" w14:textId="03BD5E8E" w:rsidR="00D51F42" w:rsidRDefault="000F6CAD" w:rsidP="0033244F">
      <w:r w:rsidRPr="00D80A0A">
        <w:t xml:space="preserve">A </w:t>
      </w:r>
      <w:r w:rsidR="00E833CD">
        <w:t>környezettel</w:t>
      </w:r>
      <w:r w:rsidRPr="00D80A0A">
        <w:t xml:space="preserve"> kapcsolatban még </w:t>
      </w:r>
      <w:r w:rsidR="00C96B27">
        <w:t>számos továbbfejlesztési lehetőség adódik</w:t>
      </w:r>
      <w:r w:rsidRPr="00D80A0A">
        <w:t>. Az önvezetés robusztussága szempontjából</w:t>
      </w:r>
      <w:r w:rsidR="00005749">
        <w:t xml:space="preserve"> az </w:t>
      </w:r>
      <w:r w:rsidR="00005749" w:rsidRPr="00D80A0A">
        <w:t>egyik legfontosabb az</w:t>
      </w:r>
      <w:r w:rsidR="00005749">
        <w:t xml:space="preserve"> lenne</w:t>
      </w:r>
      <w:r w:rsidRPr="00D80A0A">
        <w:t xml:space="preserve">, hogy teljesen véletlenszerűen generált </w:t>
      </w:r>
      <w:r w:rsidR="00005749">
        <w:t xml:space="preserve">elemekből épüljön fel </w:t>
      </w:r>
      <w:r w:rsidRPr="00D80A0A">
        <w:t>a pálya</w:t>
      </w:r>
      <w:r w:rsidR="00005749">
        <w:t xml:space="preserve"> minden tanítá</w:t>
      </w:r>
      <w:r w:rsidR="00E833CD">
        <w:t>s kezdetekor</w:t>
      </w:r>
      <w:r w:rsidRPr="00D80A0A">
        <w:t xml:space="preserve">. Ez a </w:t>
      </w:r>
      <w:r w:rsidR="00D51F42">
        <w:t>véletlenszerűség</w:t>
      </w:r>
      <w:r w:rsidRPr="00D80A0A">
        <w:t xml:space="preserve"> azt a célt szolgál</w:t>
      </w:r>
      <w:r w:rsidR="00005749">
        <w:t>ná</w:t>
      </w:r>
      <w:r w:rsidRPr="00D80A0A">
        <w:t>, hogy a</w:t>
      </w:r>
      <w:r w:rsidR="00005749">
        <w:t>z ágens</w:t>
      </w:r>
      <w:r w:rsidRPr="00D80A0A">
        <w:t xml:space="preserve"> </w:t>
      </w:r>
      <w:r w:rsidR="00D8497F">
        <w:t xml:space="preserve">valóban </w:t>
      </w:r>
      <w:r w:rsidRPr="00D80A0A">
        <w:t>vezetni tanuljon meg,</w:t>
      </w:r>
      <w:r w:rsidR="002F3D8E">
        <w:t xml:space="preserve"> </w:t>
      </w:r>
      <w:r w:rsidR="00915CD5">
        <w:t xml:space="preserve">és </w:t>
      </w:r>
      <w:r w:rsidRPr="00D80A0A">
        <w:t xml:space="preserve">ne egy pályát magoljon be. Ennek megoldásában a legnagyobb akadályt az úttest jelenti, mely egyetlen objektumból áll, </w:t>
      </w:r>
      <w:r w:rsidR="004E4672">
        <w:t>ezért</w:t>
      </w:r>
      <w:r w:rsidRPr="00D80A0A">
        <w:t xml:space="preserve"> új objektumokat kell szerkeszteni</w:t>
      </w:r>
      <w:r w:rsidR="004E4672">
        <w:t xml:space="preserve"> vagy letölteni</w:t>
      </w:r>
      <w:r w:rsidRPr="00D80A0A">
        <w:t>.</w:t>
      </w:r>
    </w:p>
    <w:p w14:paraId="2B28E218" w14:textId="32055B3A" w:rsidR="000F6CAD" w:rsidRDefault="000F6CAD" w:rsidP="0033244F">
      <w:r w:rsidRPr="00D80A0A">
        <w:t xml:space="preserve">Későbbiekben a táblafelismerés képességével is fontos lenne </w:t>
      </w:r>
      <w:r w:rsidR="00481682">
        <w:t>kiegészíteni</w:t>
      </w:r>
      <w:r w:rsidRPr="00D80A0A">
        <w:t xml:space="preserve"> az ágens funkcióit, </w:t>
      </w:r>
      <w:r w:rsidR="00481682">
        <w:t>vagyis</w:t>
      </w:r>
      <w:r w:rsidRPr="00D80A0A">
        <w:t xml:space="preserve"> táblákat is el kell helyezni a környezetben. Ezenkívül </w:t>
      </w:r>
      <w:r w:rsidR="00C81806">
        <w:t xml:space="preserve">vélhetően </w:t>
      </w:r>
      <w:r w:rsidRPr="00D80A0A">
        <w:t xml:space="preserve">a magasságbeli változtatásokat </w:t>
      </w:r>
      <w:r w:rsidR="00697B14">
        <w:t>sem képes</w:t>
      </w:r>
      <w:r w:rsidR="0033244F" w:rsidRPr="00D80A0A">
        <w:t xml:space="preserve"> </w:t>
      </w:r>
      <w:r w:rsidR="00697B14">
        <w:t>kezelni</w:t>
      </w:r>
      <w:r w:rsidR="0033244F" w:rsidRPr="00D80A0A">
        <w:t xml:space="preserve"> </w:t>
      </w:r>
      <w:r w:rsidR="00B23F5D">
        <w:t xml:space="preserve">a </w:t>
      </w:r>
      <w:r w:rsidR="0033244F" w:rsidRPr="00D80A0A">
        <w:t>kocsi</w:t>
      </w:r>
      <w:r w:rsidRPr="00D80A0A">
        <w:t>, érdemes lehet lejtőket és emelkedőket is betervezni a versenypálya bizonyos szakaszaiba.</w:t>
      </w:r>
      <w:r w:rsidR="0066482F" w:rsidRPr="00D80A0A">
        <w:t xml:space="preserve"> </w:t>
      </w:r>
      <w:r w:rsidR="00307E1A">
        <w:t xml:space="preserve">A teljeskörű önvezetés elsajátításához </w:t>
      </w:r>
      <w:r w:rsidR="00B944C4">
        <w:t xml:space="preserve">azonban </w:t>
      </w:r>
      <w:r w:rsidR="00307E1A">
        <w:t>még nagyon sok helyzetet kellene prezentálni a szimulációban, például ú</w:t>
      </w:r>
      <w:r w:rsidR="0066482F" w:rsidRPr="00D80A0A">
        <w:t>t</w:t>
      </w:r>
      <w:r w:rsidR="00307E1A">
        <w:t>felfestések, körforgalmak, kereszteződések</w:t>
      </w:r>
      <w:r w:rsidR="0066482F" w:rsidRPr="00D80A0A">
        <w:t xml:space="preserve"> és egyéb közlekedést irányító jelzések</w:t>
      </w:r>
      <w:r w:rsidR="00307E1A">
        <w:t xml:space="preserve"> </w:t>
      </w:r>
      <w:r w:rsidR="005B0F79">
        <w:t xml:space="preserve">prezentálása </w:t>
      </w:r>
      <w:r w:rsidR="00307E1A">
        <w:t>szintén szükségesek.</w:t>
      </w:r>
    </w:p>
    <w:p w14:paraId="45A018B3" w14:textId="7226D0D4" w:rsidR="00544291" w:rsidRPr="00D80A0A" w:rsidRDefault="00A23386" w:rsidP="00921E36">
      <w:r>
        <w:t>Végezetül a</w:t>
      </w:r>
      <w:r w:rsidR="00553784">
        <w:t xml:space="preserve"> jövőben lehetne a hardveren egyszerűsíteni </w:t>
      </w:r>
      <w:proofErr w:type="spellStart"/>
      <w:r w:rsidR="00553784">
        <w:t>Depth</w:t>
      </w:r>
      <w:proofErr w:type="spellEnd"/>
      <w:r w:rsidR="00553784">
        <w:t xml:space="preserve"> </w:t>
      </w:r>
      <w:proofErr w:type="spellStart"/>
      <w:r w:rsidR="00553784">
        <w:t>Estimation</w:t>
      </w:r>
      <w:proofErr w:type="spellEnd"/>
      <w:r w:rsidR="00553784">
        <w:t xml:space="preserve"> </w:t>
      </w:r>
      <w:r w:rsidR="00890550">
        <w:t xml:space="preserve">hálózat alkalmazásával, melyek megbecsülik a 2D-s képen a pixelek távolságát. Így elég lenne egy egyszerű, akár </w:t>
      </w:r>
      <w:proofErr w:type="spellStart"/>
      <w:r w:rsidR="00890550">
        <w:t>mono</w:t>
      </w:r>
      <w:proofErr w:type="spellEnd"/>
      <w:r w:rsidR="00890550">
        <w:t xml:space="preserve"> RGB kamerát használni</w:t>
      </w:r>
      <w:r w:rsidR="00D51D84">
        <w:t xml:space="preserve"> az infravörös RGB-D kamera helyett</w:t>
      </w:r>
      <w:r w:rsidR="00890550">
        <w:t>. Bár még nem kellően pontosak, a jövőben ez vélhetően változni fog.</w:t>
      </w:r>
    </w:p>
    <w:bookmarkStart w:id="178" w:name="_Toc90603035" w:displacedByCustomXml="next"/>
    <w:bookmarkStart w:id="179" w:name="_Toc27123824" w:displacedByCustomXml="next"/>
    <w:sdt>
      <w:sdtPr>
        <w:rPr>
          <w:rFonts w:cs="Times New Roman"/>
          <w:b w:val="0"/>
          <w:bCs w:val="0"/>
          <w:kern w:val="0"/>
          <w:sz w:val="24"/>
          <w:szCs w:val="24"/>
        </w:rPr>
        <w:id w:val="542259642"/>
        <w:docPartObj>
          <w:docPartGallery w:val="Bibliographies"/>
          <w:docPartUnique/>
        </w:docPartObj>
      </w:sdtPr>
      <w:sdtEndPr/>
      <w:sdtContent>
        <w:p w14:paraId="68AD7A81" w14:textId="77777777" w:rsidR="00AC3FC9" w:rsidRDefault="00AC3FC9" w:rsidP="003834A7">
          <w:pPr>
            <w:pStyle w:val="Heading1"/>
          </w:pPr>
          <w:r>
            <w:t>Irodalomjegyzék</w:t>
          </w:r>
          <w:bookmarkEnd w:id="179"/>
          <w:bookmarkEnd w:id="178"/>
        </w:p>
        <w:sdt>
          <w:sdtPr>
            <w:id w:val="111145805"/>
            <w:bibliography/>
          </w:sdtPr>
          <w:sdtEndPr/>
          <w:sdtContent>
            <w:p w14:paraId="626DF2BF" w14:textId="77777777" w:rsidR="00F002AE" w:rsidRDefault="00AC3FC9" w:rsidP="00AC3FC9">
              <w:pPr>
                <w:ind w:firstLine="0"/>
                <w:rPr>
                  <w:noProof/>
                  <w:sz w:val="20"/>
                  <w:szCs w:val="20"/>
                  <w:lang w:eastAsia="hu-HU"/>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95"/>
                <w:gridCol w:w="7309"/>
              </w:tblGrid>
              <w:tr w:rsidR="00F002AE" w14:paraId="6C5C0439" w14:textId="77777777">
                <w:trPr>
                  <w:divId w:val="1016426226"/>
                  <w:tblCellSpacing w:w="15" w:type="dxa"/>
                </w:trPr>
                <w:tc>
                  <w:tcPr>
                    <w:tcW w:w="50" w:type="pct"/>
                    <w:hideMark/>
                  </w:tcPr>
                  <w:p w14:paraId="6607D486" w14:textId="11396896" w:rsidR="00F002AE" w:rsidRDefault="00F002AE">
                    <w:pPr>
                      <w:pStyle w:val="Bibliography"/>
                      <w:rPr>
                        <w:noProof/>
                      </w:rPr>
                    </w:pPr>
                    <w:r>
                      <w:rPr>
                        <w:noProof/>
                      </w:rPr>
                      <w:t xml:space="preserve">[1] </w:t>
                    </w:r>
                  </w:p>
                </w:tc>
                <w:tc>
                  <w:tcPr>
                    <w:tcW w:w="0" w:type="auto"/>
                    <w:hideMark/>
                  </w:tcPr>
                  <w:p w14:paraId="55710866" w14:textId="77777777" w:rsidR="00F002AE" w:rsidRDefault="00F002AE">
                    <w:pPr>
                      <w:pStyle w:val="Bibliography"/>
                      <w:rPr>
                        <w:noProof/>
                      </w:rPr>
                    </w:pPr>
                    <w:r>
                      <w:rPr>
                        <w:noProof/>
                      </w:rPr>
                      <w:t>M. A. Nielsen, Neural Networks and Deep Learning, szerk., %1. kötet, , : Determination Press, 2015, p. .</w:t>
                    </w:r>
                  </w:p>
                </w:tc>
              </w:tr>
              <w:tr w:rsidR="00F002AE" w14:paraId="6DB657E5" w14:textId="77777777">
                <w:trPr>
                  <w:divId w:val="1016426226"/>
                  <w:tblCellSpacing w:w="15" w:type="dxa"/>
                </w:trPr>
                <w:tc>
                  <w:tcPr>
                    <w:tcW w:w="50" w:type="pct"/>
                    <w:hideMark/>
                  </w:tcPr>
                  <w:p w14:paraId="211AF060" w14:textId="77777777" w:rsidR="00F002AE" w:rsidRDefault="00F002AE">
                    <w:pPr>
                      <w:pStyle w:val="Bibliography"/>
                      <w:rPr>
                        <w:noProof/>
                      </w:rPr>
                    </w:pPr>
                    <w:r>
                      <w:rPr>
                        <w:noProof/>
                      </w:rPr>
                      <w:t xml:space="preserve">[2] </w:t>
                    </w:r>
                  </w:p>
                </w:tc>
                <w:tc>
                  <w:tcPr>
                    <w:tcW w:w="0" w:type="auto"/>
                    <w:hideMark/>
                  </w:tcPr>
                  <w:p w14:paraId="21845B7C" w14:textId="77777777" w:rsidR="00F002AE" w:rsidRDefault="00F002AE">
                    <w:pPr>
                      <w:pStyle w:val="Bibliography"/>
                      <w:rPr>
                        <w:noProof/>
                      </w:rPr>
                    </w:pPr>
                    <w:r>
                      <w:rPr>
                        <w:noProof/>
                      </w:rPr>
                      <w:t xml:space="preserve">. . Siuly, Y. . Li és P. . Wen, „Clustering technique-based least square support vector machine for EEG signal classification,” </w:t>
                    </w:r>
                    <w:r>
                      <w:rPr>
                        <w:i/>
                        <w:iCs/>
                        <w:noProof/>
                      </w:rPr>
                      <w:t xml:space="preserve">Computer Methods and Programs in Biomedicine, </w:t>
                    </w:r>
                    <w:r>
                      <w:rPr>
                        <w:noProof/>
                      </w:rPr>
                      <w:t xml:space="preserve">%1. kötet104, %1. szám3, pp. 358-372, 2011. </w:t>
                    </w:r>
                  </w:p>
                </w:tc>
              </w:tr>
              <w:tr w:rsidR="00F002AE" w14:paraId="6B101219" w14:textId="77777777">
                <w:trPr>
                  <w:divId w:val="1016426226"/>
                  <w:tblCellSpacing w:w="15" w:type="dxa"/>
                </w:trPr>
                <w:tc>
                  <w:tcPr>
                    <w:tcW w:w="50" w:type="pct"/>
                    <w:hideMark/>
                  </w:tcPr>
                  <w:p w14:paraId="0756E0B5" w14:textId="77777777" w:rsidR="00F002AE" w:rsidRDefault="00F002AE">
                    <w:pPr>
                      <w:pStyle w:val="Bibliography"/>
                      <w:rPr>
                        <w:noProof/>
                      </w:rPr>
                    </w:pPr>
                    <w:r>
                      <w:rPr>
                        <w:noProof/>
                      </w:rPr>
                      <w:t xml:space="preserve">[3] </w:t>
                    </w:r>
                  </w:p>
                </w:tc>
                <w:tc>
                  <w:tcPr>
                    <w:tcW w:w="0" w:type="auto"/>
                    <w:hideMark/>
                  </w:tcPr>
                  <w:p w14:paraId="2AF7449D" w14:textId="77777777" w:rsidR="00F002AE" w:rsidRDefault="00F002AE">
                    <w:pPr>
                      <w:pStyle w:val="Bibliography"/>
                      <w:rPr>
                        <w:noProof/>
                      </w:rPr>
                    </w:pPr>
                    <w:r>
                      <w:rPr>
                        <w:noProof/>
                      </w:rPr>
                      <w:t xml:space="preserve">Y. . Lin, Y. . Lee és G. . Wahba, „Support Vector Machines for Classification in Nonstandard Situations,” </w:t>
                    </w:r>
                    <w:r>
                      <w:rPr>
                        <w:i/>
                        <w:iCs/>
                        <w:noProof/>
                      </w:rPr>
                      <w:t xml:space="preserve">Machine Learning, </w:t>
                    </w:r>
                    <w:r>
                      <w:rPr>
                        <w:noProof/>
                      </w:rPr>
                      <w:t xml:space="preserve">%1. kötet46, %1. szám1, pp. 191-202, 2002. </w:t>
                    </w:r>
                  </w:p>
                </w:tc>
              </w:tr>
              <w:tr w:rsidR="00F002AE" w14:paraId="3867EC58" w14:textId="77777777">
                <w:trPr>
                  <w:divId w:val="1016426226"/>
                  <w:tblCellSpacing w:w="15" w:type="dxa"/>
                </w:trPr>
                <w:tc>
                  <w:tcPr>
                    <w:tcW w:w="50" w:type="pct"/>
                    <w:hideMark/>
                  </w:tcPr>
                  <w:p w14:paraId="62934BD5" w14:textId="77777777" w:rsidR="00F002AE" w:rsidRDefault="00F002AE">
                    <w:pPr>
                      <w:pStyle w:val="Bibliography"/>
                      <w:rPr>
                        <w:noProof/>
                      </w:rPr>
                    </w:pPr>
                    <w:r>
                      <w:rPr>
                        <w:noProof/>
                      </w:rPr>
                      <w:t xml:space="preserve">[4] </w:t>
                    </w:r>
                  </w:p>
                </w:tc>
                <w:tc>
                  <w:tcPr>
                    <w:tcW w:w="0" w:type="auto"/>
                    <w:hideMark/>
                  </w:tcPr>
                  <w:p w14:paraId="47D102DE" w14:textId="77777777" w:rsidR="00F002AE" w:rsidRDefault="00F002AE">
                    <w:pPr>
                      <w:pStyle w:val="Bibliography"/>
                      <w:rPr>
                        <w:noProof/>
                      </w:rPr>
                    </w:pPr>
                    <w:r>
                      <w:rPr>
                        <w:noProof/>
                      </w:rPr>
                      <w:t>V. C. Raykar és P. . Agrawal, „Sequential crowdsourced labeling as an epsilon-greedy exploration in a Markov Decision Process,” , 2014. [Online]. Available: http://proceedings.mlr.press/v33/raykar14.pdf. [Hozzáférés dátuma: 31 5 2020].</w:t>
                    </w:r>
                  </w:p>
                </w:tc>
              </w:tr>
              <w:tr w:rsidR="00F002AE" w14:paraId="465C23C6" w14:textId="77777777">
                <w:trPr>
                  <w:divId w:val="1016426226"/>
                  <w:tblCellSpacing w:w="15" w:type="dxa"/>
                </w:trPr>
                <w:tc>
                  <w:tcPr>
                    <w:tcW w:w="50" w:type="pct"/>
                    <w:hideMark/>
                  </w:tcPr>
                  <w:p w14:paraId="05E2C2D1" w14:textId="77777777" w:rsidR="00F002AE" w:rsidRDefault="00F002AE">
                    <w:pPr>
                      <w:pStyle w:val="Bibliography"/>
                      <w:rPr>
                        <w:noProof/>
                      </w:rPr>
                    </w:pPr>
                    <w:r>
                      <w:rPr>
                        <w:noProof/>
                      </w:rPr>
                      <w:t xml:space="preserve">[5] </w:t>
                    </w:r>
                  </w:p>
                </w:tc>
                <w:tc>
                  <w:tcPr>
                    <w:tcW w:w="0" w:type="auto"/>
                    <w:hideMark/>
                  </w:tcPr>
                  <w:p w14:paraId="67586D0B" w14:textId="77777777" w:rsidR="00F002AE" w:rsidRDefault="00F002AE">
                    <w:pPr>
                      <w:pStyle w:val="Bibliography"/>
                      <w:rPr>
                        <w:noProof/>
                      </w:rPr>
                    </w:pPr>
                    <w:r>
                      <w:rPr>
                        <w:noProof/>
                      </w:rPr>
                      <w:t xml:space="preserve">L. . Baird, „Residual algorithms: Reinforcement learning with function approximation,” </w:t>
                    </w:r>
                    <w:r>
                      <w:rPr>
                        <w:i/>
                        <w:iCs/>
                        <w:noProof/>
                      </w:rPr>
                      <w:t xml:space="preserve">ICML, </w:t>
                    </w:r>
                    <w:r>
                      <w:rPr>
                        <w:noProof/>
                      </w:rPr>
                      <w:t xml:space="preserve">%1. kötet, %1. szám, p. 30–37, 1995. </w:t>
                    </w:r>
                  </w:p>
                </w:tc>
              </w:tr>
              <w:tr w:rsidR="00F002AE" w14:paraId="0B48A563" w14:textId="77777777">
                <w:trPr>
                  <w:divId w:val="1016426226"/>
                  <w:tblCellSpacing w:w="15" w:type="dxa"/>
                </w:trPr>
                <w:tc>
                  <w:tcPr>
                    <w:tcW w:w="50" w:type="pct"/>
                    <w:hideMark/>
                  </w:tcPr>
                  <w:p w14:paraId="57D54888" w14:textId="77777777" w:rsidR="00F002AE" w:rsidRDefault="00F002AE">
                    <w:pPr>
                      <w:pStyle w:val="Bibliography"/>
                      <w:rPr>
                        <w:noProof/>
                      </w:rPr>
                    </w:pPr>
                    <w:r>
                      <w:rPr>
                        <w:noProof/>
                      </w:rPr>
                      <w:t xml:space="preserve">[6] </w:t>
                    </w:r>
                  </w:p>
                </w:tc>
                <w:tc>
                  <w:tcPr>
                    <w:tcW w:w="0" w:type="auto"/>
                    <w:hideMark/>
                  </w:tcPr>
                  <w:p w14:paraId="2C4C6EF0" w14:textId="77777777" w:rsidR="00F002AE" w:rsidRDefault="00F002AE">
                    <w:pPr>
                      <w:pStyle w:val="Bibliography"/>
                      <w:rPr>
                        <w:noProof/>
                      </w:rPr>
                    </w:pPr>
                    <w:r>
                      <w:rPr>
                        <w:noProof/>
                      </w:rPr>
                      <w:t>„Reinforcement Learning / Successes of Reinforcement Learning,” , . [Online]. Available: http://umichrl.pbworks.com/Successes-of-Reinforcement-Learning/. [Hozzáférés dátuma: 31 5 2020].</w:t>
                    </w:r>
                  </w:p>
                </w:tc>
              </w:tr>
              <w:tr w:rsidR="00F002AE" w14:paraId="0002EBB3" w14:textId="77777777">
                <w:trPr>
                  <w:divId w:val="1016426226"/>
                  <w:tblCellSpacing w:w="15" w:type="dxa"/>
                </w:trPr>
                <w:tc>
                  <w:tcPr>
                    <w:tcW w:w="50" w:type="pct"/>
                    <w:hideMark/>
                  </w:tcPr>
                  <w:p w14:paraId="7CFD8347" w14:textId="77777777" w:rsidR="00F002AE" w:rsidRDefault="00F002AE">
                    <w:pPr>
                      <w:pStyle w:val="Bibliography"/>
                      <w:rPr>
                        <w:noProof/>
                      </w:rPr>
                    </w:pPr>
                    <w:r>
                      <w:rPr>
                        <w:noProof/>
                      </w:rPr>
                      <w:t xml:space="preserve">[7] </w:t>
                    </w:r>
                  </w:p>
                </w:tc>
                <w:tc>
                  <w:tcPr>
                    <w:tcW w:w="0" w:type="auto"/>
                    <w:hideMark/>
                  </w:tcPr>
                  <w:p w14:paraId="24A24377" w14:textId="77777777" w:rsidR="00F002AE" w:rsidRDefault="00F002AE">
                    <w:pPr>
                      <w:pStyle w:val="Bibliography"/>
                      <w:rPr>
                        <w:noProof/>
                      </w:rPr>
                    </w:pPr>
                    <w:r>
                      <w:rPr>
                        <w:noProof/>
                      </w:rPr>
                      <w:t xml:space="preserve">J. . Peters, S. . Vijayakumar és S. . Schaal, „Natural actor-critic,” </w:t>
                    </w:r>
                    <w:r>
                      <w:rPr>
                        <w:i/>
                        <w:iCs/>
                        <w:noProof/>
                      </w:rPr>
                      <w:t xml:space="preserve">Lecture Notes in Computer Science, </w:t>
                    </w:r>
                    <w:r>
                      <w:rPr>
                        <w:noProof/>
                      </w:rPr>
                      <w:t xml:space="preserve">%1. kötet, %1. szám, pp. 280-291, 2005. </w:t>
                    </w:r>
                  </w:p>
                </w:tc>
              </w:tr>
              <w:tr w:rsidR="00F002AE" w14:paraId="02E2306A" w14:textId="77777777">
                <w:trPr>
                  <w:divId w:val="1016426226"/>
                  <w:tblCellSpacing w:w="15" w:type="dxa"/>
                </w:trPr>
                <w:tc>
                  <w:tcPr>
                    <w:tcW w:w="50" w:type="pct"/>
                    <w:hideMark/>
                  </w:tcPr>
                  <w:p w14:paraId="0B18DFBD" w14:textId="77777777" w:rsidR="00F002AE" w:rsidRDefault="00F002AE">
                    <w:pPr>
                      <w:pStyle w:val="Bibliography"/>
                      <w:rPr>
                        <w:noProof/>
                      </w:rPr>
                    </w:pPr>
                    <w:r>
                      <w:rPr>
                        <w:noProof/>
                      </w:rPr>
                      <w:t xml:space="preserve">[8] </w:t>
                    </w:r>
                  </w:p>
                </w:tc>
                <w:tc>
                  <w:tcPr>
                    <w:tcW w:w="0" w:type="auto"/>
                    <w:hideMark/>
                  </w:tcPr>
                  <w:p w14:paraId="544C017E" w14:textId="77777777" w:rsidR="00F002AE" w:rsidRDefault="00F002AE">
                    <w:pPr>
                      <w:pStyle w:val="Bibliography"/>
                      <w:rPr>
                        <w:noProof/>
                      </w:rPr>
                    </w:pPr>
                    <w:r>
                      <w:rPr>
                        <w:noProof/>
                      </w:rPr>
                      <w:t xml:space="preserve">S. . Li, S. . Bing és S. . Yang, „Distributional Advantage Actor-Critic.,” </w:t>
                    </w:r>
                    <w:r>
                      <w:rPr>
                        <w:i/>
                        <w:iCs/>
                        <w:noProof/>
                      </w:rPr>
                      <w:t xml:space="preserve">arXiv: Learning, </w:t>
                    </w:r>
                    <w:r>
                      <w:rPr>
                        <w:noProof/>
                      </w:rPr>
                      <w:t xml:space="preserve">%1. kötet, %1. szám, p. , 2018. </w:t>
                    </w:r>
                  </w:p>
                </w:tc>
              </w:tr>
              <w:tr w:rsidR="00F002AE" w14:paraId="46FFAAD6" w14:textId="77777777">
                <w:trPr>
                  <w:divId w:val="1016426226"/>
                  <w:tblCellSpacing w:w="15" w:type="dxa"/>
                </w:trPr>
                <w:tc>
                  <w:tcPr>
                    <w:tcW w:w="50" w:type="pct"/>
                    <w:hideMark/>
                  </w:tcPr>
                  <w:p w14:paraId="3A68139F" w14:textId="77777777" w:rsidR="00F002AE" w:rsidRDefault="00F002AE">
                    <w:pPr>
                      <w:pStyle w:val="Bibliography"/>
                      <w:rPr>
                        <w:noProof/>
                      </w:rPr>
                    </w:pPr>
                    <w:r>
                      <w:rPr>
                        <w:noProof/>
                      </w:rPr>
                      <w:t xml:space="preserve">[9] </w:t>
                    </w:r>
                  </w:p>
                </w:tc>
                <w:tc>
                  <w:tcPr>
                    <w:tcW w:w="0" w:type="auto"/>
                    <w:hideMark/>
                  </w:tcPr>
                  <w:p w14:paraId="45C58EAF" w14:textId="77777777" w:rsidR="00F002AE" w:rsidRDefault="00F002AE">
                    <w:pPr>
                      <w:pStyle w:val="Bibliography"/>
                      <w:rPr>
                        <w:noProof/>
                      </w:rPr>
                    </w:pPr>
                    <w:r>
                      <w:rPr>
                        <w:noProof/>
                      </w:rPr>
                      <w:t>A. . Juliani, „Simple Reinforcement Learning with Tensorflow Part 8: Asynchronous Actor-Critic Agents (A3C),” , . [Online]. Available: https://medium.com/emergent-future/simple-reinforcement-learning-with-</w:t>
                    </w:r>
                    <w:r>
                      <w:rPr>
                        <w:noProof/>
                      </w:rPr>
                      <w:lastRenderedPageBreak/>
                      <w:t>tensorflow-part-8-asynchronous-actor-critic-agents-a3c-c88f72a5e9f2. [Hozzáférés dátuma: 31 5 2020].</w:t>
                    </w:r>
                  </w:p>
                </w:tc>
              </w:tr>
              <w:tr w:rsidR="00F002AE" w14:paraId="4E8E4E86" w14:textId="77777777">
                <w:trPr>
                  <w:divId w:val="1016426226"/>
                  <w:tblCellSpacing w:w="15" w:type="dxa"/>
                </w:trPr>
                <w:tc>
                  <w:tcPr>
                    <w:tcW w:w="50" w:type="pct"/>
                    <w:hideMark/>
                  </w:tcPr>
                  <w:p w14:paraId="5949B6B9" w14:textId="77777777" w:rsidR="00F002AE" w:rsidRDefault="00F002AE">
                    <w:pPr>
                      <w:pStyle w:val="Bibliography"/>
                      <w:rPr>
                        <w:noProof/>
                      </w:rPr>
                    </w:pPr>
                    <w:r>
                      <w:rPr>
                        <w:noProof/>
                      </w:rPr>
                      <w:lastRenderedPageBreak/>
                      <w:t xml:space="preserve">[10] </w:t>
                    </w:r>
                  </w:p>
                </w:tc>
                <w:tc>
                  <w:tcPr>
                    <w:tcW w:w="0" w:type="auto"/>
                    <w:hideMark/>
                  </w:tcPr>
                  <w:p w14:paraId="7BF3AF05" w14:textId="77777777" w:rsidR="00F002AE" w:rsidRDefault="00F002AE">
                    <w:pPr>
                      <w:pStyle w:val="Bibliography"/>
                      <w:rPr>
                        <w:noProof/>
                      </w:rPr>
                    </w:pPr>
                    <w:r>
                      <w:rPr>
                        <w:noProof/>
                      </w:rPr>
                      <w:t xml:space="preserve">J. . Vig és Y. . Belinkov, „Analyzing the Structure of Attention in a Transformer Language Model,” </w:t>
                    </w:r>
                    <w:r>
                      <w:rPr>
                        <w:i/>
                        <w:iCs/>
                        <w:noProof/>
                      </w:rPr>
                      <w:t xml:space="preserve">arXiv: Computation and Language, </w:t>
                    </w:r>
                    <w:r>
                      <w:rPr>
                        <w:noProof/>
                      </w:rPr>
                      <w:t xml:space="preserve">%1. kötet, %1. szám, p. , 2019. </w:t>
                    </w:r>
                  </w:p>
                </w:tc>
              </w:tr>
              <w:tr w:rsidR="00F002AE" w14:paraId="6153606C" w14:textId="77777777">
                <w:trPr>
                  <w:divId w:val="1016426226"/>
                  <w:tblCellSpacing w:w="15" w:type="dxa"/>
                </w:trPr>
                <w:tc>
                  <w:tcPr>
                    <w:tcW w:w="50" w:type="pct"/>
                    <w:hideMark/>
                  </w:tcPr>
                  <w:p w14:paraId="44674053" w14:textId="77777777" w:rsidR="00F002AE" w:rsidRDefault="00F002AE">
                    <w:pPr>
                      <w:pStyle w:val="Bibliography"/>
                      <w:rPr>
                        <w:noProof/>
                      </w:rPr>
                    </w:pPr>
                    <w:r>
                      <w:rPr>
                        <w:noProof/>
                      </w:rPr>
                      <w:t xml:space="preserve">[11] </w:t>
                    </w:r>
                  </w:p>
                </w:tc>
                <w:tc>
                  <w:tcPr>
                    <w:tcW w:w="0" w:type="auto"/>
                    <w:hideMark/>
                  </w:tcPr>
                  <w:p w14:paraId="481B7B3B" w14:textId="77777777" w:rsidR="00F002AE" w:rsidRDefault="00F002AE">
                    <w:pPr>
                      <w:pStyle w:val="Bibliography"/>
                      <w:rPr>
                        <w:noProof/>
                      </w:rPr>
                    </w:pPr>
                    <w:r>
                      <w:rPr>
                        <w:noProof/>
                      </w:rPr>
                      <w:t xml:space="preserve">S. . Bock, J. . Goppold és M. . Weiß, „An improvement of the convergence proof of the ADAM-Optimizer.,” </w:t>
                    </w:r>
                    <w:r>
                      <w:rPr>
                        <w:i/>
                        <w:iCs/>
                        <w:noProof/>
                      </w:rPr>
                      <w:t xml:space="preserve">arXiv: Learning, </w:t>
                    </w:r>
                    <w:r>
                      <w:rPr>
                        <w:noProof/>
                      </w:rPr>
                      <w:t xml:space="preserve">%1. kötet, %1. szám, p. , 2018. </w:t>
                    </w:r>
                  </w:p>
                </w:tc>
              </w:tr>
              <w:tr w:rsidR="00F002AE" w14:paraId="084F6D60" w14:textId="77777777">
                <w:trPr>
                  <w:divId w:val="1016426226"/>
                  <w:tblCellSpacing w:w="15" w:type="dxa"/>
                </w:trPr>
                <w:tc>
                  <w:tcPr>
                    <w:tcW w:w="50" w:type="pct"/>
                    <w:hideMark/>
                  </w:tcPr>
                  <w:p w14:paraId="56A6EED8" w14:textId="77777777" w:rsidR="00F002AE" w:rsidRDefault="00F002AE">
                    <w:pPr>
                      <w:pStyle w:val="Bibliography"/>
                      <w:rPr>
                        <w:noProof/>
                      </w:rPr>
                    </w:pPr>
                    <w:r>
                      <w:rPr>
                        <w:noProof/>
                      </w:rPr>
                      <w:t xml:space="preserve">[12] </w:t>
                    </w:r>
                  </w:p>
                </w:tc>
                <w:tc>
                  <w:tcPr>
                    <w:tcW w:w="0" w:type="auto"/>
                    <w:hideMark/>
                  </w:tcPr>
                  <w:p w14:paraId="5D25A59D" w14:textId="77777777" w:rsidR="00F002AE" w:rsidRDefault="00F002AE">
                    <w:pPr>
                      <w:pStyle w:val="Bibliography"/>
                      <w:rPr>
                        <w:noProof/>
                      </w:rPr>
                    </w:pPr>
                    <w:r>
                      <w:rPr>
                        <w:noProof/>
                      </w:rPr>
                      <w:t>„Welcome to Colaboratory,” , . [Online]. Available: https://colab.research.google.com. [Hozzáférés dátuma: 22 5 2019].</w:t>
                    </w:r>
                  </w:p>
                </w:tc>
              </w:tr>
              <w:tr w:rsidR="00F002AE" w14:paraId="2DB7CF64" w14:textId="77777777">
                <w:trPr>
                  <w:divId w:val="1016426226"/>
                  <w:tblCellSpacing w:w="15" w:type="dxa"/>
                </w:trPr>
                <w:tc>
                  <w:tcPr>
                    <w:tcW w:w="50" w:type="pct"/>
                    <w:hideMark/>
                  </w:tcPr>
                  <w:p w14:paraId="6A23C095" w14:textId="77777777" w:rsidR="00F002AE" w:rsidRDefault="00F002AE">
                    <w:pPr>
                      <w:pStyle w:val="Bibliography"/>
                      <w:rPr>
                        <w:noProof/>
                      </w:rPr>
                    </w:pPr>
                    <w:r>
                      <w:rPr>
                        <w:noProof/>
                      </w:rPr>
                      <w:t xml:space="preserve">[13] </w:t>
                    </w:r>
                  </w:p>
                </w:tc>
                <w:tc>
                  <w:tcPr>
                    <w:tcW w:w="0" w:type="auto"/>
                    <w:hideMark/>
                  </w:tcPr>
                  <w:p w14:paraId="78A0039E" w14:textId="77777777" w:rsidR="00F002AE" w:rsidRDefault="00F002AE">
                    <w:pPr>
                      <w:pStyle w:val="Bibliography"/>
                      <w:rPr>
                        <w:noProof/>
                      </w:rPr>
                    </w:pPr>
                    <w:r>
                      <w:rPr>
                        <w:noProof/>
                      </w:rPr>
                      <w:t>„Project Jupyter,” , . [Online]. Available: https://jupyter.org/. [Hozzáférés dátuma: 22 5 2019].</w:t>
                    </w:r>
                  </w:p>
                </w:tc>
              </w:tr>
              <w:tr w:rsidR="00F002AE" w14:paraId="587DE9D8" w14:textId="77777777">
                <w:trPr>
                  <w:divId w:val="1016426226"/>
                  <w:tblCellSpacing w:w="15" w:type="dxa"/>
                </w:trPr>
                <w:tc>
                  <w:tcPr>
                    <w:tcW w:w="50" w:type="pct"/>
                    <w:hideMark/>
                  </w:tcPr>
                  <w:p w14:paraId="7F9C0711" w14:textId="77777777" w:rsidR="00F002AE" w:rsidRDefault="00F002AE">
                    <w:pPr>
                      <w:pStyle w:val="Bibliography"/>
                      <w:rPr>
                        <w:noProof/>
                      </w:rPr>
                    </w:pPr>
                    <w:r>
                      <w:rPr>
                        <w:noProof/>
                      </w:rPr>
                      <w:t xml:space="preserve">[14] </w:t>
                    </w:r>
                  </w:p>
                </w:tc>
                <w:tc>
                  <w:tcPr>
                    <w:tcW w:w="0" w:type="auto"/>
                    <w:hideMark/>
                  </w:tcPr>
                  <w:p w14:paraId="1FC80BEB" w14:textId="77777777" w:rsidR="00F002AE" w:rsidRDefault="00F002AE">
                    <w:pPr>
                      <w:pStyle w:val="Bibliography"/>
                      <w:rPr>
                        <w:noProof/>
                      </w:rPr>
                    </w:pPr>
                    <w:r>
                      <w:rPr>
                        <w:noProof/>
                      </w:rPr>
                      <w:t>„Parallel Programming and Computing Platform,” , . [Online]. Available: http://www.nvidia.com/object/cuda_home_new.html. [Hozzáférés dátuma: 22 5 2019].</w:t>
                    </w:r>
                  </w:p>
                </w:tc>
              </w:tr>
              <w:tr w:rsidR="00F002AE" w14:paraId="592F54EA" w14:textId="77777777">
                <w:trPr>
                  <w:divId w:val="1016426226"/>
                  <w:tblCellSpacing w:w="15" w:type="dxa"/>
                </w:trPr>
                <w:tc>
                  <w:tcPr>
                    <w:tcW w:w="50" w:type="pct"/>
                    <w:hideMark/>
                  </w:tcPr>
                  <w:p w14:paraId="7180FB80" w14:textId="77777777" w:rsidR="00F002AE" w:rsidRDefault="00F002AE">
                    <w:pPr>
                      <w:pStyle w:val="Bibliography"/>
                      <w:rPr>
                        <w:noProof/>
                      </w:rPr>
                    </w:pPr>
                    <w:r>
                      <w:rPr>
                        <w:noProof/>
                      </w:rPr>
                      <w:t xml:space="preserve">[15] </w:t>
                    </w:r>
                  </w:p>
                </w:tc>
                <w:tc>
                  <w:tcPr>
                    <w:tcW w:w="0" w:type="auto"/>
                    <w:hideMark/>
                  </w:tcPr>
                  <w:p w14:paraId="7C3D5D40" w14:textId="77777777" w:rsidR="00F002AE" w:rsidRDefault="00F002AE">
                    <w:pPr>
                      <w:pStyle w:val="Bibliography"/>
                      <w:rPr>
                        <w:noProof/>
                      </w:rPr>
                    </w:pPr>
                    <w:r>
                      <w:rPr>
                        <w:noProof/>
                      </w:rPr>
                      <w:t>„Download PyCharm,” , . [Online]. Available: https://www.jetbrains.com/pycharm/download/. [Hozzáférés dátuma: 22 5 2019].</w:t>
                    </w:r>
                  </w:p>
                </w:tc>
              </w:tr>
              <w:tr w:rsidR="00F002AE" w14:paraId="796EE887" w14:textId="77777777">
                <w:trPr>
                  <w:divId w:val="1016426226"/>
                  <w:tblCellSpacing w:w="15" w:type="dxa"/>
                </w:trPr>
                <w:tc>
                  <w:tcPr>
                    <w:tcW w:w="50" w:type="pct"/>
                    <w:hideMark/>
                  </w:tcPr>
                  <w:p w14:paraId="07D967CF" w14:textId="77777777" w:rsidR="00F002AE" w:rsidRDefault="00F002AE">
                    <w:pPr>
                      <w:pStyle w:val="Bibliography"/>
                      <w:rPr>
                        <w:noProof/>
                      </w:rPr>
                    </w:pPr>
                    <w:r>
                      <w:rPr>
                        <w:noProof/>
                      </w:rPr>
                      <w:t xml:space="preserve">[16] </w:t>
                    </w:r>
                  </w:p>
                </w:tc>
                <w:tc>
                  <w:tcPr>
                    <w:tcW w:w="0" w:type="auto"/>
                    <w:hideMark/>
                  </w:tcPr>
                  <w:p w14:paraId="3A7018A9" w14:textId="77777777" w:rsidR="00F002AE" w:rsidRDefault="00F002AE">
                    <w:pPr>
                      <w:pStyle w:val="Bibliography"/>
                      <w:rPr>
                        <w:noProof/>
                      </w:rPr>
                    </w:pPr>
                    <w:r>
                      <w:rPr>
                        <w:noProof/>
                      </w:rPr>
                      <w:t>„About Python,” , . [Online]. Available: https://www.python.org/about. [Hozzáférés dátuma: 22 5 2019].</w:t>
                    </w:r>
                  </w:p>
                </w:tc>
              </w:tr>
              <w:tr w:rsidR="00F002AE" w14:paraId="2A061E70" w14:textId="77777777">
                <w:trPr>
                  <w:divId w:val="1016426226"/>
                  <w:tblCellSpacing w:w="15" w:type="dxa"/>
                </w:trPr>
                <w:tc>
                  <w:tcPr>
                    <w:tcW w:w="50" w:type="pct"/>
                    <w:hideMark/>
                  </w:tcPr>
                  <w:p w14:paraId="2EDB7AC8" w14:textId="77777777" w:rsidR="00F002AE" w:rsidRDefault="00F002AE">
                    <w:pPr>
                      <w:pStyle w:val="Bibliography"/>
                      <w:rPr>
                        <w:noProof/>
                      </w:rPr>
                    </w:pPr>
                    <w:r>
                      <w:rPr>
                        <w:noProof/>
                      </w:rPr>
                      <w:t xml:space="preserve">[17] </w:t>
                    </w:r>
                  </w:p>
                </w:tc>
                <w:tc>
                  <w:tcPr>
                    <w:tcW w:w="0" w:type="auto"/>
                    <w:hideMark/>
                  </w:tcPr>
                  <w:p w14:paraId="35020853" w14:textId="77777777" w:rsidR="00F002AE" w:rsidRDefault="00F002AE">
                    <w:pPr>
                      <w:pStyle w:val="Bibliography"/>
                      <w:rPr>
                        <w:noProof/>
                      </w:rPr>
                    </w:pPr>
                    <w:r>
                      <w:rPr>
                        <w:noProof/>
                      </w:rPr>
                      <w:t>N. . Ketkar, „Introduction to PyTorch,” , 2017. [Online]. Available: https://link.springer.com/chapter/10.1007/978-1-4842-2766-4_12. [Hozzáférés dátuma: 22 5 2019].</w:t>
                    </w:r>
                  </w:p>
                </w:tc>
              </w:tr>
              <w:tr w:rsidR="00F002AE" w14:paraId="3EE6E0A4" w14:textId="77777777">
                <w:trPr>
                  <w:divId w:val="1016426226"/>
                  <w:tblCellSpacing w:w="15" w:type="dxa"/>
                </w:trPr>
                <w:tc>
                  <w:tcPr>
                    <w:tcW w:w="50" w:type="pct"/>
                    <w:hideMark/>
                  </w:tcPr>
                  <w:p w14:paraId="47CA70B3" w14:textId="77777777" w:rsidR="00F002AE" w:rsidRDefault="00F002AE">
                    <w:pPr>
                      <w:pStyle w:val="Bibliography"/>
                      <w:rPr>
                        <w:noProof/>
                      </w:rPr>
                    </w:pPr>
                    <w:r>
                      <w:rPr>
                        <w:noProof/>
                      </w:rPr>
                      <w:t xml:space="preserve">[18] </w:t>
                    </w:r>
                  </w:p>
                </w:tc>
                <w:tc>
                  <w:tcPr>
                    <w:tcW w:w="0" w:type="auto"/>
                    <w:hideMark/>
                  </w:tcPr>
                  <w:p w14:paraId="3C525DD7" w14:textId="77777777" w:rsidR="00F002AE" w:rsidRDefault="00F002AE">
                    <w:pPr>
                      <w:pStyle w:val="Bibliography"/>
                      <w:rPr>
                        <w:noProof/>
                      </w:rPr>
                    </w:pPr>
                    <w:r>
                      <w:rPr>
                        <w:noProof/>
                      </w:rPr>
                      <w:t>„GitHub: bulletphysics/bullet3 releases,” , . [Online]. Available: https://github.com/bulletphysics/bullet3/releases. [Hozzáférés dátuma: 31 5 2020].</w:t>
                    </w:r>
                  </w:p>
                </w:tc>
              </w:tr>
              <w:tr w:rsidR="00F002AE" w14:paraId="33DA61BD" w14:textId="77777777">
                <w:trPr>
                  <w:divId w:val="1016426226"/>
                  <w:tblCellSpacing w:w="15" w:type="dxa"/>
                </w:trPr>
                <w:tc>
                  <w:tcPr>
                    <w:tcW w:w="50" w:type="pct"/>
                    <w:hideMark/>
                  </w:tcPr>
                  <w:p w14:paraId="3A44BDC2" w14:textId="77777777" w:rsidR="00F002AE" w:rsidRDefault="00F002AE">
                    <w:pPr>
                      <w:pStyle w:val="Bibliography"/>
                      <w:rPr>
                        <w:noProof/>
                      </w:rPr>
                    </w:pPr>
                    <w:r>
                      <w:rPr>
                        <w:noProof/>
                      </w:rPr>
                      <w:t xml:space="preserve">[19] </w:t>
                    </w:r>
                  </w:p>
                </w:tc>
                <w:tc>
                  <w:tcPr>
                    <w:tcW w:w="0" w:type="auto"/>
                    <w:hideMark/>
                  </w:tcPr>
                  <w:p w14:paraId="7A308E92" w14:textId="77777777" w:rsidR="00F002AE" w:rsidRDefault="00F002AE">
                    <w:pPr>
                      <w:pStyle w:val="Bibliography"/>
                      <w:rPr>
                        <w:noProof/>
                      </w:rPr>
                    </w:pPr>
                    <w:r>
                      <w:rPr>
                        <w:noProof/>
                      </w:rPr>
                      <w:t>M. D. Zeiler és R. Fergus, „Visualizing and Understanding Convolutional Networks,” 2014.. [Online]. Available: https://cs.nyu.edu/~fergus/papers/zeilerECCV2014.pdf.</w:t>
                    </w:r>
                  </w:p>
                </w:tc>
              </w:tr>
              <w:tr w:rsidR="00F002AE" w14:paraId="0426159F" w14:textId="77777777">
                <w:trPr>
                  <w:divId w:val="1016426226"/>
                  <w:tblCellSpacing w:w="15" w:type="dxa"/>
                </w:trPr>
                <w:tc>
                  <w:tcPr>
                    <w:tcW w:w="50" w:type="pct"/>
                    <w:hideMark/>
                  </w:tcPr>
                  <w:p w14:paraId="5BE45C4F" w14:textId="77777777" w:rsidR="00F002AE" w:rsidRDefault="00F002AE">
                    <w:pPr>
                      <w:pStyle w:val="Bibliography"/>
                      <w:rPr>
                        <w:noProof/>
                      </w:rPr>
                    </w:pPr>
                    <w:r>
                      <w:rPr>
                        <w:noProof/>
                      </w:rPr>
                      <w:lastRenderedPageBreak/>
                      <w:t xml:space="preserve">[20] </w:t>
                    </w:r>
                  </w:p>
                </w:tc>
                <w:tc>
                  <w:tcPr>
                    <w:tcW w:w="0" w:type="auto"/>
                    <w:hideMark/>
                  </w:tcPr>
                  <w:p w14:paraId="62B63BEE" w14:textId="77777777" w:rsidR="00F002AE" w:rsidRDefault="00F002AE">
                    <w:pPr>
                      <w:pStyle w:val="Bibliography"/>
                      <w:rPr>
                        <w:noProof/>
                      </w:rPr>
                    </w:pPr>
                    <w:r>
                      <w:rPr>
                        <w:noProof/>
                      </w:rPr>
                      <w:t xml:space="preserve">J. . Wang, X. . Peng és Y. . Qiao, „Cascade multi-head attention networks for action recognition,” </w:t>
                    </w:r>
                    <w:r>
                      <w:rPr>
                        <w:i/>
                        <w:iCs/>
                        <w:noProof/>
                      </w:rPr>
                      <w:t xml:space="preserve">Computer Vision and Image Understanding, </w:t>
                    </w:r>
                    <w:r>
                      <w:rPr>
                        <w:noProof/>
                      </w:rPr>
                      <w:t xml:space="preserve">%1. kötet, %1. szám, p. 102898, 2020. </w:t>
                    </w:r>
                  </w:p>
                </w:tc>
              </w:tr>
              <w:tr w:rsidR="00F002AE" w14:paraId="1BFDA0F9" w14:textId="77777777">
                <w:trPr>
                  <w:divId w:val="1016426226"/>
                  <w:tblCellSpacing w:w="15" w:type="dxa"/>
                </w:trPr>
                <w:tc>
                  <w:tcPr>
                    <w:tcW w:w="50" w:type="pct"/>
                    <w:hideMark/>
                  </w:tcPr>
                  <w:p w14:paraId="4418276A" w14:textId="77777777" w:rsidR="00F002AE" w:rsidRDefault="00F002AE">
                    <w:pPr>
                      <w:pStyle w:val="Bibliography"/>
                      <w:rPr>
                        <w:noProof/>
                      </w:rPr>
                    </w:pPr>
                    <w:r>
                      <w:rPr>
                        <w:noProof/>
                      </w:rPr>
                      <w:t xml:space="preserve">[21] </w:t>
                    </w:r>
                  </w:p>
                </w:tc>
                <w:tc>
                  <w:tcPr>
                    <w:tcW w:w="0" w:type="auto"/>
                    <w:hideMark/>
                  </w:tcPr>
                  <w:p w14:paraId="6DACDF41" w14:textId="77777777" w:rsidR="00F002AE" w:rsidRDefault="00F002AE">
                    <w:pPr>
                      <w:pStyle w:val="Bibliography"/>
                      <w:rPr>
                        <w:noProof/>
                      </w:rPr>
                    </w:pPr>
                    <w:r>
                      <w:rPr>
                        <w:noProof/>
                      </w:rPr>
                      <w:t xml:space="preserve">S. Hochreiter és J. Schmidhuber, „Long Short-Term Memory,” </w:t>
                    </w:r>
                    <w:r>
                      <w:rPr>
                        <w:i/>
                        <w:iCs/>
                        <w:noProof/>
                      </w:rPr>
                      <w:t xml:space="preserve">Neural Computation, </w:t>
                    </w:r>
                    <w:r>
                      <w:rPr>
                        <w:noProof/>
                      </w:rPr>
                      <w:t xml:space="preserve">%1. kötet9, %1. szám8, p. 1735–1780, 1997. </w:t>
                    </w:r>
                  </w:p>
                </w:tc>
              </w:tr>
              <w:tr w:rsidR="00F002AE" w14:paraId="3BE3F570" w14:textId="77777777">
                <w:trPr>
                  <w:divId w:val="1016426226"/>
                  <w:tblCellSpacing w:w="15" w:type="dxa"/>
                </w:trPr>
                <w:tc>
                  <w:tcPr>
                    <w:tcW w:w="50" w:type="pct"/>
                    <w:hideMark/>
                  </w:tcPr>
                  <w:p w14:paraId="6C153AB5" w14:textId="77777777" w:rsidR="00F002AE" w:rsidRDefault="00F002AE">
                    <w:pPr>
                      <w:pStyle w:val="Bibliography"/>
                      <w:rPr>
                        <w:noProof/>
                      </w:rPr>
                    </w:pPr>
                    <w:r>
                      <w:rPr>
                        <w:noProof/>
                      </w:rPr>
                      <w:t xml:space="preserve">[22] </w:t>
                    </w:r>
                  </w:p>
                </w:tc>
                <w:tc>
                  <w:tcPr>
                    <w:tcW w:w="0" w:type="auto"/>
                    <w:hideMark/>
                  </w:tcPr>
                  <w:p w14:paraId="057A322F" w14:textId="77777777" w:rsidR="00F002AE" w:rsidRDefault="00F002AE">
                    <w:pPr>
                      <w:pStyle w:val="Bibliography"/>
                      <w:rPr>
                        <w:noProof/>
                      </w:rPr>
                    </w:pPr>
                    <w:r>
                      <w:rPr>
                        <w:noProof/>
                      </w:rPr>
                      <w:t>TensorFlow, „TensorFlow,” 2018.. [Online]. Available: https://www.tensorflow.org/tensorboard. [Hozzáférés dátuma: 2020.].</w:t>
                    </w:r>
                  </w:p>
                </w:tc>
              </w:tr>
              <w:tr w:rsidR="00F002AE" w14:paraId="0ECBD13C" w14:textId="77777777">
                <w:trPr>
                  <w:divId w:val="1016426226"/>
                  <w:tblCellSpacing w:w="15" w:type="dxa"/>
                </w:trPr>
                <w:tc>
                  <w:tcPr>
                    <w:tcW w:w="50" w:type="pct"/>
                    <w:hideMark/>
                  </w:tcPr>
                  <w:p w14:paraId="334BA4A7" w14:textId="77777777" w:rsidR="00F002AE" w:rsidRDefault="00F002AE">
                    <w:pPr>
                      <w:pStyle w:val="Bibliography"/>
                      <w:rPr>
                        <w:noProof/>
                      </w:rPr>
                    </w:pPr>
                    <w:r>
                      <w:rPr>
                        <w:noProof/>
                      </w:rPr>
                      <w:t xml:space="preserve">[23] </w:t>
                    </w:r>
                  </w:p>
                </w:tc>
                <w:tc>
                  <w:tcPr>
                    <w:tcW w:w="0" w:type="auto"/>
                    <w:hideMark/>
                  </w:tcPr>
                  <w:p w14:paraId="77F861C6" w14:textId="77777777" w:rsidR="00F002AE" w:rsidRDefault="00F002AE">
                    <w:pPr>
                      <w:pStyle w:val="Bibliography"/>
                      <w:rPr>
                        <w:noProof/>
                      </w:rPr>
                    </w:pPr>
                    <w:r>
                      <w:rPr>
                        <w:noProof/>
                      </w:rPr>
                      <w:t>H. . Robbins és D. O. Siegmund, Optimizing Methods in Statistics, szerk., %1. kötet, J. S. Rustagi, Szerk., , : Academic Press, 1971, p. .</w:t>
                    </w:r>
                  </w:p>
                </w:tc>
              </w:tr>
            </w:tbl>
            <w:p w14:paraId="3C269847" w14:textId="77777777" w:rsidR="00F002AE" w:rsidRDefault="00F002AE">
              <w:pPr>
                <w:divId w:val="1016426226"/>
                <w:rPr>
                  <w:noProof/>
                </w:rPr>
              </w:pPr>
            </w:p>
            <w:p w14:paraId="71520618" w14:textId="09D44956" w:rsidR="00AC3FC9" w:rsidRDefault="00AC3FC9" w:rsidP="00AC3FC9">
              <w:pPr>
                <w:ind w:firstLine="0"/>
              </w:pPr>
              <w:r>
                <w:rPr>
                  <w:b/>
                  <w:bCs/>
                </w:rPr>
                <w:fldChar w:fldCharType="end"/>
              </w:r>
            </w:p>
          </w:sdtContent>
        </w:sdt>
      </w:sdtContent>
    </w:sdt>
    <w:p w14:paraId="790218A8" w14:textId="77777777" w:rsidR="00AC3FC9" w:rsidRPr="00AC3FC9" w:rsidRDefault="00AC3FC9" w:rsidP="00AC3FC9"/>
    <w:sectPr w:rsidR="00AC3FC9" w:rsidRPr="00AC3FC9" w:rsidSect="00D23BFC">
      <w:headerReference w:type="even" r:id="rId69"/>
      <w:footerReference w:type="default" r:id="rId70"/>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6" w:author="Márton" w:date="2021-12-18T07:41:00Z" w:initials="M">
    <w:p w14:paraId="14B6BB31" w14:textId="0C241A60" w:rsidR="009B6086" w:rsidRDefault="009B6086">
      <w:pPr>
        <w:pStyle w:val="CommentText"/>
      </w:pPr>
      <w:r>
        <w:rPr>
          <w:rStyle w:val="CommentReference"/>
        </w:rPr>
        <w:annotationRef/>
      </w:r>
      <w:r>
        <w:t>Az mi? Nincsenek bevezetve az önvezetés szintjei</w:t>
      </w:r>
    </w:p>
  </w:comment>
  <w:comment w:id="164" w:author="Márton" w:date="2021-12-18T07:47:00Z" w:initials="M">
    <w:p w14:paraId="2A31E907" w14:textId="77777777" w:rsidR="00DD4C7A" w:rsidRDefault="00DD4C7A">
      <w:pPr>
        <w:pStyle w:val="CommentText"/>
      </w:pPr>
      <w:r>
        <w:rPr>
          <w:rStyle w:val="CommentReference"/>
        </w:rPr>
        <w:annotationRef/>
      </w:r>
      <w:r>
        <w:t xml:space="preserve">Ezt is mondjuk </w:t>
      </w:r>
      <w:proofErr w:type="spellStart"/>
      <w:r>
        <w:t>bullet</w:t>
      </w:r>
      <w:proofErr w:type="spellEnd"/>
      <w:r>
        <w:t xml:space="preserve"> </w:t>
      </w:r>
      <w:proofErr w:type="spellStart"/>
      <w:r>
        <w:t>point</w:t>
      </w:r>
      <w:proofErr w:type="spellEnd"/>
      <w:r>
        <w:t xml:space="preserve"> </w:t>
      </w:r>
      <w:proofErr w:type="spellStart"/>
      <w:r>
        <w:t>listben</w:t>
      </w:r>
      <w:proofErr w:type="spellEnd"/>
      <w:r>
        <w:t xml:space="preserve"> kicsit részletesebben specifikáld (milyen </w:t>
      </w:r>
      <w:proofErr w:type="spellStart"/>
      <w:r>
        <w:t>proci</w:t>
      </w:r>
      <w:proofErr w:type="spellEnd"/>
      <w:r>
        <w:t xml:space="preserve"> memória, </w:t>
      </w:r>
      <w:proofErr w:type="spellStart"/>
      <w:r>
        <w:t>os</w:t>
      </w:r>
      <w:proofErr w:type="spellEnd"/>
      <w:r>
        <w:t xml:space="preserve">, </w:t>
      </w:r>
      <w:proofErr w:type="spellStart"/>
      <w:r>
        <w:t>stb</w:t>
      </w:r>
      <w:proofErr w:type="spellEnd"/>
      <w:r>
        <w:t>)</w:t>
      </w:r>
    </w:p>
    <w:p w14:paraId="26CAC689" w14:textId="4C4AB139" w:rsidR="00DD4C7A" w:rsidRDefault="00DD4C7A">
      <w:pPr>
        <w:pStyle w:val="CommentText"/>
      </w:pPr>
      <w:r>
        <w:t>És mondd is ki, hogy akkor ez szerinted megfelel-e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B6BB31" w15:done="0"/>
  <w15:commentEx w15:paraId="26CAC6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80F23" w16cex:dateUtc="2021-12-18T06:41:00Z"/>
  <w16cex:commentExtensible w16cex:durableId="256810A5" w16cex:dateUtc="2021-12-18T06: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B6BB31" w16cid:durableId="25680F23"/>
  <w16cid:commentId w16cid:paraId="26CAC689" w16cid:durableId="256810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14881" w14:textId="77777777" w:rsidR="00223210" w:rsidRDefault="00223210">
      <w:r>
        <w:separator/>
      </w:r>
    </w:p>
  </w:endnote>
  <w:endnote w:type="continuationSeparator" w:id="0">
    <w:p w14:paraId="6CF82616" w14:textId="77777777" w:rsidR="00223210" w:rsidRDefault="002232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7EFC6" w14:textId="77777777" w:rsidR="00C13DA1" w:rsidRDefault="00C13DA1">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14571" w14:textId="77777777" w:rsidR="00C13DA1" w:rsidRDefault="00C13DA1" w:rsidP="00C00B3C">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40AD9D" w14:textId="77777777" w:rsidR="00223210" w:rsidRDefault="00223210">
      <w:r>
        <w:separator/>
      </w:r>
    </w:p>
  </w:footnote>
  <w:footnote w:type="continuationSeparator" w:id="0">
    <w:p w14:paraId="461AC413" w14:textId="77777777" w:rsidR="00223210" w:rsidRDefault="002232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EAAB8" w14:textId="77777777" w:rsidR="00C13DA1" w:rsidRDefault="00C13DA1"/>
  <w:p w14:paraId="5CD8143B" w14:textId="77777777" w:rsidR="00C13DA1" w:rsidRDefault="00C13DA1"/>
  <w:p w14:paraId="688D0EE5" w14:textId="77777777" w:rsidR="00C13DA1" w:rsidRDefault="00C13DA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70D1C43"/>
    <w:multiLevelType w:val="hybridMultilevel"/>
    <w:tmpl w:val="C7BAB48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438F17AE"/>
    <w:multiLevelType w:val="hybridMultilevel"/>
    <w:tmpl w:val="3830E0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46864E74"/>
    <w:multiLevelType w:val="hybridMultilevel"/>
    <w:tmpl w:val="0FD48A3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1"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7259062B"/>
    <w:multiLevelType w:val="hybridMultilevel"/>
    <w:tmpl w:val="7BEA60A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4F402B2"/>
    <w:multiLevelType w:val="hybridMultilevel"/>
    <w:tmpl w:val="26D658A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777C11BF"/>
    <w:multiLevelType w:val="hybridMultilevel"/>
    <w:tmpl w:val="A51E188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6" w15:restartNumberingAfterBreak="0">
    <w:nsid w:val="799C3B84"/>
    <w:multiLevelType w:val="multilevel"/>
    <w:tmpl w:val="F990945E"/>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7"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6"/>
  </w:num>
  <w:num w:numId="3">
    <w:abstractNumId w:val="13"/>
  </w:num>
  <w:num w:numId="4">
    <w:abstractNumId w:val="17"/>
  </w:num>
  <w:num w:numId="5">
    <w:abstractNumId w:val="19"/>
  </w:num>
  <w:num w:numId="6">
    <w:abstractNumId w:val="21"/>
  </w:num>
  <w:num w:numId="7">
    <w:abstractNumId w:val="14"/>
  </w:num>
  <w:num w:numId="8">
    <w:abstractNumId w:val="12"/>
  </w:num>
  <w:num w:numId="9">
    <w:abstractNumId w:val="15"/>
  </w:num>
  <w:num w:numId="10">
    <w:abstractNumId w:val="27"/>
  </w:num>
  <w:num w:numId="11">
    <w:abstractNumId w:val="16"/>
  </w:num>
  <w:num w:numId="12">
    <w:abstractNumId w:val="22"/>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5"/>
  </w:num>
  <w:num w:numId="24">
    <w:abstractNumId w:val="18"/>
  </w:num>
  <w:num w:numId="25">
    <w:abstractNumId w:val="24"/>
  </w:num>
  <w:num w:numId="26">
    <w:abstractNumId w:val="23"/>
  </w:num>
  <w:num w:numId="27">
    <w:abstractNumId w:val="11"/>
  </w:num>
  <w:num w:numId="28">
    <w:abstractNumId w:val="20"/>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árton">
    <w15:presenceInfo w15:providerId="Windows Live" w15:userId="66af06e8ac6c6a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CAA"/>
    <w:rsid w:val="0000027C"/>
    <w:rsid w:val="00000E58"/>
    <w:rsid w:val="00001011"/>
    <w:rsid w:val="000046D0"/>
    <w:rsid w:val="00004CB0"/>
    <w:rsid w:val="00004D85"/>
    <w:rsid w:val="00005749"/>
    <w:rsid w:val="000062F4"/>
    <w:rsid w:val="000065F9"/>
    <w:rsid w:val="0001192F"/>
    <w:rsid w:val="00011DBD"/>
    <w:rsid w:val="000126F5"/>
    <w:rsid w:val="00013BF6"/>
    <w:rsid w:val="00014454"/>
    <w:rsid w:val="00014921"/>
    <w:rsid w:val="000157A6"/>
    <w:rsid w:val="00016BCF"/>
    <w:rsid w:val="00017CBC"/>
    <w:rsid w:val="00021172"/>
    <w:rsid w:val="00022643"/>
    <w:rsid w:val="00023AD8"/>
    <w:rsid w:val="000242F5"/>
    <w:rsid w:val="0002480C"/>
    <w:rsid w:val="00024ADE"/>
    <w:rsid w:val="000250C9"/>
    <w:rsid w:val="00027571"/>
    <w:rsid w:val="00030ACF"/>
    <w:rsid w:val="00032DC3"/>
    <w:rsid w:val="00032E37"/>
    <w:rsid w:val="00036929"/>
    <w:rsid w:val="000373BF"/>
    <w:rsid w:val="00037418"/>
    <w:rsid w:val="00037920"/>
    <w:rsid w:val="00037A10"/>
    <w:rsid w:val="00040F2A"/>
    <w:rsid w:val="00041B76"/>
    <w:rsid w:val="00045D0F"/>
    <w:rsid w:val="00046682"/>
    <w:rsid w:val="00046822"/>
    <w:rsid w:val="00046AF8"/>
    <w:rsid w:val="00047077"/>
    <w:rsid w:val="00047869"/>
    <w:rsid w:val="000528F9"/>
    <w:rsid w:val="00053BCD"/>
    <w:rsid w:val="00053CB0"/>
    <w:rsid w:val="00053DA6"/>
    <w:rsid w:val="00054064"/>
    <w:rsid w:val="0005446F"/>
    <w:rsid w:val="00054582"/>
    <w:rsid w:val="00054887"/>
    <w:rsid w:val="00055299"/>
    <w:rsid w:val="0005629D"/>
    <w:rsid w:val="000574A1"/>
    <w:rsid w:val="00057706"/>
    <w:rsid w:val="000604A1"/>
    <w:rsid w:val="0006198E"/>
    <w:rsid w:val="00061F87"/>
    <w:rsid w:val="00062773"/>
    <w:rsid w:val="00062C4C"/>
    <w:rsid w:val="000658CD"/>
    <w:rsid w:val="00066B12"/>
    <w:rsid w:val="0006771F"/>
    <w:rsid w:val="00067DF4"/>
    <w:rsid w:val="00067FB7"/>
    <w:rsid w:val="000713CF"/>
    <w:rsid w:val="00071D94"/>
    <w:rsid w:val="0007243C"/>
    <w:rsid w:val="00074594"/>
    <w:rsid w:val="00075284"/>
    <w:rsid w:val="00080EBD"/>
    <w:rsid w:val="00082F8B"/>
    <w:rsid w:val="00084164"/>
    <w:rsid w:val="0008417D"/>
    <w:rsid w:val="000857D3"/>
    <w:rsid w:val="0008681E"/>
    <w:rsid w:val="000908DA"/>
    <w:rsid w:val="00090AF3"/>
    <w:rsid w:val="000929B2"/>
    <w:rsid w:val="000947B4"/>
    <w:rsid w:val="00096EB0"/>
    <w:rsid w:val="000A0762"/>
    <w:rsid w:val="000A3313"/>
    <w:rsid w:val="000A4973"/>
    <w:rsid w:val="000A508B"/>
    <w:rsid w:val="000A50EF"/>
    <w:rsid w:val="000A5B0D"/>
    <w:rsid w:val="000A6A90"/>
    <w:rsid w:val="000A6E16"/>
    <w:rsid w:val="000A7085"/>
    <w:rsid w:val="000A720F"/>
    <w:rsid w:val="000A7483"/>
    <w:rsid w:val="000A7C09"/>
    <w:rsid w:val="000B0429"/>
    <w:rsid w:val="000B0ED1"/>
    <w:rsid w:val="000B30BC"/>
    <w:rsid w:val="000B318F"/>
    <w:rsid w:val="000B3A0E"/>
    <w:rsid w:val="000B3FD4"/>
    <w:rsid w:val="000B442B"/>
    <w:rsid w:val="000B4F65"/>
    <w:rsid w:val="000B5053"/>
    <w:rsid w:val="000B53E0"/>
    <w:rsid w:val="000B59B6"/>
    <w:rsid w:val="000B61D7"/>
    <w:rsid w:val="000B656E"/>
    <w:rsid w:val="000B6580"/>
    <w:rsid w:val="000B76CC"/>
    <w:rsid w:val="000C3216"/>
    <w:rsid w:val="000C39D2"/>
    <w:rsid w:val="000C4504"/>
    <w:rsid w:val="000C62DF"/>
    <w:rsid w:val="000D2453"/>
    <w:rsid w:val="000D354C"/>
    <w:rsid w:val="000D484C"/>
    <w:rsid w:val="000D529E"/>
    <w:rsid w:val="000D62BF"/>
    <w:rsid w:val="000D671F"/>
    <w:rsid w:val="000D6D1B"/>
    <w:rsid w:val="000D776D"/>
    <w:rsid w:val="000E34F7"/>
    <w:rsid w:val="000E447E"/>
    <w:rsid w:val="000E6954"/>
    <w:rsid w:val="000E6C49"/>
    <w:rsid w:val="000E7BCB"/>
    <w:rsid w:val="000E7F07"/>
    <w:rsid w:val="000F029F"/>
    <w:rsid w:val="000F1E16"/>
    <w:rsid w:val="000F2664"/>
    <w:rsid w:val="000F3991"/>
    <w:rsid w:val="000F4714"/>
    <w:rsid w:val="000F606C"/>
    <w:rsid w:val="000F6CAD"/>
    <w:rsid w:val="000F721A"/>
    <w:rsid w:val="000F7441"/>
    <w:rsid w:val="000F7D5B"/>
    <w:rsid w:val="00101408"/>
    <w:rsid w:val="00103D6B"/>
    <w:rsid w:val="001044E1"/>
    <w:rsid w:val="00104C90"/>
    <w:rsid w:val="00105156"/>
    <w:rsid w:val="00105186"/>
    <w:rsid w:val="00106D9B"/>
    <w:rsid w:val="001071CC"/>
    <w:rsid w:val="0010763A"/>
    <w:rsid w:val="001114EB"/>
    <w:rsid w:val="00114569"/>
    <w:rsid w:val="00114C30"/>
    <w:rsid w:val="00115C48"/>
    <w:rsid w:val="00116E19"/>
    <w:rsid w:val="0011721C"/>
    <w:rsid w:val="00117972"/>
    <w:rsid w:val="00120881"/>
    <w:rsid w:val="00124E40"/>
    <w:rsid w:val="001256AA"/>
    <w:rsid w:val="00125E71"/>
    <w:rsid w:val="00130C5D"/>
    <w:rsid w:val="00130D61"/>
    <w:rsid w:val="001311A4"/>
    <w:rsid w:val="00131D6A"/>
    <w:rsid w:val="001323AE"/>
    <w:rsid w:val="001327FC"/>
    <w:rsid w:val="00132D5C"/>
    <w:rsid w:val="001339BA"/>
    <w:rsid w:val="00135296"/>
    <w:rsid w:val="00135300"/>
    <w:rsid w:val="00141223"/>
    <w:rsid w:val="00141294"/>
    <w:rsid w:val="00141731"/>
    <w:rsid w:val="00145DCA"/>
    <w:rsid w:val="00147166"/>
    <w:rsid w:val="0014793B"/>
    <w:rsid w:val="0015041E"/>
    <w:rsid w:val="00150869"/>
    <w:rsid w:val="00150FA3"/>
    <w:rsid w:val="00151560"/>
    <w:rsid w:val="00151ED1"/>
    <w:rsid w:val="00152573"/>
    <w:rsid w:val="00152ABE"/>
    <w:rsid w:val="00153C46"/>
    <w:rsid w:val="001541AC"/>
    <w:rsid w:val="0016232A"/>
    <w:rsid w:val="00162E58"/>
    <w:rsid w:val="00164B04"/>
    <w:rsid w:val="00164DD8"/>
    <w:rsid w:val="001658D3"/>
    <w:rsid w:val="0016721D"/>
    <w:rsid w:val="00167C1F"/>
    <w:rsid w:val="001705A9"/>
    <w:rsid w:val="00171054"/>
    <w:rsid w:val="00171450"/>
    <w:rsid w:val="001746D7"/>
    <w:rsid w:val="00174A1B"/>
    <w:rsid w:val="00175C4A"/>
    <w:rsid w:val="0017603F"/>
    <w:rsid w:val="0017638D"/>
    <w:rsid w:val="001764AA"/>
    <w:rsid w:val="00177520"/>
    <w:rsid w:val="00177EEC"/>
    <w:rsid w:val="0018010B"/>
    <w:rsid w:val="0018162E"/>
    <w:rsid w:val="00181A8F"/>
    <w:rsid w:val="00181DB7"/>
    <w:rsid w:val="001835EE"/>
    <w:rsid w:val="00184957"/>
    <w:rsid w:val="00185373"/>
    <w:rsid w:val="001904B5"/>
    <w:rsid w:val="001924AE"/>
    <w:rsid w:val="001931A3"/>
    <w:rsid w:val="00194B4E"/>
    <w:rsid w:val="00194F15"/>
    <w:rsid w:val="00195FB7"/>
    <w:rsid w:val="001970F3"/>
    <w:rsid w:val="001972BF"/>
    <w:rsid w:val="001A113A"/>
    <w:rsid w:val="001A1F32"/>
    <w:rsid w:val="001A33F0"/>
    <w:rsid w:val="001A430E"/>
    <w:rsid w:val="001A4C2A"/>
    <w:rsid w:val="001A4F01"/>
    <w:rsid w:val="001A57BC"/>
    <w:rsid w:val="001A5C8F"/>
    <w:rsid w:val="001A6753"/>
    <w:rsid w:val="001A6DF7"/>
    <w:rsid w:val="001A6F6F"/>
    <w:rsid w:val="001B0B79"/>
    <w:rsid w:val="001B1DFD"/>
    <w:rsid w:val="001B3490"/>
    <w:rsid w:val="001B36FF"/>
    <w:rsid w:val="001B4D00"/>
    <w:rsid w:val="001B5A90"/>
    <w:rsid w:val="001B671F"/>
    <w:rsid w:val="001B7887"/>
    <w:rsid w:val="001B7D12"/>
    <w:rsid w:val="001C1220"/>
    <w:rsid w:val="001C1685"/>
    <w:rsid w:val="001C2057"/>
    <w:rsid w:val="001C2CC6"/>
    <w:rsid w:val="001C416C"/>
    <w:rsid w:val="001C5463"/>
    <w:rsid w:val="001C59F4"/>
    <w:rsid w:val="001C614E"/>
    <w:rsid w:val="001C788A"/>
    <w:rsid w:val="001D1667"/>
    <w:rsid w:val="001D19D8"/>
    <w:rsid w:val="001D1AA8"/>
    <w:rsid w:val="001D1FB5"/>
    <w:rsid w:val="001D3101"/>
    <w:rsid w:val="001D563E"/>
    <w:rsid w:val="001D5905"/>
    <w:rsid w:val="001D61A4"/>
    <w:rsid w:val="001D7F5A"/>
    <w:rsid w:val="001E0A8E"/>
    <w:rsid w:val="001E1AF3"/>
    <w:rsid w:val="001E4ED8"/>
    <w:rsid w:val="001E654B"/>
    <w:rsid w:val="001E7569"/>
    <w:rsid w:val="001E7EF1"/>
    <w:rsid w:val="001F0435"/>
    <w:rsid w:val="001F0881"/>
    <w:rsid w:val="001F0D65"/>
    <w:rsid w:val="001F1B42"/>
    <w:rsid w:val="001F2984"/>
    <w:rsid w:val="001F3F1A"/>
    <w:rsid w:val="001F4D8E"/>
    <w:rsid w:val="001F5565"/>
    <w:rsid w:val="001F55F0"/>
    <w:rsid w:val="001F6A22"/>
    <w:rsid w:val="001F7843"/>
    <w:rsid w:val="00203D0F"/>
    <w:rsid w:val="002041DE"/>
    <w:rsid w:val="00205642"/>
    <w:rsid w:val="00207AD2"/>
    <w:rsid w:val="002102C3"/>
    <w:rsid w:val="00211368"/>
    <w:rsid w:val="002118C8"/>
    <w:rsid w:val="002124E0"/>
    <w:rsid w:val="002155BD"/>
    <w:rsid w:val="002155BE"/>
    <w:rsid w:val="00215762"/>
    <w:rsid w:val="002157FC"/>
    <w:rsid w:val="002159D7"/>
    <w:rsid w:val="00215D5B"/>
    <w:rsid w:val="00216036"/>
    <w:rsid w:val="00216959"/>
    <w:rsid w:val="002175C4"/>
    <w:rsid w:val="00217AE9"/>
    <w:rsid w:val="00217E37"/>
    <w:rsid w:val="0022092E"/>
    <w:rsid w:val="00223210"/>
    <w:rsid w:val="00225F65"/>
    <w:rsid w:val="00227157"/>
    <w:rsid w:val="0022732E"/>
    <w:rsid w:val="00227347"/>
    <w:rsid w:val="00230800"/>
    <w:rsid w:val="00230CF7"/>
    <w:rsid w:val="00230E47"/>
    <w:rsid w:val="0023160E"/>
    <w:rsid w:val="002327A1"/>
    <w:rsid w:val="0023397F"/>
    <w:rsid w:val="00233A7A"/>
    <w:rsid w:val="00233D49"/>
    <w:rsid w:val="002361D8"/>
    <w:rsid w:val="002368B3"/>
    <w:rsid w:val="00236A39"/>
    <w:rsid w:val="0024178C"/>
    <w:rsid w:val="00242462"/>
    <w:rsid w:val="00242667"/>
    <w:rsid w:val="00243574"/>
    <w:rsid w:val="00244929"/>
    <w:rsid w:val="00246A48"/>
    <w:rsid w:val="00246EBB"/>
    <w:rsid w:val="00252450"/>
    <w:rsid w:val="00253812"/>
    <w:rsid w:val="002566F6"/>
    <w:rsid w:val="002579E6"/>
    <w:rsid w:val="00260A27"/>
    <w:rsid w:val="00260A89"/>
    <w:rsid w:val="00261B68"/>
    <w:rsid w:val="00266B27"/>
    <w:rsid w:val="00267677"/>
    <w:rsid w:val="002741F2"/>
    <w:rsid w:val="00274CA3"/>
    <w:rsid w:val="00275171"/>
    <w:rsid w:val="002752A4"/>
    <w:rsid w:val="00276729"/>
    <w:rsid w:val="002770FC"/>
    <w:rsid w:val="00282030"/>
    <w:rsid w:val="00283D5B"/>
    <w:rsid w:val="002841F9"/>
    <w:rsid w:val="002858AD"/>
    <w:rsid w:val="00287185"/>
    <w:rsid w:val="0028756C"/>
    <w:rsid w:val="00292388"/>
    <w:rsid w:val="00292E51"/>
    <w:rsid w:val="00293BC8"/>
    <w:rsid w:val="00294D93"/>
    <w:rsid w:val="00294E87"/>
    <w:rsid w:val="002A0946"/>
    <w:rsid w:val="002A0DCC"/>
    <w:rsid w:val="002A6BED"/>
    <w:rsid w:val="002A791A"/>
    <w:rsid w:val="002B00C0"/>
    <w:rsid w:val="002B28B1"/>
    <w:rsid w:val="002B38B2"/>
    <w:rsid w:val="002B665C"/>
    <w:rsid w:val="002C0704"/>
    <w:rsid w:val="002C1ED0"/>
    <w:rsid w:val="002C25D2"/>
    <w:rsid w:val="002C271F"/>
    <w:rsid w:val="002C47B3"/>
    <w:rsid w:val="002C4C24"/>
    <w:rsid w:val="002C6398"/>
    <w:rsid w:val="002C68AC"/>
    <w:rsid w:val="002C7BD5"/>
    <w:rsid w:val="002D0621"/>
    <w:rsid w:val="002D089B"/>
    <w:rsid w:val="002D188B"/>
    <w:rsid w:val="002D1E9F"/>
    <w:rsid w:val="002D283F"/>
    <w:rsid w:val="002D29E9"/>
    <w:rsid w:val="002D5074"/>
    <w:rsid w:val="002D6013"/>
    <w:rsid w:val="002D60E2"/>
    <w:rsid w:val="002D7DA9"/>
    <w:rsid w:val="002E05CA"/>
    <w:rsid w:val="002E067A"/>
    <w:rsid w:val="002E12AD"/>
    <w:rsid w:val="002E1D2A"/>
    <w:rsid w:val="002E259B"/>
    <w:rsid w:val="002E2B25"/>
    <w:rsid w:val="002E358E"/>
    <w:rsid w:val="002E6677"/>
    <w:rsid w:val="002F074A"/>
    <w:rsid w:val="002F3D8E"/>
    <w:rsid w:val="002F751F"/>
    <w:rsid w:val="003003D3"/>
    <w:rsid w:val="00300486"/>
    <w:rsid w:val="00300A21"/>
    <w:rsid w:val="0030268D"/>
    <w:rsid w:val="00302BB3"/>
    <w:rsid w:val="00303673"/>
    <w:rsid w:val="0030396F"/>
    <w:rsid w:val="003060F7"/>
    <w:rsid w:val="003066A2"/>
    <w:rsid w:val="00307274"/>
    <w:rsid w:val="00307E1A"/>
    <w:rsid w:val="00311CD7"/>
    <w:rsid w:val="00313013"/>
    <w:rsid w:val="00313C15"/>
    <w:rsid w:val="00314110"/>
    <w:rsid w:val="00315519"/>
    <w:rsid w:val="00315F0F"/>
    <w:rsid w:val="00317A8A"/>
    <w:rsid w:val="003207A4"/>
    <w:rsid w:val="0032145E"/>
    <w:rsid w:val="003220D5"/>
    <w:rsid w:val="00322237"/>
    <w:rsid w:val="003224A6"/>
    <w:rsid w:val="003230FE"/>
    <w:rsid w:val="00323106"/>
    <w:rsid w:val="00324CA1"/>
    <w:rsid w:val="003259F3"/>
    <w:rsid w:val="00326AE4"/>
    <w:rsid w:val="00326E5C"/>
    <w:rsid w:val="00327F93"/>
    <w:rsid w:val="00330BA0"/>
    <w:rsid w:val="00331A8F"/>
    <w:rsid w:val="0033244F"/>
    <w:rsid w:val="00332A48"/>
    <w:rsid w:val="00333637"/>
    <w:rsid w:val="00333AF8"/>
    <w:rsid w:val="00334DF6"/>
    <w:rsid w:val="00335597"/>
    <w:rsid w:val="00335D4C"/>
    <w:rsid w:val="00337879"/>
    <w:rsid w:val="003400D2"/>
    <w:rsid w:val="003407D8"/>
    <w:rsid w:val="0034145E"/>
    <w:rsid w:val="00341635"/>
    <w:rsid w:val="003418C1"/>
    <w:rsid w:val="00344F34"/>
    <w:rsid w:val="00346A9B"/>
    <w:rsid w:val="003474EE"/>
    <w:rsid w:val="00347848"/>
    <w:rsid w:val="00350AEC"/>
    <w:rsid w:val="00350F6D"/>
    <w:rsid w:val="00351468"/>
    <w:rsid w:val="003537F4"/>
    <w:rsid w:val="00354A78"/>
    <w:rsid w:val="0035591E"/>
    <w:rsid w:val="00356BF1"/>
    <w:rsid w:val="00360DC8"/>
    <w:rsid w:val="00362B3C"/>
    <w:rsid w:val="00364B1D"/>
    <w:rsid w:val="00364D3F"/>
    <w:rsid w:val="00370CEB"/>
    <w:rsid w:val="00370E6A"/>
    <w:rsid w:val="00370FB4"/>
    <w:rsid w:val="003717D4"/>
    <w:rsid w:val="00372ABD"/>
    <w:rsid w:val="0037381F"/>
    <w:rsid w:val="0037388B"/>
    <w:rsid w:val="003760FA"/>
    <w:rsid w:val="00380733"/>
    <w:rsid w:val="003834A7"/>
    <w:rsid w:val="00384C30"/>
    <w:rsid w:val="00386C03"/>
    <w:rsid w:val="00386E2B"/>
    <w:rsid w:val="003870DA"/>
    <w:rsid w:val="00390033"/>
    <w:rsid w:val="0039154C"/>
    <w:rsid w:val="003919E7"/>
    <w:rsid w:val="00393CFB"/>
    <w:rsid w:val="0039435C"/>
    <w:rsid w:val="00394FFF"/>
    <w:rsid w:val="003957FC"/>
    <w:rsid w:val="00396BBA"/>
    <w:rsid w:val="00397CED"/>
    <w:rsid w:val="003A003D"/>
    <w:rsid w:val="003A041C"/>
    <w:rsid w:val="003A0AFD"/>
    <w:rsid w:val="003A19C5"/>
    <w:rsid w:val="003A1A48"/>
    <w:rsid w:val="003A3170"/>
    <w:rsid w:val="003A4CDB"/>
    <w:rsid w:val="003B021A"/>
    <w:rsid w:val="003B053D"/>
    <w:rsid w:val="003B1D52"/>
    <w:rsid w:val="003B37F9"/>
    <w:rsid w:val="003B4A68"/>
    <w:rsid w:val="003B6BCA"/>
    <w:rsid w:val="003C01D6"/>
    <w:rsid w:val="003C0EAB"/>
    <w:rsid w:val="003C41C4"/>
    <w:rsid w:val="003C56A2"/>
    <w:rsid w:val="003C6743"/>
    <w:rsid w:val="003D290D"/>
    <w:rsid w:val="003D2D3F"/>
    <w:rsid w:val="003D4529"/>
    <w:rsid w:val="003D48F4"/>
    <w:rsid w:val="003D5339"/>
    <w:rsid w:val="003D66ED"/>
    <w:rsid w:val="003D6D82"/>
    <w:rsid w:val="003D7A0A"/>
    <w:rsid w:val="003E1FCF"/>
    <w:rsid w:val="003E20CB"/>
    <w:rsid w:val="003E292A"/>
    <w:rsid w:val="003E2CC7"/>
    <w:rsid w:val="003E5913"/>
    <w:rsid w:val="003E5A93"/>
    <w:rsid w:val="003E5C92"/>
    <w:rsid w:val="003E6644"/>
    <w:rsid w:val="003E70B1"/>
    <w:rsid w:val="003F1010"/>
    <w:rsid w:val="003F1E25"/>
    <w:rsid w:val="003F2F58"/>
    <w:rsid w:val="003F366E"/>
    <w:rsid w:val="003F38C3"/>
    <w:rsid w:val="003F5425"/>
    <w:rsid w:val="003F602B"/>
    <w:rsid w:val="003F739C"/>
    <w:rsid w:val="00400171"/>
    <w:rsid w:val="004040EA"/>
    <w:rsid w:val="00404C3E"/>
    <w:rsid w:val="00406928"/>
    <w:rsid w:val="004069FC"/>
    <w:rsid w:val="00406E63"/>
    <w:rsid w:val="00407D83"/>
    <w:rsid w:val="00407F68"/>
    <w:rsid w:val="00410924"/>
    <w:rsid w:val="00413926"/>
    <w:rsid w:val="0041448A"/>
    <w:rsid w:val="00415316"/>
    <w:rsid w:val="0041659E"/>
    <w:rsid w:val="00417DE5"/>
    <w:rsid w:val="004200FE"/>
    <w:rsid w:val="00420F51"/>
    <w:rsid w:val="00421042"/>
    <w:rsid w:val="0042218C"/>
    <w:rsid w:val="0042258D"/>
    <w:rsid w:val="00422BAF"/>
    <w:rsid w:val="0042327A"/>
    <w:rsid w:val="0042470A"/>
    <w:rsid w:val="00425C3D"/>
    <w:rsid w:val="00427D3C"/>
    <w:rsid w:val="0043040F"/>
    <w:rsid w:val="004307E5"/>
    <w:rsid w:val="004311C5"/>
    <w:rsid w:val="00433647"/>
    <w:rsid w:val="00437946"/>
    <w:rsid w:val="00440627"/>
    <w:rsid w:val="004411AD"/>
    <w:rsid w:val="00441DD2"/>
    <w:rsid w:val="00443F36"/>
    <w:rsid w:val="004450DF"/>
    <w:rsid w:val="004459AF"/>
    <w:rsid w:val="00446B22"/>
    <w:rsid w:val="004512F5"/>
    <w:rsid w:val="00452FFD"/>
    <w:rsid w:val="00453C3A"/>
    <w:rsid w:val="004542AD"/>
    <w:rsid w:val="004544EA"/>
    <w:rsid w:val="0045491C"/>
    <w:rsid w:val="0045500D"/>
    <w:rsid w:val="004553E3"/>
    <w:rsid w:val="004562E4"/>
    <w:rsid w:val="00457539"/>
    <w:rsid w:val="00457996"/>
    <w:rsid w:val="00461889"/>
    <w:rsid w:val="00462489"/>
    <w:rsid w:val="00462790"/>
    <w:rsid w:val="00465829"/>
    <w:rsid w:val="00473C52"/>
    <w:rsid w:val="004756E0"/>
    <w:rsid w:val="00475A45"/>
    <w:rsid w:val="00476090"/>
    <w:rsid w:val="0047654E"/>
    <w:rsid w:val="00476CA9"/>
    <w:rsid w:val="004772A9"/>
    <w:rsid w:val="004775D1"/>
    <w:rsid w:val="004814FD"/>
    <w:rsid w:val="00481682"/>
    <w:rsid w:val="00481B40"/>
    <w:rsid w:val="0048395A"/>
    <w:rsid w:val="00483EC4"/>
    <w:rsid w:val="004843CF"/>
    <w:rsid w:val="004851C7"/>
    <w:rsid w:val="004868C7"/>
    <w:rsid w:val="00490C65"/>
    <w:rsid w:val="004912FF"/>
    <w:rsid w:val="00491826"/>
    <w:rsid w:val="004926BC"/>
    <w:rsid w:val="00493AED"/>
    <w:rsid w:val="00494982"/>
    <w:rsid w:val="004957FF"/>
    <w:rsid w:val="004A0015"/>
    <w:rsid w:val="004A00E5"/>
    <w:rsid w:val="004A0793"/>
    <w:rsid w:val="004A13D1"/>
    <w:rsid w:val="004A1F39"/>
    <w:rsid w:val="004A2ED6"/>
    <w:rsid w:val="004A3A00"/>
    <w:rsid w:val="004A7E9C"/>
    <w:rsid w:val="004B06D5"/>
    <w:rsid w:val="004B3445"/>
    <w:rsid w:val="004B4BCC"/>
    <w:rsid w:val="004B5A98"/>
    <w:rsid w:val="004B5AA8"/>
    <w:rsid w:val="004B5B08"/>
    <w:rsid w:val="004B6E96"/>
    <w:rsid w:val="004B7698"/>
    <w:rsid w:val="004C0438"/>
    <w:rsid w:val="004C0A6C"/>
    <w:rsid w:val="004C2783"/>
    <w:rsid w:val="004C36D9"/>
    <w:rsid w:val="004C57C1"/>
    <w:rsid w:val="004D151B"/>
    <w:rsid w:val="004D203A"/>
    <w:rsid w:val="004D376A"/>
    <w:rsid w:val="004D3B90"/>
    <w:rsid w:val="004D5493"/>
    <w:rsid w:val="004D552B"/>
    <w:rsid w:val="004D59A6"/>
    <w:rsid w:val="004D6787"/>
    <w:rsid w:val="004D6B25"/>
    <w:rsid w:val="004D7747"/>
    <w:rsid w:val="004E2B23"/>
    <w:rsid w:val="004E2EAB"/>
    <w:rsid w:val="004E3A50"/>
    <w:rsid w:val="004E3C54"/>
    <w:rsid w:val="004E4672"/>
    <w:rsid w:val="004E5F48"/>
    <w:rsid w:val="004F0DB8"/>
    <w:rsid w:val="004F115C"/>
    <w:rsid w:val="004F1BA8"/>
    <w:rsid w:val="004F218D"/>
    <w:rsid w:val="004F24D1"/>
    <w:rsid w:val="004F2C00"/>
    <w:rsid w:val="004F2EF2"/>
    <w:rsid w:val="004F3ACE"/>
    <w:rsid w:val="004F3D16"/>
    <w:rsid w:val="004F3D65"/>
    <w:rsid w:val="004F4A93"/>
    <w:rsid w:val="004F7179"/>
    <w:rsid w:val="004F744E"/>
    <w:rsid w:val="00500D54"/>
    <w:rsid w:val="00501C6A"/>
    <w:rsid w:val="0050207A"/>
    <w:rsid w:val="00502A30"/>
    <w:rsid w:val="00503B2A"/>
    <w:rsid w:val="005062DD"/>
    <w:rsid w:val="00506980"/>
    <w:rsid w:val="005079E8"/>
    <w:rsid w:val="00510764"/>
    <w:rsid w:val="00511793"/>
    <w:rsid w:val="00512883"/>
    <w:rsid w:val="0051503A"/>
    <w:rsid w:val="005162B5"/>
    <w:rsid w:val="005166A6"/>
    <w:rsid w:val="00517D4C"/>
    <w:rsid w:val="00521EF1"/>
    <w:rsid w:val="0052257A"/>
    <w:rsid w:val="00522C6B"/>
    <w:rsid w:val="00524A98"/>
    <w:rsid w:val="00525857"/>
    <w:rsid w:val="00526C4E"/>
    <w:rsid w:val="00527051"/>
    <w:rsid w:val="0052773A"/>
    <w:rsid w:val="00527A3C"/>
    <w:rsid w:val="005313B4"/>
    <w:rsid w:val="005352D0"/>
    <w:rsid w:val="00535A02"/>
    <w:rsid w:val="005367B5"/>
    <w:rsid w:val="0053745F"/>
    <w:rsid w:val="005379B0"/>
    <w:rsid w:val="0054426B"/>
    <w:rsid w:val="00544291"/>
    <w:rsid w:val="00544615"/>
    <w:rsid w:val="00546120"/>
    <w:rsid w:val="005461DC"/>
    <w:rsid w:val="005474EA"/>
    <w:rsid w:val="005476E6"/>
    <w:rsid w:val="0055079E"/>
    <w:rsid w:val="005524FC"/>
    <w:rsid w:val="00553784"/>
    <w:rsid w:val="00553A34"/>
    <w:rsid w:val="00554012"/>
    <w:rsid w:val="00554B23"/>
    <w:rsid w:val="00556BA2"/>
    <w:rsid w:val="00556EE7"/>
    <w:rsid w:val="005624C5"/>
    <w:rsid w:val="005627DA"/>
    <w:rsid w:val="00564105"/>
    <w:rsid w:val="0056410C"/>
    <w:rsid w:val="005641C6"/>
    <w:rsid w:val="00564737"/>
    <w:rsid w:val="00565778"/>
    <w:rsid w:val="00565A78"/>
    <w:rsid w:val="0056610B"/>
    <w:rsid w:val="00566FFB"/>
    <w:rsid w:val="00567510"/>
    <w:rsid w:val="00567796"/>
    <w:rsid w:val="005707D6"/>
    <w:rsid w:val="00572565"/>
    <w:rsid w:val="00572A25"/>
    <w:rsid w:val="00573C3D"/>
    <w:rsid w:val="00575B82"/>
    <w:rsid w:val="0057616F"/>
    <w:rsid w:val="00576495"/>
    <w:rsid w:val="00576FDD"/>
    <w:rsid w:val="00577E47"/>
    <w:rsid w:val="00580C6F"/>
    <w:rsid w:val="00581965"/>
    <w:rsid w:val="00584100"/>
    <w:rsid w:val="00584B14"/>
    <w:rsid w:val="0058510E"/>
    <w:rsid w:val="00585BF8"/>
    <w:rsid w:val="0058627E"/>
    <w:rsid w:val="00586831"/>
    <w:rsid w:val="00586C7A"/>
    <w:rsid w:val="00590102"/>
    <w:rsid w:val="00591445"/>
    <w:rsid w:val="005914F4"/>
    <w:rsid w:val="0059295E"/>
    <w:rsid w:val="00593A64"/>
    <w:rsid w:val="0059460F"/>
    <w:rsid w:val="00594A8D"/>
    <w:rsid w:val="005950A1"/>
    <w:rsid w:val="00595597"/>
    <w:rsid w:val="005A2769"/>
    <w:rsid w:val="005A373E"/>
    <w:rsid w:val="005A498A"/>
    <w:rsid w:val="005A6CB4"/>
    <w:rsid w:val="005A6CE4"/>
    <w:rsid w:val="005B0C28"/>
    <w:rsid w:val="005B0F79"/>
    <w:rsid w:val="005B1635"/>
    <w:rsid w:val="005B17DB"/>
    <w:rsid w:val="005B1A56"/>
    <w:rsid w:val="005B1B5C"/>
    <w:rsid w:val="005B303B"/>
    <w:rsid w:val="005B324F"/>
    <w:rsid w:val="005B3690"/>
    <w:rsid w:val="005B39DB"/>
    <w:rsid w:val="005B6912"/>
    <w:rsid w:val="005B6C06"/>
    <w:rsid w:val="005C01B5"/>
    <w:rsid w:val="005C0ECB"/>
    <w:rsid w:val="005C1475"/>
    <w:rsid w:val="005C1732"/>
    <w:rsid w:val="005C209A"/>
    <w:rsid w:val="005C2FCE"/>
    <w:rsid w:val="005C5A97"/>
    <w:rsid w:val="005C5F7F"/>
    <w:rsid w:val="005C7F42"/>
    <w:rsid w:val="005D2C83"/>
    <w:rsid w:val="005D3443"/>
    <w:rsid w:val="005D3A5B"/>
    <w:rsid w:val="005D4A53"/>
    <w:rsid w:val="005D56A4"/>
    <w:rsid w:val="005E01E0"/>
    <w:rsid w:val="005E13F8"/>
    <w:rsid w:val="005E2F04"/>
    <w:rsid w:val="005E3A0E"/>
    <w:rsid w:val="005E428A"/>
    <w:rsid w:val="005E45F8"/>
    <w:rsid w:val="005E4CA1"/>
    <w:rsid w:val="005E57DB"/>
    <w:rsid w:val="005E6264"/>
    <w:rsid w:val="005E6BF9"/>
    <w:rsid w:val="005E6E32"/>
    <w:rsid w:val="005E76ED"/>
    <w:rsid w:val="005E77B7"/>
    <w:rsid w:val="005E7F9E"/>
    <w:rsid w:val="005F067F"/>
    <w:rsid w:val="005F0DEE"/>
    <w:rsid w:val="005F13A8"/>
    <w:rsid w:val="005F2349"/>
    <w:rsid w:val="005F262A"/>
    <w:rsid w:val="005F2777"/>
    <w:rsid w:val="005F29C3"/>
    <w:rsid w:val="005F37E4"/>
    <w:rsid w:val="005F38D0"/>
    <w:rsid w:val="005F3BFE"/>
    <w:rsid w:val="005F3F5F"/>
    <w:rsid w:val="005F4DD7"/>
    <w:rsid w:val="005F5A76"/>
    <w:rsid w:val="006001CC"/>
    <w:rsid w:val="00601B9B"/>
    <w:rsid w:val="006029A6"/>
    <w:rsid w:val="006040EF"/>
    <w:rsid w:val="00604E37"/>
    <w:rsid w:val="006062ED"/>
    <w:rsid w:val="00606781"/>
    <w:rsid w:val="00607515"/>
    <w:rsid w:val="006100E0"/>
    <w:rsid w:val="00610730"/>
    <w:rsid w:val="0061175D"/>
    <w:rsid w:val="00613D68"/>
    <w:rsid w:val="00613DB5"/>
    <w:rsid w:val="0061552E"/>
    <w:rsid w:val="006160E6"/>
    <w:rsid w:val="00616175"/>
    <w:rsid w:val="00621826"/>
    <w:rsid w:val="0062185B"/>
    <w:rsid w:val="006226E9"/>
    <w:rsid w:val="00624597"/>
    <w:rsid w:val="00625965"/>
    <w:rsid w:val="006269D5"/>
    <w:rsid w:val="00627293"/>
    <w:rsid w:val="00627F4E"/>
    <w:rsid w:val="00632EC1"/>
    <w:rsid w:val="00633082"/>
    <w:rsid w:val="0063585C"/>
    <w:rsid w:val="00635890"/>
    <w:rsid w:val="00641018"/>
    <w:rsid w:val="00641220"/>
    <w:rsid w:val="00642BB3"/>
    <w:rsid w:val="00642E4E"/>
    <w:rsid w:val="00644C7A"/>
    <w:rsid w:val="00644D5E"/>
    <w:rsid w:val="00646C8C"/>
    <w:rsid w:val="006471CD"/>
    <w:rsid w:val="00650C7C"/>
    <w:rsid w:val="00651054"/>
    <w:rsid w:val="006516AE"/>
    <w:rsid w:val="00652104"/>
    <w:rsid w:val="00653879"/>
    <w:rsid w:val="00653CCF"/>
    <w:rsid w:val="00653F98"/>
    <w:rsid w:val="00654121"/>
    <w:rsid w:val="006545AA"/>
    <w:rsid w:val="006547A7"/>
    <w:rsid w:val="00655875"/>
    <w:rsid w:val="00656369"/>
    <w:rsid w:val="006568C3"/>
    <w:rsid w:val="006574F2"/>
    <w:rsid w:val="00657516"/>
    <w:rsid w:val="0065785B"/>
    <w:rsid w:val="00661695"/>
    <w:rsid w:val="00661FF4"/>
    <w:rsid w:val="006628E0"/>
    <w:rsid w:val="00662A4C"/>
    <w:rsid w:val="006631D6"/>
    <w:rsid w:val="006638B4"/>
    <w:rsid w:val="00664263"/>
    <w:rsid w:val="006643C9"/>
    <w:rsid w:val="0066482F"/>
    <w:rsid w:val="00665DF6"/>
    <w:rsid w:val="00665F11"/>
    <w:rsid w:val="0066620C"/>
    <w:rsid w:val="00666C05"/>
    <w:rsid w:val="0066706E"/>
    <w:rsid w:val="006706B7"/>
    <w:rsid w:val="00671B4B"/>
    <w:rsid w:val="00674A2E"/>
    <w:rsid w:val="00675281"/>
    <w:rsid w:val="00675FF4"/>
    <w:rsid w:val="0067615E"/>
    <w:rsid w:val="006802E4"/>
    <w:rsid w:val="0068046E"/>
    <w:rsid w:val="00681C7E"/>
    <w:rsid w:val="00681E99"/>
    <w:rsid w:val="0068340B"/>
    <w:rsid w:val="00683C45"/>
    <w:rsid w:val="00685420"/>
    <w:rsid w:val="00686A82"/>
    <w:rsid w:val="00686D5E"/>
    <w:rsid w:val="006873EC"/>
    <w:rsid w:val="006878AC"/>
    <w:rsid w:val="00687D86"/>
    <w:rsid w:val="0069069B"/>
    <w:rsid w:val="00690BFE"/>
    <w:rsid w:val="00690E4D"/>
    <w:rsid w:val="0069151D"/>
    <w:rsid w:val="006916F0"/>
    <w:rsid w:val="006917C8"/>
    <w:rsid w:val="006919C3"/>
    <w:rsid w:val="00692605"/>
    <w:rsid w:val="0069300C"/>
    <w:rsid w:val="006943BB"/>
    <w:rsid w:val="006946DB"/>
    <w:rsid w:val="006975EB"/>
    <w:rsid w:val="00697B14"/>
    <w:rsid w:val="006A0B47"/>
    <w:rsid w:val="006A1B7F"/>
    <w:rsid w:val="006A2E05"/>
    <w:rsid w:val="006A3542"/>
    <w:rsid w:val="006A39A7"/>
    <w:rsid w:val="006A58A7"/>
    <w:rsid w:val="006A7563"/>
    <w:rsid w:val="006B004A"/>
    <w:rsid w:val="006B0925"/>
    <w:rsid w:val="006B0C4D"/>
    <w:rsid w:val="006B1948"/>
    <w:rsid w:val="006B28E9"/>
    <w:rsid w:val="006B2F38"/>
    <w:rsid w:val="006B4CFF"/>
    <w:rsid w:val="006B5164"/>
    <w:rsid w:val="006B6B92"/>
    <w:rsid w:val="006B73D4"/>
    <w:rsid w:val="006C0515"/>
    <w:rsid w:val="006C0F1E"/>
    <w:rsid w:val="006C53D7"/>
    <w:rsid w:val="006C5C93"/>
    <w:rsid w:val="006D0634"/>
    <w:rsid w:val="006D2551"/>
    <w:rsid w:val="006D338C"/>
    <w:rsid w:val="006D4C75"/>
    <w:rsid w:val="006D670D"/>
    <w:rsid w:val="006D6A5B"/>
    <w:rsid w:val="006D6E87"/>
    <w:rsid w:val="006E2B43"/>
    <w:rsid w:val="006E731A"/>
    <w:rsid w:val="006E7448"/>
    <w:rsid w:val="006E7F15"/>
    <w:rsid w:val="006F0BBB"/>
    <w:rsid w:val="006F1989"/>
    <w:rsid w:val="006F2D6C"/>
    <w:rsid w:val="006F4896"/>
    <w:rsid w:val="006F4D94"/>
    <w:rsid w:val="006F512E"/>
    <w:rsid w:val="006F514B"/>
    <w:rsid w:val="006F5349"/>
    <w:rsid w:val="006F58B0"/>
    <w:rsid w:val="006F685A"/>
    <w:rsid w:val="00700E3A"/>
    <w:rsid w:val="007010A5"/>
    <w:rsid w:val="00701318"/>
    <w:rsid w:val="0070159E"/>
    <w:rsid w:val="00701C0D"/>
    <w:rsid w:val="007041C7"/>
    <w:rsid w:val="00706720"/>
    <w:rsid w:val="00707943"/>
    <w:rsid w:val="00711C6C"/>
    <w:rsid w:val="0071374E"/>
    <w:rsid w:val="00713A99"/>
    <w:rsid w:val="0071530F"/>
    <w:rsid w:val="0071596A"/>
    <w:rsid w:val="00716541"/>
    <w:rsid w:val="00716611"/>
    <w:rsid w:val="00716FF7"/>
    <w:rsid w:val="00717288"/>
    <w:rsid w:val="007179A5"/>
    <w:rsid w:val="0072007E"/>
    <w:rsid w:val="00720227"/>
    <w:rsid w:val="007203F7"/>
    <w:rsid w:val="00720EB7"/>
    <w:rsid w:val="00721703"/>
    <w:rsid w:val="00725534"/>
    <w:rsid w:val="0072669E"/>
    <w:rsid w:val="00727304"/>
    <w:rsid w:val="00727B52"/>
    <w:rsid w:val="007307DC"/>
    <w:rsid w:val="00730B3C"/>
    <w:rsid w:val="00732BAF"/>
    <w:rsid w:val="00732D58"/>
    <w:rsid w:val="00732FB2"/>
    <w:rsid w:val="00733FD6"/>
    <w:rsid w:val="00736996"/>
    <w:rsid w:val="0074193B"/>
    <w:rsid w:val="00741E5E"/>
    <w:rsid w:val="007424BE"/>
    <w:rsid w:val="007425A9"/>
    <w:rsid w:val="00743A72"/>
    <w:rsid w:val="00743C6D"/>
    <w:rsid w:val="0074514B"/>
    <w:rsid w:val="007461DF"/>
    <w:rsid w:val="0075003F"/>
    <w:rsid w:val="0075128B"/>
    <w:rsid w:val="007528AB"/>
    <w:rsid w:val="00753C1E"/>
    <w:rsid w:val="007540F1"/>
    <w:rsid w:val="00755E69"/>
    <w:rsid w:val="00755EB9"/>
    <w:rsid w:val="0075648E"/>
    <w:rsid w:val="007565A6"/>
    <w:rsid w:val="0075712B"/>
    <w:rsid w:val="00757493"/>
    <w:rsid w:val="00757B6B"/>
    <w:rsid w:val="00757C8E"/>
    <w:rsid w:val="00757CCA"/>
    <w:rsid w:val="007601F0"/>
    <w:rsid w:val="00761392"/>
    <w:rsid w:val="00762212"/>
    <w:rsid w:val="0076246B"/>
    <w:rsid w:val="00762A75"/>
    <w:rsid w:val="00764EB1"/>
    <w:rsid w:val="00767096"/>
    <w:rsid w:val="00770191"/>
    <w:rsid w:val="00772490"/>
    <w:rsid w:val="00776D3A"/>
    <w:rsid w:val="00780E35"/>
    <w:rsid w:val="00781A34"/>
    <w:rsid w:val="0078363B"/>
    <w:rsid w:val="00783DF8"/>
    <w:rsid w:val="00784301"/>
    <w:rsid w:val="00784977"/>
    <w:rsid w:val="0079007F"/>
    <w:rsid w:val="007901B8"/>
    <w:rsid w:val="007907A5"/>
    <w:rsid w:val="00790DBA"/>
    <w:rsid w:val="00792C85"/>
    <w:rsid w:val="0079396F"/>
    <w:rsid w:val="007951C1"/>
    <w:rsid w:val="00796927"/>
    <w:rsid w:val="007A12C0"/>
    <w:rsid w:val="007A218A"/>
    <w:rsid w:val="007A3884"/>
    <w:rsid w:val="007A7428"/>
    <w:rsid w:val="007B063B"/>
    <w:rsid w:val="007B39F7"/>
    <w:rsid w:val="007B4B51"/>
    <w:rsid w:val="007B5541"/>
    <w:rsid w:val="007B5BD7"/>
    <w:rsid w:val="007B621D"/>
    <w:rsid w:val="007C052D"/>
    <w:rsid w:val="007C0C21"/>
    <w:rsid w:val="007C132F"/>
    <w:rsid w:val="007C270D"/>
    <w:rsid w:val="007C2A9C"/>
    <w:rsid w:val="007C378C"/>
    <w:rsid w:val="007C406E"/>
    <w:rsid w:val="007C4FD1"/>
    <w:rsid w:val="007D018C"/>
    <w:rsid w:val="007D16B0"/>
    <w:rsid w:val="007D1EB3"/>
    <w:rsid w:val="007D29F9"/>
    <w:rsid w:val="007D3B82"/>
    <w:rsid w:val="007D615B"/>
    <w:rsid w:val="007D6F4E"/>
    <w:rsid w:val="007E4D36"/>
    <w:rsid w:val="007E533F"/>
    <w:rsid w:val="007E7EFA"/>
    <w:rsid w:val="007F1AC2"/>
    <w:rsid w:val="007F20E0"/>
    <w:rsid w:val="007F2669"/>
    <w:rsid w:val="007F3832"/>
    <w:rsid w:val="007F5A24"/>
    <w:rsid w:val="007F605B"/>
    <w:rsid w:val="007F74B0"/>
    <w:rsid w:val="007F7F6C"/>
    <w:rsid w:val="00800B22"/>
    <w:rsid w:val="0080128F"/>
    <w:rsid w:val="00802EB4"/>
    <w:rsid w:val="008057DD"/>
    <w:rsid w:val="00805FD4"/>
    <w:rsid w:val="00806AAE"/>
    <w:rsid w:val="00807014"/>
    <w:rsid w:val="00812E5E"/>
    <w:rsid w:val="00813158"/>
    <w:rsid w:val="00813BE6"/>
    <w:rsid w:val="00814237"/>
    <w:rsid w:val="0081458B"/>
    <w:rsid w:val="00816046"/>
    <w:rsid w:val="00816183"/>
    <w:rsid w:val="00816BCB"/>
    <w:rsid w:val="00821380"/>
    <w:rsid w:val="00822B21"/>
    <w:rsid w:val="00822CA6"/>
    <w:rsid w:val="008264AA"/>
    <w:rsid w:val="00826897"/>
    <w:rsid w:val="0082766E"/>
    <w:rsid w:val="00831770"/>
    <w:rsid w:val="008321C0"/>
    <w:rsid w:val="0083244E"/>
    <w:rsid w:val="00832823"/>
    <w:rsid w:val="0083294D"/>
    <w:rsid w:val="00834F38"/>
    <w:rsid w:val="00840BA7"/>
    <w:rsid w:val="00845067"/>
    <w:rsid w:val="008458B4"/>
    <w:rsid w:val="0084595F"/>
    <w:rsid w:val="00847240"/>
    <w:rsid w:val="0085082D"/>
    <w:rsid w:val="00850B12"/>
    <w:rsid w:val="008519FF"/>
    <w:rsid w:val="00851D93"/>
    <w:rsid w:val="0085228F"/>
    <w:rsid w:val="008533E8"/>
    <w:rsid w:val="00854BDC"/>
    <w:rsid w:val="00860191"/>
    <w:rsid w:val="008603D0"/>
    <w:rsid w:val="008634F2"/>
    <w:rsid w:val="00863719"/>
    <w:rsid w:val="0086376D"/>
    <w:rsid w:val="00863D5F"/>
    <w:rsid w:val="00864377"/>
    <w:rsid w:val="0086498B"/>
    <w:rsid w:val="00865068"/>
    <w:rsid w:val="008667DA"/>
    <w:rsid w:val="00866874"/>
    <w:rsid w:val="008671D0"/>
    <w:rsid w:val="00867A9B"/>
    <w:rsid w:val="008701E9"/>
    <w:rsid w:val="00871052"/>
    <w:rsid w:val="0087162E"/>
    <w:rsid w:val="00871CE4"/>
    <w:rsid w:val="00871FDF"/>
    <w:rsid w:val="00873438"/>
    <w:rsid w:val="00874165"/>
    <w:rsid w:val="00874B3C"/>
    <w:rsid w:val="008752FA"/>
    <w:rsid w:val="0087577B"/>
    <w:rsid w:val="00876A37"/>
    <w:rsid w:val="00876B76"/>
    <w:rsid w:val="0087708A"/>
    <w:rsid w:val="00882074"/>
    <w:rsid w:val="008822E6"/>
    <w:rsid w:val="00882429"/>
    <w:rsid w:val="0088249E"/>
    <w:rsid w:val="0088421D"/>
    <w:rsid w:val="00885C87"/>
    <w:rsid w:val="0088771E"/>
    <w:rsid w:val="00890550"/>
    <w:rsid w:val="00890CAE"/>
    <w:rsid w:val="008915C0"/>
    <w:rsid w:val="00892C99"/>
    <w:rsid w:val="008937B0"/>
    <w:rsid w:val="0089661A"/>
    <w:rsid w:val="0089686A"/>
    <w:rsid w:val="00896949"/>
    <w:rsid w:val="00897846"/>
    <w:rsid w:val="008A0004"/>
    <w:rsid w:val="008A0493"/>
    <w:rsid w:val="008A0CD9"/>
    <w:rsid w:val="008A0FED"/>
    <w:rsid w:val="008A2221"/>
    <w:rsid w:val="008A231F"/>
    <w:rsid w:val="008A356B"/>
    <w:rsid w:val="008A39BB"/>
    <w:rsid w:val="008A47DE"/>
    <w:rsid w:val="008A4A67"/>
    <w:rsid w:val="008A4F20"/>
    <w:rsid w:val="008A522C"/>
    <w:rsid w:val="008A5A5A"/>
    <w:rsid w:val="008A7814"/>
    <w:rsid w:val="008B2514"/>
    <w:rsid w:val="008B27EB"/>
    <w:rsid w:val="008B3F27"/>
    <w:rsid w:val="008B412C"/>
    <w:rsid w:val="008B5471"/>
    <w:rsid w:val="008B6A2B"/>
    <w:rsid w:val="008B6D13"/>
    <w:rsid w:val="008B7711"/>
    <w:rsid w:val="008B79A7"/>
    <w:rsid w:val="008C0C87"/>
    <w:rsid w:val="008C127D"/>
    <w:rsid w:val="008C1BE3"/>
    <w:rsid w:val="008C2AF1"/>
    <w:rsid w:val="008C7918"/>
    <w:rsid w:val="008D36C6"/>
    <w:rsid w:val="008D37FD"/>
    <w:rsid w:val="008D4665"/>
    <w:rsid w:val="008D46F4"/>
    <w:rsid w:val="008D4C41"/>
    <w:rsid w:val="008D5719"/>
    <w:rsid w:val="008D5F90"/>
    <w:rsid w:val="008D6305"/>
    <w:rsid w:val="008D6FC8"/>
    <w:rsid w:val="008E038A"/>
    <w:rsid w:val="008E2330"/>
    <w:rsid w:val="008E46AF"/>
    <w:rsid w:val="008E58B7"/>
    <w:rsid w:val="008E5D1E"/>
    <w:rsid w:val="008E6020"/>
    <w:rsid w:val="008E7228"/>
    <w:rsid w:val="008F17FB"/>
    <w:rsid w:val="008F3CDE"/>
    <w:rsid w:val="008F4FBE"/>
    <w:rsid w:val="008F6532"/>
    <w:rsid w:val="00901D5F"/>
    <w:rsid w:val="00904289"/>
    <w:rsid w:val="00904B93"/>
    <w:rsid w:val="0090541F"/>
    <w:rsid w:val="00906312"/>
    <w:rsid w:val="00906969"/>
    <w:rsid w:val="00906A4F"/>
    <w:rsid w:val="00907C87"/>
    <w:rsid w:val="00911E76"/>
    <w:rsid w:val="0091226C"/>
    <w:rsid w:val="00912E1E"/>
    <w:rsid w:val="00914635"/>
    <w:rsid w:val="009149B9"/>
    <w:rsid w:val="009153A5"/>
    <w:rsid w:val="00915CD5"/>
    <w:rsid w:val="00916002"/>
    <w:rsid w:val="009166B9"/>
    <w:rsid w:val="00916EE8"/>
    <w:rsid w:val="00920348"/>
    <w:rsid w:val="0092038F"/>
    <w:rsid w:val="00921123"/>
    <w:rsid w:val="00921AA9"/>
    <w:rsid w:val="00921E36"/>
    <w:rsid w:val="00922554"/>
    <w:rsid w:val="0092298C"/>
    <w:rsid w:val="00922BAB"/>
    <w:rsid w:val="0092531E"/>
    <w:rsid w:val="00926E92"/>
    <w:rsid w:val="00926EB4"/>
    <w:rsid w:val="00927F32"/>
    <w:rsid w:val="00931DE4"/>
    <w:rsid w:val="00931F36"/>
    <w:rsid w:val="009334CC"/>
    <w:rsid w:val="0093451E"/>
    <w:rsid w:val="00937025"/>
    <w:rsid w:val="00937B51"/>
    <w:rsid w:val="00940CB1"/>
    <w:rsid w:val="009416FA"/>
    <w:rsid w:val="009421DD"/>
    <w:rsid w:val="009424E4"/>
    <w:rsid w:val="0094412A"/>
    <w:rsid w:val="009446DE"/>
    <w:rsid w:val="00945BED"/>
    <w:rsid w:val="0094715A"/>
    <w:rsid w:val="00947DCB"/>
    <w:rsid w:val="00950E23"/>
    <w:rsid w:val="00951710"/>
    <w:rsid w:val="0095202C"/>
    <w:rsid w:val="00952233"/>
    <w:rsid w:val="00954AC4"/>
    <w:rsid w:val="0095518B"/>
    <w:rsid w:val="009567CF"/>
    <w:rsid w:val="00957521"/>
    <w:rsid w:val="009579ED"/>
    <w:rsid w:val="009602A0"/>
    <w:rsid w:val="00960483"/>
    <w:rsid w:val="00961937"/>
    <w:rsid w:val="0096255B"/>
    <w:rsid w:val="009665CA"/>
    <w:rsid w:val="00966AF9"/>
    <w:rsid w:val="009677E0"/>
    <w:rsid w:val="00967B78"/>
    <w:rsid w:val="009701B0"/>
    <w:rsid w:val="00971643"/>
    <w:rsid w:val="009719F4"/>
    <w:rsid w:val="00971C88"/>
    <w:rsid w:val="00972A0F"/>
    <w:rsid w:val="00974B9E"/>
    <w:rsid w:val="00981663"/>
    <w:rsid w:val="009821A4"/>
    <w:rsid w:val="00982202"/>
    <w:rsid w:val="00982379"/>
    <w:rsid w:val="00982E52"/>
    <w:rsid w:val="00983535"/>
    <w:rsid w:val="0098532E"/>
    <w:rsid w:val="009863D7"/>
    <w:rsid w:val="00987D94"/>
    <w:rsid w:val="00987FF6"/>
    <w:rsid w:val="009900C2"/>
    <w:rsid w:val="00990B2F"/>
    <w:rsid w:val="00990F6A"/>
    <w:rsid w:val="0099109A"/>
    <w:rsid w:val="00991CC6"/>
    <w:rsid w:val="00992BA2"/>
    <w:rsid w:val="0099467E"/>
    <w:rsid w:val="00994801"/>
    <w:rsid w:val="00996194"/>
    <w:rsid w:val="009962AB"/>
    <w:rsid w:val="00996BEA"/>
    <w:rsid w:val="0099707D"/>
    <w:rsid w:val="009A1C14"/>
    <w:rsid w:val="009A755E"/>
    <w:rsid w:val="009B0BDE"/>
    <w:rsid w:val="009B1448"/>
    <w:rsid w:val="009B1AB8"/>
    <w:rsid w:val="009B2824"/>
    <w:rsid w:val="009B2ABA"/>
    <w:rsid w:val="009B2C7D"/>
    <w:rsid w:val="009B4207"/>
    <w:rsid w:val="009B4899"/>
    <w:rsid w:val="009B51C7"/>
    <w:rsid w:val="009B6086"/>
    <w:rsid w:val="009B73D2"/>
    <w:rsid w:val="009C040D"/>
    <w:rsid w:val="009C0CD4"/>
    <w:rsid w:val="009C1975"/>
    <w:rsid w:val="009C1C93"/>
    <w:rsid w:val="009C25C1"/>
    <w:rsid w:val="009C3E92"/>
    <w:rsid w:val="009C3F4E"/>
    <w:rsid w:val="009D0CF5"/>
    <w:rsid w:val="009D0F82"/>
    <w:rsid w:val="009D1E22"/>
    <w:rsid w:val="009D2082"/>
    <w:rsid w:val="009D29D6"/>
    <w:rsid w:val="009D4B6C"/>
    <w:rsid w:val="009D60CC"/>
    <w:rsid w:val="009D77B4"/>
    <w:rsid w:val="009E08FE"/>
    <w:rsid w:val="009E0BC9"/>
    <w:rsid w:val="009E255A"/>
    <w:rsid w:val="009E43CC"/>
    <w:rsid w:val="009E482B"/>
    <w:rsid w:val="009E5D9C"/>
    <w:rsid w:val="009E5E5A"/>
    <w:rsid w:val="009F045F"/>
    <w:rsid w:val="009F1AE1"/>
    <w:rsid w:val="009F27AB"/>
    <w:rsid w:val="009F39FE"/>
    <w:rsid w:val="009F4439"/>
    <w:rsid w:val="009F4802"/>
    <w:rsid w:val="009F6B96"/>
    <w:rsid w:val="009F6EDF"/>
    <w:rsid w:val="009F7820"/>
    <w:rsid w:val="00A03195"/>
    <w:rsid w:val="00A03386"/>
    <w:rsid w:val="00A059F1"/>
    <w:rsid w:val="00A05D07"/>
    <w:rsid w:val="00A070E7"/>
    <w:rsid w:val="00A10325"/>
    <w:rsid w:val="00A10F49"/>
    <w:rsid w:val="00A129EC"/>
    <w:rsid w:val="00A15601"/>
    <w:rsid w:val="00A160F2"/>
    <w:rsid w:val="00A17EE7"/>
    <w:rsid w:val="00A21F5C"/>
    <w:rsid w:val="00A21FE2"/>
    <w:rsid w:val="00A22199"/>
    <w:rsid w:val="00A23386"/>
    <w:rsid w:val="00A23912"/>
    <w:rsid w:val="00A245E3"/>
    <w:rsid w:val="00A2483D"/>
    <w:rsid w:val="00A24F43"/>
    <w:rsid w:val="00A25A25"/>
    <w:rsid w:val="00A26325"/>
    <w:rsid w:val="00A27E3C"/>
    <w:rsid w:val="00A309D9"/>
    <w:rsid w:val="00A3211A"/>
    <w:rsid w:val="00A33137"/>
    <w:rsid w:val="00A34DC4"/>
    <w:rsid w:val="00A353A8"/>
    <w:rsid w:val="00A36FD8"/>
    <w:rsid w:val="00A43340"/>
    <w:rsid w:val="00A43AE1"/>
    <w:rsid w:val="00A43E7E"/>
    <w:rsid w:val="00A45295"/>
    <w:rsid w:val="00A45F91"/>
    <w:rsid w:val="00A4617E"/>
    <w:rsid w:val="00A47155"/>
    <w:rsid w:val="00A50390"/>
    <w:rsid w:val="00A52572"/>
    <w:rsid w:val="00A52904"/>
    <w:rsid w:val="00A53600"/>
    <w:rsid w:val="00A53852"/>
    <w:rsid w:val="00A53DC6"/>
    <w:rsid w:val="00A53E78"/>
    <w:rsid w:val="00A556D9"/>
    <w:rsid w:val="00A559DC"/>
    <w:rsid w:val="00A55F03"/>
    <w:rsid w:val="00A56E12"/>
    <w:rsid w:val="00A574A4"/>
    <w:rsid w:val="00A5771C"/>
    <w:rsid w:val="00A60220"/>
    <w:rsid w:val="00A60716"/>
    <w:rsid w:val="00A63894"/>
    <w:rsid w:val="00A63B57"/>
    <w:rsid w:val="00A662D8"/>
    <w:rsid w:val="00A6759A"/>
    <w:rsid w:val="00A7039E"/>
    <w:rsid w:val="00A705DB"/>
    <w:rsid w:val="00A72445"/>
    <w:rsid w:val="00A72BD7"/>
    <w:rsid w:val="00A74364"/>
    <w:rsid w:val="00A74B06"/>
    <w:rsid w:val="00A75A6E"/>
    <w:rsid w:val="00A76F5C"/>
    <w:rsid w:val="00A77219"/>
    <w:rsid w:val="00A77936"/>
    <w:rsid w:val="00A81233"/>
    <w:rsid w:val="00A816BD"/>
    <w:rsid w:val="00A83C83"/>
    <w:rsid w:val="00A83F8A"/>
    <w:rsid w:val="00A84AF3"/>
    <w:rsid w:val="00A903EA"/>
    <w:rsid w:val="00A9060B"/>
    <w:rsid w:val="00A90F15"/>
    <w:rsid w:val="00A91EA8"/>
    <w:rsid w:val="00A93BA1"/>
    <w:rsid w:val="00A94C6D"/>
    <w:rsid w:val="00A96694"/>
    <w:rsid w:val="00A97015"/>
    <w:rsid w:val="00A97436"/>
    <w:rsid w:val="00AA0F12"/>
    <w:rsid w:val="00AA1A63"/>
    <w:rsid w:val="00AA1FC7"/>
    <w:rsid w:val="00AA5465"/>
    <w:rsid w:val="00AA5B79"/>
    <w:rsid w:val="00AA74B7"/>
    <w:rsid w:val="00AB203A"/>
    <w:rsid w:val="00AB2044"/>
    <w:rsid w:val="00AB3EB5"/>
    <w:rsid w:val="00AB4BCB"/>
    <w:rsid w:val="00AB511F"/>
    <w:rsid w:val="00AB5DCD"/>
    <w:rsid w:val="00AC0499"/>
    <w:rsid w:val="00AC179A"/>
    <w:rsid w:val="00AC2F81"/>
    <w:rsid w:val="00AC3B52"/>
    <w:rsid w:val="00AC3FC9"/>
    <w:rsid w:val="00AC50AD"/>
    <w:rsid w:val="00AC6236"/>
    <w:rsid w:val="00AC7784"/>
    <w:rsid w:val="00AD098A"/>
    <w:rsid w:val="00AD435C"/>
    <w:rsid w:val="00AD6D56"/>
    <w:rsid w:val="00AD790C"/>
    <w:rsid w:val="00AE05C4"/>
    <w:rsid w:val="00AE17BA"/>
    <w:rsid w:val="00AE1EE0"/>
    <w:rsid w:val="00AE2028"/>
    <w:rsid w:val="00AE2A66"/>
    <w:rsid w:val="00AE51A6"/>
    <w:rsid w:val="00AE7227"/>
    <w:rsid w:val="00AE7F92"/>
    <w:rsid w:val="00AF30DC"/>
    <w:rsid w:val="00AF3614"/>
    <w:rsid w:val="00AF3677"/>
    <w:rsid w:val="00AF3747"/>
    <w:rsid w:val="00AF4E54"/>
    <w:rsid w:val="00AF51FD"/>
    <w:rsid w:val="00AF5ED8"/>
    <w:rsid w:val="00AF6DD4"/>
    <w:rsid w:val="00AF6DF6"/>
    <w:rsid w:val="00B037D9"/>
    <w:rsid w:val="00B03CC7"/>
    <w:rsid w:val="00B03E89"/>
    <w:rsid w:val="00B06151"/>
    <w:rsid w:val="00B07A4C"/>
    <w:rsid w:val="00B11CB3"/>
    <w:rsid w:val="00B12447"/>
    <w:rsid w:val="00B1294E"/>
    <w:rsid w:val="00B12F08"/>
    <w:rsid w:val="00B1380B"/>
    <w:rsid w:val="00B13FD0"/>
    <w:rsid w:val="00B154ED"/>
    <w:rsid w:val="00B16023"/>
    <w:rsid w:val="00B16A49"/>
    <w:rsid w:val="00B1729B"/>
    <w:rsid w:val="00B17B01"/>
    <w:rsid w:val="00B2227B"/>
    <w:rsid w:val="00B2320A"/>
    <w:rsid w:val="00B23F5D"/>
    <w:rsid w:val="00B244F5"/>
    <w:rsid w:val="00B255CD"/>
    <w:rsid w:val="00B269D8"/>
    <w:rsid w:val="00B31CC5"/>
    <w:rsid w:val="00B31DB8"/>
    <w:rsid w:val="00B32762"/>
    <w:rsid w:val="00B33A1B"/>
    <w:rsid w:val="00B4020F"/>
    <w:rsid w:val="00B40B31"/>
    <w:rsid w:val="00B4104A"/>
    <w:rsid w:val="00B41A91"/>
    <w:rsid w:val="00B43075"/>
    <w:rsid w:val="00B463AF"/>
    <w:rsid w:val="00B46DFC"/>
    <w:rsid w:val="00B470D2"/>
    <w:rsid w:val="00B47548"/>
    <w:rsid w:val="00B5053F"/>
    <w:rsid w:val="00B50CAA"/>
    <w:rsid w:val="00B51847"/>
    <w:rsid w:val="00B535F7"/>
    <w:rsid w:val="00B53B42"/>
    <w:rsid w:val="00B5541C"/>
    <w:rsid w:val="00B607BE"/>
    <w:rsid w:val="00B617BB"/>
    <w:rsid w:val="00B62DB3"/>
    <w:rsid w:val="00B634BA"/>
    <w:rsid w:val="00B6382E"/>
    <w:rsid w:val="00B66397"/>
    <w:rsid w:val="00B6645D"/>
    <w:rsid w:val="00B664C0"/>
    <w:rsid w:val="00B66749"/>
    <w:rsid w:val="00B70E6A"/>
    <w:rsid w:val="00B71990"/>
    <w:rsid w:val="00B71B20"/>
    <w:rsid w:val="00B722C2"/>
    <w:rsid w:val="00B75007"/>
    <w:rsid w:val="00B76DF4"/>
    <w:rsid w:val="00B8010D"/>
    <w:rsid w:val="00B80E20"/>
    <w:rsid w:val="00B81E35"/>
    <w:rsid w:val="00B83296"/>
    <w:rsid w:val="00B8384F"/>
    <w:rsid w:val="00B83866"/>
    <w:rsid w:val="00B84585"/>
    <w:rsid w:val="00B84E25"/>
    <w:rsid w:val="00B85759"/>
    <w:rsid w:val="00B85B5C"/>
    <w:rsid w:val="00B85E7F"/>
    <w:rsid w:val="00B86201"/>
    <w:rsid w:val="00B90F5B"/>
    <w:rsid w:val="00B9165F"/>
    <w:rsid w:val="00B92462"/>
    <w:rsid w:val="00B92B05"/>
    <w:rsid w:val="00B93D54"/>
    <w:rsid w:val="00B944C4"/>
    <w:rsid w:val="00B958ED"/>
    <w:rsid w:val="00B967ED"/>
    <w:rsid w:val="00B96880"/>
    <w:rsid w:val="00B97C4F"/>
    <w:rsid w:val="00B97EB9"/>
    <w:rsid w:val="00BA0CBD"/>
    <w:rsid w:val="00BA13AB"/>
    <w:rsid w:val="00BA1C20"/>
    <w:rsid w:val="00BA2E37"/>
    <w:rsid w:val="00BA46E9"/>
    <w:rsid w:val="00BA6DC0"/>
    <w:rsid w:val="00BB09A4"/>
    <w:rsid w:val="00BB1446"/>
    <w:rsid w:val="00BB1C6F"/>
    <w:rsid w:val="00BB2308"/>
    <w:rsid w:val="00BB23F2"/>
    <w:rsid w:val="00BB58BB"/>
    <w:rsid w:val="00BB69BB"/>
    <w:rsid w:val="00BC25F3"/>
    <w:rsid w:val="00BC3426"/>
    <w:rsid w:val="00BC37CC"/>
    <w:rsid w:val="00BC41EB"/>
    <w:rsid w:val="00BC5D16"/>
    <w:rsid w:val="00BC63D3"/>
    <w:rsid w:val="00BC691C"/>
    <w:rsid w:val="00BD00B8"/>
    <w:rsid w:val="00BD073C"/>
    <w:rsid w:val="00BD2258"/>
    <w:rsid w:val="00BD3BF2"/>
    <w:rsid w:val="00BD3F89"/>
    <w:rsid w:val="00BD596E"/>
    <w:rsid w:val="00BE1775"/>
    <w:rsid w:val="00BE1CCE"/>
    <w:rsid w:val="00BE4E2F"/>
    <w:rsid w:val="00BE570B"/>
    <w:rsid w:val="00BE6401"/>
    <w:rsid w:val="00BE7395"/>
    <w:rsid w:val="00BF0AF0"/>
    <w:rsid w:val="00BF1016"/>
    <w:rsid w:val="00BF12EF"/>
    <w:rsid w:val="00BF2ABD"/>
    <w:rsid w:val="00BF3CD3"/>
    <w:rsid w:val="00BF40D7"/>
    <w:rsid w:val="00BF65B8"/>
    <w:rsid w:val="00BF79EF"/>
    <w:rsid w:val="00C00773"/>
    <w:rsid w:val="00C00888"/>
    <w:rsid w:val="00C00B3C"/>
    <w:rsid w:val="00C01E1F"/>
    <w:rsid w:val="00C022C3"/>
    <w:rsid w:val="00C035B0"/>
    <w:rsid w:val="00C036F4"/>
    <w:rsid w:val="00C03BCB"/>
    <w:rsid w:val="00C03CE4"/>
    <w:rsid w:val="00C0410D"/>
    <w:rsid w:val="00C069F5"/>
    <w:rsid w:val="00C06DCE"/>
    <w:rsid w:val="00C1033E"/>
    <w:rsid w:val="00C11FC7"/>
    <w:rsid w:val="00C1263A"/>
    <w:rsid w:val="00C12802"/>
    <w:rsid w:val="00C138FB"/>
    <w:rsid w:val="00C13DA1"/>
    <w:rsid w:val="00C146B4"/>
    <w:rsid w:val="00C165DD"/>
    <w:rsid w:val="00C20F76"/>
    <w:rsid w:val="00C2189D"/>
    <w:rsid w:val="00C222C0"/>
    <w:rsid w:val="00C22451"/>
    <w:rsid w:val="00C23E76"/>
    <w:rsid w:val="00C246AB"/>
    <w:rsid w:val="00C24F07"/>
    <w:rsid w:val="00C26347"/>
    <w:rsid w:val="00C2686E"/>
    <w:rsid w:val="00C30418"/>
    <w:rsid w:val="00C31260"/>
    <w:rsid w:val="00C31351"/>
    <w:rsid w:val="00C31870"/>
    <w:rsid w:val="00C32331"/>
    <w:rsid w:val="00C34ABA"/>
    <w:rsid w:val="00C3521F"/>
    <w:rsid w:val="00C35DCC"/>
    <w:rsid w:val="00C37246"/>
    <w:rsid w:val="00C3786F"/>
    <w:rsid w:val="00C410AE"/>
    <w:rsid w:val="00C4172F"/>
    <w:rsid w:val="00C421F1"/>
    <w:rsid w:val="00C42385"/>
    <w:rsid w:val="00C42BD8"/>
    <w:rsid w:val="00C450F7"/>
    <w:rsid w:val="00C47678"/>
    <w:rsid w:val="00C504AB"/>
    <w:rsid w:val="00C50CC9"/>
    <w:rsid w:val="00C5151A"/>
    <w:rsid w:val="00C52363"/>
    <w:rsid w:val="00C52EB8"/>
    <w:rsid w:val="00C53F92"/>
    <w:rsid w:val="00C5500D"/>
    <w:rsid w:val="00C55159"/>
    <w:rsid w:val="00C564E4"/>
    <w:rsid w:val="00C56A35"/>
    <w:rsid w:val="00C56CED"/>
    <w:rsid w:val="00C57641"/>
    <w:rsid w:val="00C60052"/>
    <w:rsid w:val="00C6073E"/>
    <w:rsid w:val="00C61821"/>
    <w:rsid w:val="00C6248A"/>
    <w:rsid w:val="00C637BF"/>
    <w:rsid w:val="00C63FD5"/>
    <w:rsid w:val="00C65F1D"/>
    <w:rsid w:val="00C668E5"/>
    <w:rsid w:val="00C66E5C"/>
    <w:rsid w:val="00C66F88"/>
    <w:rsid w:val="00C700BD"/>
    <w:rsid w:val="00C701C7"/>
    <w:rsid w:val="00C70993"/>
    <w:rsid w:val="00C732B5"/>
    <w:rsid w:val="00C73BB9"/>
    <w:rsid w:val="00C73DEE"/>
    <w:rsid w:val="00C7561B"/>
    <w:rsid w:val="00C75CBB"/>
    <w:rsid w:val="00C80201"/>
    <w:rsid w:val="00C80686"/>
    <w:rsid w:val="00C809F9"/>
    <w:rsid w:val="00C81701"/>
    <w:rsid w:val="00C81806"/>
    <w:rsid w:val="00C82A19"/>
    <w:rsid w:val="00C82A60"/>
    <w:rsid w:val="00C8600D"/>
    <w:rsid w:val="00C90C7A"/>
    <w:rsid w:val="00C91C3D"/>
    <w:rsid w:val="00C92C57"/>
    <w:rsid w:val="00C9446A"/>
    <w:rsid w:val="00C94815"/>
    <w:rsid w:val="00C953AE"/>
    <w:rsid w:val="00C95D5C"/>
    <w:rsid w:val="00C95D81"/>
    <w:rsid w:val="00C96B27"/>
    <w:rsid w:val="00C97E0A"/>
    <w:rsid w:val="00CA02F3"/>
    <w:rsid w:val="00CA055D"/>
    <w:rsid w:val="00CA0D09"/>
    <w:rsid w:val="00CA1E5D"/>
    <w:rsid w:val="00CA35FA"/>
    <w:rsid w:val="00CA4AA3"/>
    <w:rsid w:val="00CA696C"/>
    <w:rsid w:val="00CB178E"/>
    <w:rsid w:val="00CB1A0E"/>
    <w:rsid w:val="00CB3A45"/>
    <w:rsid w:val="00CB6081"/>
    <w:rsid w:val="00CB630E"/>
    <w:rsid w:val="00CB7521"/>
    <w:rsid w:val="00CC0762"/>
    <w:rsid w:val="00CC1015"/>
    <w:rsid w:val="00CC1101"/>
    <w:rsid w:val="00CC165A"/>
    <w:rsid w:val="00CC1F73"/>
    <w:rsid w:val="00CC365E"/>
    <w:rsid w:val="00CC4722"/>
    <w:rsid w:val="00CC5D27"/>
    <w:rsid w:val="00CC603A"/>
    <w:rsid w:val="00CC71A2"/>
    <w:rsid w:val="00CD0089"/>
    <w:rsid w:val="00CD00B3"/>
    <w:rsid w:val="00CD03D0"/>
    <w:rsid w:val="00CD0515"/>
    <w:rsid w:val="00CD0592"/>
    <w:rsid w:val="00CD16B5"/>
    <w:rsid w:val="00CD1E43"/>
    <w:rsid w:val="00CD1F48"/>
    <w:rsid w:val="00CD35C8"/>
    <w:rsid w:val="00CD400F"/>
    <w:rsid w:val="00CD5480"/>
    <w:rsid w:val="00CD7DEE"/>
    <w:rsid w:val="00CE066D"/>
    <w:rsid w:val="00CE0E32"/>
    <w:rsid w:val="00CE1C98"/>
    <w:rsid w:val="00CE2535"/>
    <w:rsid w:val="00CE255E"/>
    <w:rsid w:val="00CE6046"/>
    <w:rsid w:val="00CF13A9"/>
    <w:rsid w:val="00CF1601"/>
    <w:rsid w:val="00CF261F"/>
    <w:rsid w:val="00CF2694"/>
    <w:rsid w:val="00CF41EA"/>
    <w:rsid w:val="00CF49DC"/>
    <w:rsid w:val="00CF55EF"/>
    <w:rsid w:val="00CF7F59"/>
    <w:rsid w:val="00CF7FD4"/>
    <w:rsid w:val="00D001C7"/>
    <w:rsid w:val="00D002AA"/>
    <w:rsid w:val="00D020E0"/>
    <w:rsid w:val="00D0730F"/>
    <w:rsid w:val="00D07335"/>
    <w:rsid w:val="00D1023B"/>
    <w:rsid w:val="00D1059F"/>
    <w:rsid w:val="00D12719"/>
    <w:rsid w:val="00D13FBF"/>
    <w:rsid w:val="00D14E6A"/>
    <w:rsid w:val="00D1571A"/>
    <w:rsid w:val="00D15B69"/>
    <w:rsid w:val="00D1632F"/>
    <w:rsid w:val="00D16C25"/>
    <w:rsid w:val="00D17BF4"/>
    <w:rsid w:val="00D20AD1"/>
    <w:rsid w:val="00D224DE"/>
    <w:rsid w:val="00D225BC"/>
    <w:rsid w:val="00D22888"/>
    <w:rsid w:val="00D22D57"/>
    <w:rsid w:val="00D23BFC"/>
    <w:rsid w:val="00D247EC"/>
    <w:rsid w:val="00D2507B"/>
    <w:rsid w:val="00D261EC"/>
    <w:rsid w:val="00D26451"/>
    <w:rsid w:val="00D3038E"/>
    <w:rsid w:val="00D31C29"/>
    <w:rsid w:val="00D3215A"/>
    <w:rsid w:val="00D33E86"/>
    <w:rsid w:val="00D34846"/>
    <w:rsid w:val="00D36CD2"/>
    <w:rsid w:val="00D372F6"/>
    <w:rsid w:val="00D37409"/>
    <w:rsid w:val="00D3796D"/>
    <w:rsid w:val="00D40605"/>
    <w:rsid w:val="00D429F2"/>
    <w:rsid w:val="00D438EC"/>
    <w:rsid w:val="00D439EC"/>
    <w:rsid w:val="00D4401A"/>
    <w:rsid w:val="00D4597B"/>
    <w:rsid w:val="00D47913"/>
    <w:rsid w:val="00D50698"/>
    <w:rsid w:val="00D51136"/>
    <w:rsid w:val="00D51CF1"/>
    <w:rsid w:val="00D51D84"/>
    <w:rsid w:val="00D51F42"/>
    <w:rsid w:val="00D52094"/>
    <w:rsid w:val="00D52E26"/>
    <w:rsid w:val="00D5359F"/>
    <w:rsid w:val="00D53F5A"/>
    <w:rsid w:val="00D55314"/>
    <w:rsid w:val="00D60A7E"/>
    <w:rsid w:val="00D61374"/>
    <w:rsid w:val="00D6212A"/>
    <w:rsid w:val="00D64564"/>
    <w:rsid w:val="00D64D70"/>
    <w:rsid w:val="00D65088"/>
    <w:rsid w:val="00D67B12"/>
    <w:rsid w:val="00D67B4B"/>
    <w:rsid w:val="00D718AE"/>
    <w:rsid w:val="00D727BE"/>
    <w:rsid w:val="00D73B17"/>
    <w:rsid w:val="00D74660"/>
    <w:rsid w:val="00D747EB"/>
    <w:rsid w:val="00D758A5"/>
    <w:rsid w:val="00D75B17"/>
    <w:rsid w:val="00D77594"/>
    <w:rsid w:val="00D80A0A"/>
    <w:rsid w:val="00D81571"/>
    <w:rsid w:val="00D818F6"/>
    <w:rsid w:val="00D81927"/>
    <w:rsid w:val="00D81CFB"/>
    <w:rsid w:val="00D820F0"/>
    <w:rsid w:val="00D82CAC"/>
    <w:rsid w:val="00D82E15"/>
    <w:rsid w:val="00D833EA"/>
    <w:rsid w:val="00D83FA6"/>
    <w:rsid w:val="00D84731"/>
    <w:rsid w:val="00D8497F"/>
    <w:rsid w:val="00D85C74"/>
    <w:rsid w:val="00D86D12"/>
    <w:rsid w:val="00D90FF9"/>
    <w:rsid w:val="00D912C2"/>
    <w:rsid w:val="00D923EE"/>
    <w:rsid w:val="00D9288E"/>
    <w:rsid w:val="00D93CBC"/>
    <w:rsid w:val="00D94287"/>
    <w:rsid w:val="00D947D8"/>
    <w:rsid w:val="00D952B5"/>
    <w:rsid w:val="00D95E2C"/>
    <w:rsid w:val="00D97676"/>
    <w:rsid w:val="00D97F5A"/>
    <w:rsid w:val="00DA0EE4"/>
    <w:rsid w:val="00DA24A6"/>
    <w:rsid w:val="00DA3769"/>
    <w:rsid w:val="00DA43CE"/>
    <w:rsid w:val="00DA7CD2"/>
    <w:rsid w:val="00DB0458"/>
    <w:rsid w:val="00DB124A"/>
    <w:rsid w:val="00DB57D8"/>
    <w:rsid w:val="00DB7055"/>
    <w:rsid w:val="00DB75F8"/>
    <w:rsid w:val="00DC0778"/>
    <w:rsid w:val="00DC46CB"/>
    <w:rsid w:val="00DC7D16"/>
    <w:rsid w:val="00DC7FC5"/>
    <w:rsid w:val="00DD05EB"/>
    <w:rsid w:val="00DD19FC"/>
    <w:rsid w:val="00DD24A7"/>
    <w:rsid w:val="00DD4723"/>
    <w:rsid w:val="00DD49E4"/>
    <w:rsid w:val="00DD4C7A"/>
    <w:rsid w:val="00DD52B4"/>
    <w:rsid w:val="00DD589F"/>
    <w:rsid w:val="00DD67A3"/>
    <w:rsid w:val="00DD6A58"/>
    <w:rsid w:val="00DD73B6"/>
    <w:rsid w:val="00DD7463"/>
    <w:rsid w:val="00DD7558"/>
    <w:rsid w:val="00DE000F"/>
    <w:rsid w:val="00DE040F"/>
    <w:rsid w:val="00DE2255"/>
    <w:rsid w:val="00DE2B82"/>
    <w:rsid w:val="00DE4ED6"/>
    <w:rsid w:val="00DE5B75"/>
    <w:rsid w:val="00DE7CB4"/>
    <w:rsid w:val="00DF008B"/>
    <w:rsid w:val="00DF03A4"/>
    <w:rsid w:val="00DF1C05"/>
    <w:rsid w:val="00DF316D"/>
    <w:rsid w:val="00DF3704"/>
    <w:rsid w:val="00DF3C3F"/>
    <w:rsid w:val="00DF3EDE"/>
    <w:rsid w:val="00DF4B2F"/>
    <w:rsid w:val="00DF4EC2"/>
    <w:rsid w:val="00DF50D1"/>
    <w:rsid w:val="00DF67AF"/>
    <w:rsid w:val="00DF6D93"/>
    <w:rsid w:val="00E009F5"/>
    <w:rsid w:val="00E027CD"/>
    <w:rsid w:val="00E03208"/>
    <w:rsid w:val="00E03326"/>
    <w:rsid w:val="00E04BBE"/>
    <w:rsid w:val="00E05A23"/>
    <w:rsid w:val="00E05EE6"/>
    <w:rsid w:val="00E06134"/>
    <w:rsid w:val="00E07EE4"/>
    <w:rsid w:val="00E101A6"/>
    <w:rsid w:val="00E10B4D"/>
    <w:rsid w:val="00E11A0F"/>
    <w:rsid w:val="00E121F4"/>
    <w:rsid w:val="00E13B79"/>
    <w:rsid w:val="00E147E6"/>
    <w:rsid w:val="00E1495A"/>
    <w:rsid w:val="00E14A42"/>
    <w:rsid w:val="00E14E24"/>
    <w:rsid w:val="00E15DBF"/>
    <w:rsid w:val="00E2043D"/>
    <w:rsid w:val="00E20BE8"/>
    <w:rsid w:val="00E21956"/>
    <w:rsid w:val="00E22805"/>
    <w:rsid w:val="00E2286F"/>
    <w:rsid w:val="00E230E5"/>
    <w:rsid w:val="00E24662"/>
    <w:rsid w:val="00E24DFA"/>
    <w:rsid w:val="00E24EAF"/>
    <w:rsid w:val="00E26EEC"/>
    <w:rsid w:val="00E273B1"/>
    <w:rsid w:val="00E27602"/>
    <w:rsid w:val="00E30A21"/>
    <w:rsid w:val="00E30B54"/>
    <w:rsid w:val="00E30FF4"/>
    <w:rsid w:val="00E31236"/>
    <w:rsid w:val="00E31819"/>
    <w:rsid w:val="00E319F9"/>
    <w:rsid w:val="00E32BD7"/>
    <w:rsid w:val="00E369B7"/>
    <w:rsid w:val="00E37848"/>
    <w:rsid w:val="00E410C5"/>
    <w:rsid w:val="00E41234"/>
    <w:rsid w:val="00E4185D"/>
    <w:rsid w:val="00E42BB5"/>
    <w:rsid w:val="00E42F0D"/>
    <w:rsid w:val="00E43391"/>
    <w:rsid w:val="00E45261"/>
    <w:rsid w:val="00E4529F"/>
    <w:rsid w:val="00E45487"/>
    <w:rsid w:val="00E4593D"/>
    <w:rsid w:val="00E45BFD"/>
    <w:rsid w:val="00E5444F"/>
    <w:rsid w:val="00E548F2"/>
    <w:rsid w:val="00E54967"/>
    <w:rsid w:val="00E552F6"/>
    <w:rsid w:val="00E554E8"/>
    <w:rsid w:val="00E564BC"/>
    <w:rsid w:val="00E575CD"/>
    <w:rsid w:val="00E60778"/>
    <w:rsid w:val="00E60B2F"/>
    <w:rsid w:val="00E60E02"/>
    <w:rsid w:val="00E61A2F"/>
    <w:rsid w:val="00E61D52"/>
    <w:rsid w:val="00E627E7"/>
    <w:rsid w:val="00E62E4D"/>
    <w:rsid w:val="00E6362B"/>
    <w:rsid w:val="00E64A05"/>
    <w:rsid w:val="00E65DA0"/>
    <w:rsid w:val="00E66843"/>
    <w:rsid w:val="00E70C65"/>
    <w:rsid w:val="00E7119A"/>
    <w:rsid w:val="00E73D97"/>
    <w:rsid w:val="00E7429A"/>
    <w:rsid w:val="00E75F9F"/>
    <w:rsid w:val="00E76533"/>
    <w:rsid w:val="00E773FB"/>
    <w:rsid w:val="00E77C48"/>
    <w:rsid w:val="00E800DC"/>
    <w:rsid w:val="00E80293"/>
    <w:rsid w:val="00E803A1"/>
    <w:rsid w:val="00E80C91"/>
    <w:rsid w:val="00E81CAC"/>
    <w:rsid w:val="00E8225E"/>
    <w:rsid w:val="00E82671"/>
    <w:rsid w:val="00E8280B"/>
    <w:rsid w:val="00E82CB3"/>
    <w:rsid w:val="00E833CD"/>
    <w:rsid w:val="00E833FC"/>
    <w:rsid w:val="00E8385C"/>
    <w:rsid w:val="00E8432D"/>
    <w:rsid w:val="00E848C7"/>
    <w:rsid w:val="00E849D6"/>
    <w:rsid w:val="00E8584E"/>
    <w:rsid w:val="00E86118"/>
    <w:rsid w:val="00E8612E"/>
    <w:rsid w:val="00E86505"/>
    <w:rsid w:val="00E86A0C"/>
    <w:rsid w:val="00E93E52"/>
    <w:rsid w:val="00E94C62"/>
    <w:rsid w:val="00E96A92"/>
    <w:rsid w:val="00E96DA4"/>
    <w:rsid w:val="00E96EF1"/>
    <w:rsid w:val="00EA0A68"/>
    <w:rsid w:val="00EA193E"/>
    <w:rsid w:val="00EA2ED9"/>
    <w:rsid w:val="00EA2F52"/>
    <w:rsid w:val="00EA32D8"/>
    <w:rsid w:val="00EA45F8"/>
    <w:rsid w:val="00EA5AE2"/>
    <w:rsid w:val="00EA72EA"/>
    <w:rsid w:val="00EA7D0C"/>
    <w:rsid w:val="00EB228C"/>
    <w:rsid w:val="00EB2318"/>
    <w:rsid w:val="00EB2508"/>
    <w:rsid w:val="00EB3C66"/>
    <w:rsid w:val="00EB42DD"/>
    <w:rsid w:val="00EB440E"/>
    <w:rsid w:val="00EB78A3"/>
    <w:rsid w:val="00EC10F8"/>
    <w:rsid w:val="00EC13CF"/>
    <w:rsid w:val="00EC2033"/>
    <w:rsid w:val="00EC3003"/>
    <w:rsid w:val="00EC408E"/>
    <w:rsid w:val="00EC49B4"/>
    <w:rsid w:val="00EC4CB2"/>
    <w:rsid w:val="00EC6BD1"/>
    <w:rsid w:val="00ED1875"/>
    <w:rsid w:val="00ED23DF"/>
    <w:rsid w:val="00ED23FF"/>
    <w:rsid w:val="00ED4A8C"/>
    <w:rsid w:val="00ED6389"/>
    <w:rsid w:val="00ED6835"/>
    <w:rsid w:val="00ED7D95"/>
    <w:rsid w:val="00EE040D"/>
    <w:rsid w:val="00EE0633"/>
    <w:rsid w:val="00EE0B25"/>
    <w:rsid w:val="00EE15CB"/>
    <w:rsid w:val="00EE1A1F"/>
    <w:rsid w:val="00EE2264"/>
    <w:rsid w:val="00EE4253"/>
    <w:rsid w:val="00EE502E"/>
    <w:rsid w:val="00EE5513"/>
    <w:rsid w:val="00EE5664"/>
    <w:rsid w:val="00EE630A"/>
    <w:rsid w:val="00EE6989"/>
    <w:rsid w:val="00EE76E1"/>
    <w:rsid w:val="00EF13F0"/>
    <w:rsid w:val="00EF162D"/>
    <w:rsid w:val="00EF2CE2"/>
    <w:rsid w:val="00EF51AF"/>
    <w:rsid w:val="00EF6C29"/>
    <w:rsid w:val="00EF7831"/>
    <w:rsid w:val="00F002AE"/>
    <w:rsid w:val="00F0069D"/>
    <w:rsid w:val="00F00F30"/>
    <w:rsid w:val="00F026AC"/>
    <w:rsid w:val="00F0290A"/>
    <w:rsid w:val="00F050F9"/>
    <w:rsid w:val="00F05545"/>
    <w:rsid w:val="00F05C92"/>
    <w:rsid w:val="00F06385"/>
    <w:rsid w:val="00F063E5"/>
    <w:rsid w:val="00F1059D"/>
    <w:rsid w:val="00F10B84"/>
    <w:rsid w:val="00F12106"/>
    <w:rsid w:val="00F121F8"/>
    <w:rsid w:val="00F1312C"/>
    <w:rsid w:val="00F132F2"/>
    <w:rsid w:val="00F13732"/>
    <w:rsid w:val="00F15B5D"/>
    <w:rsid w:val="00F16836"/>
    <w:rsid w:val="00F170EB"/>
    <w:rsid w:val="00F17599"/>
    <w:rsid w:val="00F204CC"/>
    <w:rsid w:val="00F221C3"/>
    <w:rsid w:val="00F228E0"/>
    <w:rsid w:val="00F2736D"/>
    <w:rsid w:val="00F303B1"/>
    <w:rsid w:val="00F31FFF"/>
    <w:rsid w:val="00F32E21"/>
    <w:rsid w:val="00F334CE"/>
    <w:rsid w:val="00F33517"/>
    <w:rsid w:val="00F3420E"/>
    <w:rsid w:val="00F36A48"/>
    <w:rsid w:val="00F4023E"/>
    <w:rsid w:val="00F46020"/>
    <w:rsid w:val="00F461A2"/>
    <w:rsid w:val="00F46545"/>
    <w:rsid w:val="00F50B60"/>
    <w:rsid w:val="00F5393A"/>
    <w:rsid w:val="00F5716D"/>
    <w:rsid w:val="00F57EA4"/>
    <w:rsid w:val="00F60F1B"/>
    <w:rsid w:val="00F61F98"/>
    <w:rsid w:val="00F6261E"/>
    <w:rsid w:val="00F64189"/>
    <w:rsid w:val="00F71C45"/>
    <w:rsid w:val="00F71CF0"/>
    <w:rsid w:val="00F72333"/>
    <w:rsid w:val="00F72D47"/>
    <w:rsid w:val="00F755E3"/>
    <w:rsid w:val="00F75813"/>
    <w:rsid w:val="00F76496"/>
    <w:rsid w:val="00F76B85"/>
    <w:rsid w:val="00F77846"/>
    <w:rsid w:val="00F81590"/>
    <w:rsid w:val="00F81F86"/>
    <w:rsid w:val="00F848CC"/>
    <w:rsid w:val="00F84C51"/>
    <w:rsid w:val="00F86186"/>
    <w:rsid w:val="00F86325"/>
    <w:rsid w:val="00F87A11"/>
    <w:rsid w:val="00F901E4"/>
    <w:rsid w:val="00F90979"/>
    <w:rsid w:val="00F923BC"/>
    <w:rsid w:val="00F96575"/>
    <w:rsid w:val="00F965E9"/>
    <w:rsid w:val="00F96CBF"/>
    <w:rsid w:val="00F96FEC"/>
    <w:rsid w:val="00FA0C46"/>
    <w:rsid w:val="00FA109A"/>
    <w:rsid w:val="00FA2680"/>
    <w:rsid w:val="00FA26CC"/>
    <w:rsid w:val="00FA2928"/>
    <w:rsid w:val="00FA30CD"/>
    <w:rsid w:val="00FA343F"/>
    <w:rsid w:val="00FA3C63"/>
    <w:rsid w:val="00FA4BF5"/>
    <w:rsid w:val="00FA7462"/>
    <w:rsid w:val="00FA7CF2"/>
    <w:rsid w:val="00FB0E92"/>
    <w:rsid w:val="00FB1546"/>
    <w:rsid w:val="00FB19B3"/>
    <w:rsid w:val="00FB1DCF"/>
    <w:rsid w:val="00FB24E9"/>
    <w:rsid w:val="00FB4940"/>
    <w:rsid w:val="00FB6437"/>
    <w:rsid w:val="00FC01C1"/>
    <w:rsid w:val="00FC0309"/>
    <w:rsid w:val="00FC13A6"/>
    <w:rsid w:val="00FC14F0"/>
    <w:rsid w:val="00FC1656"/>
    <w:rsid w:val="00FD1385"/>
    <w:rsid w:val="00FD3903"/>
    <w:rsid w:val="00FD471C"/>
    <w:rsid w:val="00FD663A"/>
    <w:rsid w:val="00FD6EC6"/>
    <w:rsid w:val="00FD74A2"/>
    <w:rsid w:val="00FD75A4"/>
    <w:rsid w:val="00FE0DA9"/>
    <w:rsid w:val="00FE1008"/>
    <w:rsid w:val="00FE1026"/>
    <w:rsid w:val="00FE1269"/>
    <w:rsid w:val="00FE15B3"/>
    <w:rsid w:val="00FE16F0"/>
    <w:rsid w:val="00FE1E9F"/>
    <w:rsid w:val="00FE51AE"/>
    <w:rsid w:val="00FE5A3B"/>
    <w:rsid w:val="00FE6BED"/>
    <w:rsid w:val="00FE6EC9"/>
    <w:rsid w:val="00FF1678"/>
    <w:rsid w:val="00FF1AAA"/>
    <w:rsid w:val="00FF5976"/>
    <w:rsid w:val="00FF6207"/>
    <w:rsid w:val="00FF794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681FB2"/>
  <w15:chartTrackingRefBased/>
  <w15:docId w15:val="{47D3F90C-DAD0-407A-9124-E7F77A12D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A343F"/>
    <w:pPr>
      <w:spacing w:after="120" w:line="360" w:lineRule="auto"/>
      <w:ind w:firstLine="720"/>
      <w:jc w:val="both"/>
    </w:pPr>
    <w:rPr>
      <w:sz w:val="24"/>
      <w:szCs w:val="24"/>
      <w:lang w:eastAsia="en-US"/>
    </w:rPr>
  </w:style>
  <w:style w:type="paragraph" w:styleId="Heading1">
    <w:name w:val="heading 1"/>
    <w:basedOn w:val="Normal"/>
    <w:next w:val="Normal"/>
    <w:link w:val="Heading1Char"/>
    <w:autoRedefine/>
    <w:uiPriority w:val="9"/>
    <w:qFormat/>
    <w:rsid w:val="003834A7"/>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rsid w:val="00294D93"/>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rsid w:val="00171450"/>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2841F9"/>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CC4722"/>
    <w:rPr>
      <w:color w:val="808080"/>
    </w:rPr>
  </w:style>
  <w:style w:type="table" w:styleId="TableGrid">
    <w:name w:val="Table Grid"/>
    <w:basedOn w:val="TableNormal"/>
    <w:rsid w:val="001F29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6">
    <w:name w:val="Grid Table 1 Light Accent 6"/>
    <w:basedOn w:val="TableNormal"/>
    <w:uiPriority w:val="46"/>
    <w:rsid w:val="001F2984"/>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1F298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GridLight">
    <w:name w:val="Grid Table Light"/>
    <w:basedOn w:val="TableNormal"/>
    <w:uiPriority w:val="40"/>
    <w:rsid w:val="002B00C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phy">
    <w:name w:val="Bibliography"/>
    <w:basedOn w:val="Normal"/>
    <w:next w:val="Normal"/>
    <w:uiPriority w:val="37"/>
    <w:unhideWhenUsed/>
    <w:rsid w:val="00AC3FC9"/>
  </w:style>
  <w:style w:type="character" w:customStyle="1" w:styleId="Heading1Char">
    <w:name w:val="Heading 1 Char"/>
    <w:basedOn w:val="DefaultParagraphFont"/>
    <w:link w:val="Heading1"/>
    <w:uiPriority w:val="9"/>
    <w:rsid w:val="003834A7"/>
    <w:rPr>
      <w:rFonts w:cs="Arial"/>
      <w:b/>
      <w:bCs/>
      <w:kern w:val="32"/>
      <w:sz w:val="36"/>
      <w:szCs w:val="32"/>
      <w:lang w:eastAsia="en-US"/>
    </w:rPr>
  </w:style>
  <w:style w:type="character" w:styleId="UnresolvedMention">
    <w:name w:val="Unresolved Mention"/>
    <w:basedOn w:val="DefaultParagraphFont"/>
    <w:uiPriority w:val="99"/>
    <w:semiHidden/>
    <w:unhideWhenUsed/>
    <w:rsid w:val="00F71CF0"/>
    <w:rPr>
      <w:color w:val="605E5C"/>
      <w:shd w:val="clear" w:color="auto" w:fill="E1DFDD"/>
    </w:rPr>
  </w:style>
  <w:style w:type="character" w:styleId="FollowedHyperlink">
    <w:name w:val="FollowedHyperlink"/>
    <w:basedOn w:val="DefaultParagraphFont"/>
    <w:rsid w:val="00A559DC"/>
    <w:rPr>
      <w:color w:val="954F72" w:themeColor="followedHyperlink"/>
      <w:u w:val="single"/>
    </w:rPr>
  </w:style>
  <w:style w:type="character" w:styleId="CommentReference">
    <w:name w:val="annotation reference"/>
    <w:basedOn w:val="DefaultParagraphFont"/>
    <w:rsid w:val="00ED23DF"/>
    <w:rPr>
      <w:sz w:val="16"/>
      <w:szCs w:val="16"/>
    </w:rPr>
  </w:style>
  <w:style w:type="paragraph" w:styleId="CommentText">
    <w:name w:val="annotation text"/>
    <w:basedOn w:val="Normal"/>
    <w:link w:val="CommentTextChar"/>
    <w:rsid w:val="00ED23DF"/>
    <w:pPr>
      <w:spacing w:line="240" w:lineRule="auto"/>
    </w:pPr>
    <w:rPr>
      <w:sz w:val="20"/>
      <w:szCs w:val="20"/>
    </w:rPr>
  </w:style>
  <w:style w:type="character" w:customStyle="1" w:styleId="CommentTextChar">
    <w:name w:val="Comment Text Char"/>
    <w:basedOn w:val="DefaultParagraphFont"/>
    <w:link w:val="CommentText"/>
    <w:rsid w:val="00ED23DF"/>
    <w:rPr>
      <w:lang w:eastAsia="en-US"/>
    </w:rPr>
  </w:style>
  <w:style w:type="paragraph" w:styleId="CommentSubject">
    <w:name w:val="annotation subject"/>
    <w:basedOn w:val="CommentText"/>
    <w:next w:val="CommentText"/>
    <w:link w:val="CommentSubjectChar"/>
    <w:rsid w:val="00ED23DF"/>
    <w:rPr>
      <w:b/>
      <w:bCs/>
    </w:rPr>
  </w:style>
  <w:style w:type="character" w:customStyle="1" w:styleId="CommentSubjectChar">
    <w:name w:val="Comment Subject Char"/>
    <w:basedOn w:val="CommentTextChar"/>
    <w:link w:val="CommentSubject"/>
    <w:rsid w:val="00ED23DF"/>
    <w:rPr>
      <w:b/>
      <w:bCs/>
      <w:lang w:eastAsia="en-US"/>
    </w:rPr>
  </w:style>
  <w:style w:type="table" w:styleId="GridTable5Dark-Accent3">
    <w:name w:val="Grid Table 5 Dark Accent 3"/>
    <w:basedOn w:val="TableNormal"/>
    <w:uiPriority w:val="50"/>
    <w:rsid w:val="006A0B4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09">
      <w:bodyDiv w:val="1"/>
      <w:marLeft w:val="0"/>
      <w:marRight w:val="0"/>
      <w:marTop w:val="0"/>
      <w:marBottom w:val="0"/>
      <w:divBdr>
        <w:top w:val="none" w:sz="0" w:space="0" w:color="auto"/>
        <w:left w:val="none" w:sz="0" w:space="0" w:color="auto"/>
        <w:bottom w:val="none" w:sz="0" w:space="0" w:color="auto"/>
        <w:right w:val="none" w:sz="0" w:space="0" w:color="auto"/>
      </w:divBdr>
    </w:div>
    <w:div w:id="2561186">
      <w:bodyDiv w:val="1"/>
      <w:marLeft w:val="0"/>
      <w:marRight w:val="0"/>
      <w:marTop w:val="0"/>
      <w:marBottom w:val="0"/>
      <w:divBdr>
        <w:top w:val="none" w:sz="0" w:space="0" w:color="auto"/>
        <w:left w:val="none" w:sz="0" w:space="0" w:color="auto"/>
        <w:bottom w:val="none" w:sz="0" w:space="0" w:color="auto"/>
        <w:right w:val="none" w:sz="0" w:space="0" w:color="auto"/>
      </w:divBdr>
    </w:div>
    <w:div w:id="8221192">
      <w:bodyDiv w:val="1"/>
      <w:marLeft w:val="0"/>
      <w:marRight w:val="0"/>
      <w:marTop w:val="0"/>
      <w:marBottom w:val="0"/>
      <w:divBdr>
        <w:top w:val="none" w:sz="0" w:space="0" w:color="auto"/>
        <w:left w:val="none" w:sz="0" w:space="0" w:color="auto"/>
        <w:bottom w:val="none" w:sz="0" w:space="0" w:color="auto"/>
        <w:right w:val="none" w:sz="0" w:space="0" w:color="auto"/>
      </w:divBdr>
    </w:div>
    <w:div w:id="14112857">
      <w:bodyDiv w:val="1"/>
      <w:marLeft w:val="0"/>
      <w:marRight w:val="0"/>
      <w:marTop w:val="0"/>
      <w:marBottom w:val="0"/>
      <w:divBdr>
        <w:top w:val="none" w:sz="0" w:space="0" w:color="auto"/>
        <w:left w:val="none" w:sz="0" w:space="0" w:color="auto"/>
        <w:bottom w:val="none" w:sz="0" w:space="0" w:color="auto"/>
        <w:right w:val="none" w:sz="0" w:space="0" w:color="auto"/>
      </w:divBdr>
    </w:div>
    <w:div w:id="14157064">
      <w:bodyDiv w:val="1"/>
      <w:marLeft w:val="0"/>
      <w:marRight w:val="0"/>
      <w:marTop w:val="0"/>
      <w:marBottom w:val="0"/>
      <w:divBdr>
        <w:top w:val="none" w:sz="0" w:space="0" w:color="auto"/>
        <w:left w:val="none" w:sz="0" w:space="0" w:color="auto"/>
        <w:bottom w:val="none" w:sz="0" w:space="0" w:color="auto"/>
        <w:right w:val="none" w:sz="0" w:space="0" w:color="auto"/>
      </w:divBdr>
    </w:div>
    <w:div w:id="15741746">
      <w:bodyDiv w:val="1"/>
      <w:marLeft w:val="0"/>
      <w:marRight w:val="0"/>
      <w:marTop w:val="0"/>
      <w:marBottom w:val="0"/>
      <w:divBdr>
        <w:top w:val="none" w:sz="0" w:space="0" w:color="auto"/>
        <w:left w:val="none" w:sz="0" w:space="0" w:color="auto"/>
        <w:bottom w:val="none" w:sz="0" w:space="0" w:color="auto"/>
        <w:right w:val="none" w:sz="0" w:space="0" w:color="auto"/>
      </w:divBdr>
    </w:div>
    <w:div w:id="17590263">
      <w:bodyDiv w:val="1"/>
      <w:marLeft w:val="0"/>
      <w:marRight w:val="0"/>
      <w:marTop w:val="0"/>
      <w:marBottom w:val="0"/>
      <w:divBdr>
        <w:top w:val="none" w:sz="0" w:space="0" w:color="auto"/>
        <w:left w:val="none" w:sz="0" w:space="0" w:color="auto"/>
        <w:bottom w:val="none" w:sz="0" w:space="0" w:color="auto"/>
        <w:right w:val="none" w:sz="0" w:space="0" w:color="auto"/>
      </w:divBdr>
    </w:div>
    <w:div w:id="18510350">
      <w:bodyDiv w:val="1"/>
      <w:marLeft w:val="0"/>
      <w:marRight w:val="0"/>
      <w:marTop w:val="0"/>
      <w:marBottom w:val="0"/>
      <w:divBdr>
        <w:top w:val="none" w:sz="0" w:space="0" w:color="auto"/>
        <w:left w:val="none" w:sz="0" w:space="0" w:color="auto"/>
        <w:bottom w:val="none" w:sz="0" w:space="0" w:color="auto"/>
        <w:right w:val="none" w:sz="0" w:space="0" w:color="auto"/>
      </w:divBdr>
    </w:div>
    <w:div w:id="23482837">
      <w:bodyDiv w:val="1"/>
      <w:marLeft w:val="0"/>
      <w:marRight w:val="0"/>
      <w:marTop w:val="0"/>
      <w:marBottom w:val="0"/>
      <w:divBdr>
        <w:top w:val="none" w:sz="0" w:space="0" w:color="auto"/>
        <w:left w:val="none" w:sz="0" w:space="0" w:color="auto"/>
        <w:bottom w:val="none" w:sz="0" w:space="0" w:color="auto"/>
        <w:right w:val="none" w:sz="0" w:space="0" w:color="auto"/>
      </w:divBdr>
    </w:div>
    <w:div w:id="24452404">
      <w:bodyDiv w:val="1"/>
      <w:marLeft w:val="0"/>
      <w:marRight w:val="0"/>
      <w:marTop w:val="0"/>
      <w:marBottom w:val="0"/>
      <w:divBdr>
        <w:top w:val="none" w:sz="0" w:space="0" w:color="auto"/>
        <w:left w:val="none" w:sz="0" w:space="0" w:color="auto"/>
        <w:bottom w:val="none" w:sz="0" w:space="0" w:color="auto"/>
        <w:right w:val="none" w:sz="0" w:space="0" w:color="auto"/>
      </w:divBdr>
    </w:div>
    <w:div w:id="30499152">
      <w:bodyDiv w:val="1"/>
      <w:marLeft w:val="0"/>
      <w:marRight w:val="0"/>
      <w:marTop w:val="0"/>
      <w:marBottom w:val="0"/>
      <w:divBdr>
        <w:top w:val="none" w:sz="0" w:space="0" w:color="auto"/>
        <w:left w:val="none" w:sz="0" w:space="0" w:color="auto"/>
        <w:bottom w:val="none" w:sz="0" w:space="0" w:color="auto"/>
        <w:right w:val="none" w:sz="0" w:space="0" w:color="auto"/>
      </w:divBdr>
    </w:div>
    <w:div w:id="42482760">
      <w:bodyDiv w:val="1"/>
      <w:marLeft w:val="0"/>
      <w:marRight w:val="0"/>
      <w:marTop w:val="0"/>
      <w:marBottom w:val="0"/>
      <w:divBdr>
        <w:top w:val="none" w:sz="0" w:space="0" w:color="auto"/>
        <w:left w:val="none" w:sz="0" w:space="0" w:color="auto"/>
        <w:bottom w:val="none" w:sz="0" w:space="0" w:color="auto"/>
        <w:right w:val="none" w:sz="0" w:space="0" w:color="auto"/>
      </w:divBdr>
    </w:div>
    <w:div w:id="49883200">
      <w:bodyDiv w:val="1"/>
      <w:marLeft w:val="0"/>
      <w:marRight w:val="0"/>
      <w:marTop w:val="0"/>
      <w:marBottom w:val="0"/>
      <w:divBdr>
        <w:top w:val="none" w:sz="0" w:space="0" w:color="auto"/>
        <w:left w:val="none" w:sz="0" w:space="0" w:color="auto"/>
        <w:bottom w:val="none" w:sz="0" w:space="0" w:color="auto"/>
        <w:right w:val="none" w:sz="0" w:space="0" w:color="auto"/>
      </w:divBdr>
    </w:div>
    <w:div w:id="50159990">
      <w:bodyDiv w:val="1"/>
      <w:marLeft w:val="0"/>
      <w:marRight w:val="0"/>
      <w:marTop w:val="0"/>
      <w:marBottom w:val="0"/>
      <w:divBdr>
        <w:top w:val="none" w:sz="0" w:space="0" w:color="auto"/>
        <w:left w:val="none" w:sz="0" w:space="0" w:color="auto"/>
        <w:bottom w:val="none" w:sz="0" w:space="0" w:color="auto"/>
        <w:right w:val="none" w:sz="0" w:space="0" w:color="auto"/>
      </w:divBdr>
    </w:div>
    <w:div w:id="52237477">
      <w:bodyDiv w:val="1"/>
      <w:marLeft w:val="0"/>
      <w:marRight w:val="0"/>
      <w:marTop w:val="0"/>
      <w:marBottom w:val="0"/>
      <w:divBdr>
        <w:top w:val="none" w:sz="0" w:space="0" w:color="auto"/>
        <w:left w:val="none" w:sz="0" w:space="0" w:color="auto"/>
        <w:bottom w:val="none" w:sz="0" w:space="0" w:color="auto"/>
        <w:right w:val="none" w:sz="0" w:space="0" w:color="auto"/>
      </w:divBdr>
    </w:div>
    <w:div w:id="55931353">
      <w:bodyDiv w:val="1"/>
      <w:marLeft w:val="0"/>
      <w:marRight w:val="0"/>
      <w:marTop w:val="0"/>
      <w:marBottom w:val="0"/>
      <w:divBdr>
        <w:top w:val="none" w:sz="0" w:space="0" w:color="auto"/>
        <w:left w:val="none" w:sz="0" w:space="0" w:color="auto"/>
        <w:bottom w:val="none" w:sz="0" w:space="0" w:color="auto"/>
        <w:right w:val="none" w:sz="0" w:space="0" w:color="auto"/>
      </w:divBdr>
    </w:div>
    <w:div w:id="59253934">
      <w:bodyDiv w:val="1"/>
      <w:marLeft w:val="0"/>
      <w:marRight w:val="0"/>
      <w:marTop w:val="0"/>
      <w:marBottom w:val="0"/>
      <w:divBdr>
        <w:top w:val="none" w:sz="0" w:space="0" w:color="auto"/>
        <w:left w:val="none" w:sz="0" w:space="0" w:color="auto"/>
        <w:bottom w:val="none" w:sz="0" w:space="0" w:color="auto"/>
        <w:right w:val="none" w:sz="0" w:space="0" w:color="auto"/>
      </w:divBdr>
    </w:div>
    <w:div w:id="60492839">
      <w:bodyDiv w:val="1"/>
      <w:marLeft w:val="0"/>
      <w:marRight w:val="0"/>
      <w:marTop w:val="0"/>
      <w:marBottom w:val="0"/>
      <w:divBdr>
        <w:top w:val="none" w:sz="0" w:space="0" w:color="auto"/>
        <w:left w:val="none" w:sz="0" w:space="0" w:color="auto"/>
        <w:bottom w:val="none" w:sz="0" w:space="0" w:color="auto"/>
        <w:right w:val="none" w:sz="0" w:space="0" w:color="auto"/>
      </w:divBdr>
    </w:div>
    <w:div w:id="61568168">
      <w:bodyDiv w:val="1"/>
      <w:marLeft w:val="0"/>
      <w:marRight w:val="0"/>
      <w:marTop w:val="0"/>
      <w:marBottom w:val="0"/>
      <w:divBdr>
        <w:top w:val="none" w:sz="0" w:space="0" w:color="auto"/>
        <w:left w:val="none" w:sz="0" w:space="0" w:color="auto"/>
        <w:bottom w:val="none" w:sz="0" w:space="0" w:color="auto"/>
        <w:right w:val="none" w:sz="0" w:space="0" w:color="auto"/>
      </w:divBdr>
    </w:div>
    <w:div w:id="65688120">
      <w:bodyDiv w:val="1"/>
      <w:marLeft w:val="0"/>
      <w:marRight w:val="0"/>
      <w:marTop w:val="0"/>
      <w:marBottom w:val="0"/>
      <w:divBdr>
        <w:top w:val="none" w:sz="0" w:space="0" w:color="auto"/>
        <w:left w:val="none" w:sz="0" w:space="0" w:color="auto"/>
        <w:bottom w:val="none" w:sz="0" w:space="0" w:color="auto"/>
        <w:right w:val="none" w:sz="0" w:space="0" w:color="auto"/>
      </w:divBdr>
    </w:div>
    <w:div w:id="68381146">
      <w:bodyDiv w:val="1"/>
      <w:marLeft w:val="0"/>
      <w:marRight w:val="0"/>
      <w:marTop w:val="0"/>
      <w:marBottom w:val="0"/>
      <w:divBdr>
        <w:top w:val="none" w:sz="0" w:space="0" w:color="auto"/>
        <w:left w:val="none" w:sz="0" w:space="0" w:color="auto"/>
        <w:bottom w:val="none" w:sz="0" w:space="0" w:color="auto"/>
        <w:right w:val="none" w:sz="0" w:space="0" w:color="auto"/>
      </w:divBdr>
    </w:div>
    <w:div w:id="69355569">
      <w:bodyDiv w:val="1"/>
      <w:marLeft w:val="0"/>
      <w:marRight w:val="0"/>
      <w:marTop w:val="0"/>
      <w:marBottom w:val="0"/>
      <w:divBdr>
        <w:top w:val="none" w:sz="0" w:space="0" w:color="auto"/>
        <w:left w:val="none" w:sz="0" w:space="0" w:color="auto"/>
        <w:bottom w:val="none" w:sz="0" w:space="0" w:color="auto"/>
        <w:right w:val="none" w:sz="0" w:space="0" w:color="auto"/>
      </w:divBdr>
    </w:div>
    <w:div w:id="70271747">
      <w:bodyDiv w:val="1"/>
      <w:marLeft w:val="0"/>
      <w:marRight w:val="0"/>
      <w:marTop w:val="0"/>
      <w:marBottom w:val="0"/>
      <w:divBdr>
        <w:top w:val="none" w:sz="0" w:space="0" w:color="auto"/>
        <w:left w:val="none" w:sz="0" w:space="0" w:color="auto"/>
        <w:bottom w:val="none" w:sz="0" w:space="0" w:color="auto"/>
        <w:right w:val="none" w:sz="0" w:space="0" w:color="auto"/>
      </w:divBdr>
    </w:div>
    <w:div w:id="73628889">
      <w:bodyDiv w:val="1"/>
      <w:marLeft w:val="0"/>
      <w:marRight w:val="0"/>
      <w:marTop w:val="0"/>
      <w:marBottom w:val="0"/>
      <w:divBdr>
        <w:top w:val="none" w:sz="0" w:space="0" w:color="auto"/>
        <w:left w:val="none" w:sz="0" w:space="0" w:color="auto"/>
        <w:bottom w:val="none" w:sz="0" w:space="0" w:color="auto"/>
        <w:right w:val="none" w:sz="0" w:space="0" w:color="auto"/>
      </w:divBdr>
    </w:div>
    <w:div w:id="74985188">
      <w:bodyDiv w:val="1"/>
      <w:marLeft w:val="0"/>
      <w:marRight w:val="0"/>
      <w:marTop w:val="0"/>
      <w:marBottom w:val="0"/>
      <w:divBdr>
        <w:top w:val="none" w:sz="0" w:space="0" w:color="auto"/>
        <w:left w:val="none" w:sz="0" w:space="0" w:color="auto"/>
        <w:bottom w:val="none" w:sz="0" w:space="0" w:color="auto"/>
        <w:right w:val="none" w:sz="0" w:space="0" w:color="auto"/>
      </w:divBdr>
    </w:div>
    <w:div w:id="77102268">
      <w:bodyDiv w:val="1"/>
      <w:marLeft w:val="0"/>
      <w:marRight w:val="0"/>
      <w:marTop w:val="0"/>
      <w:marBottom w:val="0"/>
      <w:divBdr>
        <w:top w:val="none" w:sz="0" w:space="0" w:color="auto"/>
        <w:left w:val="none" w:sz="0" w:space="0" w:color="auto"/>
        <w:bottom w:val="none" w:sz="0" w:space="0" w:color="auto"/>
        <w:right w:val="none" w:sz="0" w:space="0" w:color="auto"/>
      </w:divBdr>
    </w:div>
    <w:div w:id="77405369">
      <w:bodyDiv w:val="1"/>
      <w:marLeft w:val="0"/>
      <w:marRight w:val="0"/>
      <w:marTop w:val="0"/>
      <w:marBottom w:val="0"/>
      <w:divBdr>
        <w:top w:val="none" w:sz="0" w:space="0" w:color="auto"/>
        <w:left w:val="none" w:sz="0" w:space="0" w:color="auto"/>
        <w:bottom w:val="none" w:sz="0" w:space="0" w:color="auto"/>
        <w:right w:val="none" w:sz="0" w:space="0" w:color="auto"/>
      </w:divBdr>
    </w:div>
    <w:div w:id="80413117">
      <w:bodyDiv w:val="1"/>
      <w:marLeft w:val="0"/>
      <w:marRight w:val="0"/>
      <w:marTop w:val="0"/>
      <w:marBottom w:val="0"/>
      <w:divBdr>
        <w:top w:val="none" w:sz="0" w:space="0" w:color="auto"/>
        <w:left w:val="none" w:sz="0" w:space="0" w:color="auto"/>
        <w:bottom w:val="none" w:sz="0" w:space="0" w:color="auto"/>
        <w:right w:val="none" w:sz="0" w:space="0" w:color="auto"/>
      </w:divBdr>
    </w:div>
    <w:div w:id="81338444">
      <w:bodyDiv w:val="1"/>
      <w:marLeft w:val="0"/>
      <w:marRight w:val="0"/>
      <w:marTop w:val="0"/>
      <w:marBottom w:val="0"/>
      <w:divBdr>
        <w:top w:val="none" w:sz="0" w:space="0" w:color="auto"/>
        <w:left w:val="none" w:sz="0" w:space="0" w:color="auto"/>
        <w:bottom w:val="none" w:sz="0" w:space="0" w:color="auto"/>
        <w:right w:val="none" w:sz="0" w:space="0" w:color="auto"/>
      </w:divBdr>
    </w:div>
    <w:div w:id="90856754">
      <w:bodyDiv w:val="1"/>
      <w:marLeft w:val="0"/>
      <w:marRight w:val="0"/>
      <w:marTop w:val="0"/>
      <w:marBottom w:val="0"/>
      <w:divBdr>
        <w:top w:val="none" w:sz="0" w:space="0" w:color="auto"/>
        <w:left w:val="none" w:sz="0" w:space="0" w:color="auto"/>
        <w:bottom w:val="none" w:sz="0" w:space="0" w:color="auto"/>
        <w:right w:val="none" w:sz="0" w:space="0" w:color="auto"/>
      </w:divBdr>
    </w:div>
    <w:div w:id="95290080">
      <w:bodyDiv w:val="1"/>
      <w:marLeft w:val="0"/>
      <w:marRight w:val="0"/>
      <w:marTop w:val="0"/>
      <w:marBottom w:val="0"/>
      <w:divBdr>
        <w:top w:val="none" w:sz="0" w:space="0" w:color="auto"/>
        <w:left w:val="none" w:sz="0" w:space="0" w:color="auto"/>
        <w:bottom w:val="none" w:sz="0" w:space="0" w:color="auto"/>
        <w:right w:val="none" w:sz="0" w:space="0" w:color="auto"/>
      </w:divBdr>
    </w:div>
    <w:div w:id="97943510">
      <w:bodyDiv w:val="1"/>
      <w:marLeft w:val="0"/>
      <w:marRight w:val="0"/>
      <w:marTop w:val="0"/>
      <w:marBottom w:val="0"/>
      <w:divBdr>
        <w:top w:val="none" w:sz="0" w:space="0" w:color="auto"/>
        <w:left w:val="none" w:sz="0" w:space="0" w:color="auto"/>
        <w:bottom w:val="none" w:sz="0" w:space="0" w:color="auto"/>
        <w:right w:val="none" w:sz="0" w:space="0" w:color="auto"/>
      </w:divBdr>
    </w:div>
    <w:div w:id="100689544">
      <w:bodyDiv w:val="1"/>
      <w:marLeft w:val="0"/>
      <w:marRight w:val="0"/>
      <w:marTop w:val="0"/>
      <w:marBottom w:val="0"/>
      <w:divBdr>
        <w:top w:val="none" w:sz="0" w:space="0" w:color="auto"/>
        <w:left w:val="none" w:sz="0" w:space="0" w:color="auto"/>
        <w:bottom w:val="none" w:sz="0" w:space="0" w:color="auto"/>
        <w:right w:val="none" w:sz="0" w:space="0" w:color="auto"/>
      </w:divBdr>
    </w:div>
    <w:div w:id="101926622">
      <w:bodyDiv w:val="1"/>
      <w:marLeft w:val="0"/>
      <w:marRight w:val="0"/>
      <w:marTop w:val="0"/>
      <w:marBottom w:val="0"/>
      <w:divBdr>
        <w:top w:val="none" w:sz="0" w:space="0" w:color="auto"/>
        <w:left w:val="none" w:sz="0" w:space="0" w:color="auto"/>
        <w:bottom w:val="none" w:sz="0" w:space="0" w:color="auto"/>
        <w:right w:val="none" w:sz="0" w:space="0" w:color="auto"/>
      </w:divBdr>
    </w:div>
    <w:div w:id="106123343">
      <w:bodyDiv w:val="1"/>
      <w:marLeft w:val="0"/>
      <w:marRight w:val="0"/>
      <w:marTop w:val="0"/>
      <w:marBottom w:val="0"/>
      <w:divBdr>
        <w:top w:val="none" w:sz="0" w:space="0" w:color="auto"/>
        <w:left w:val="none" w:sz="0" w:space="0" w:color="auto"/>
        <w:bottom w:val="none" w:sz="0" w:space="0" w:color="auto"/>
        <w:right w:val="none" w:sz="0" w:space="0" w:color="auto"/>
      </w:divBdr>
    </w:div>
    <w:div w:id="106823687">
      <w:bodyDiv w:val="1"/>
      <w:marLeft w:val="0"/>
      <w:marRight w:val="0"/>
      <w:marTop w:val="0"/>
      <w:marBottom w:val="0"/>
      <w:divBdr>
        <w:top w:val="none" w:sz="0" w:space="0" w:color="auto"/>
        <w:left w:val="none" w:sz="0" w:space="0" w:color="auto"/>
        <w:bottom w:val="none" w:sz="0" w:space="0" w:color="auto"/>
        <w:right w:val="none" w:sz="0" w:space="0" w:color="auto"/>
      </w:divBdr>
    </w:div>
    <w:div w:id="111362334">
      <w:bodyDiv w:val="1"/>
      <w:marLeft w:val="0"/>
      <w:marRight w:val="0"/>
      <w:marTop w:val="0"/>
      <w:marBottom w:val="0"/>
      <w:divBdr>
        <w:top w:val="none" w:sz="0" w:space="0" w:color="auto"/>
        <w:left w:val="none" w:sz="0" w:space="0" w:color="auto"/>
        <w:bottom w:val="none" w:sz="0" w:space="0" w:color="auto"/>
        <w:right w:val="none" w:sz="0" w:space="0" w:color="auto"/>
      </w:divBdr>
    </w:div>
    <w:div w:id="117994363">
      <w:bodyDiv w:val="1"/>
      <w:marLeft w:val="0"/>
      <w:marRight w:val="0"/>
      <w:marTop w:val="0"/>
      <w:marBottom w:val="0"/>
      <w:divBdr>
        <w:top w:val="none" w:sz="0" w:space="0" w:color="auto"/>
        <w:left w:val="none" w:sz="0" w:space="0" w:color="auto"/>
        <w:bottom w:val="none" w:sz="0" w:space="0" w:color="auto"/>
        <w:right w:val="none" w:sz="0" w:space="0" w:color="auto"/>
      </w:divBdr>
    </w:div>
    <w:div w:id="123042083">
      <w:bodyDiv w:val="1"/>
      <w:marLeft w:val="0"/>
      <w:marRight w:val="0"/>
      <w:marTop w:val="0"/>
      <w:marBottom w:val="0"/>
      <w:divBdr>
        <w:top w:val="none" w:sz="0" w:space="0" w:color="auto"/>
        <w:left w:val="none" w:sz="0" w:space="0" w:color="auto"/>
        <w:bottom w:val="none" w:sz="0" w:space="0" w:color="auto"/>
        <w:right w:val="none" w:sz="0" w:space="0" w:color="auto"/>
      </w:divBdr>
    </w:div>
    <w:div w:id="127433805">
      <w:bodyDiv w:val="1"/>
      <w:marLeft w:val="0"/>
      <w:marRight w:val="0"/>
      <w:marTop w:val="0"/>
      <w:marBottom w:val="0"/>
      <w:divBdr>
        <w:top w:val="none" w:sz="0" w:space="0" w:color="auto"/>
        <w:left w:val="none" w:sz="0" w:space="0" w:color="auto"/>
        <w:bottom w:val="none" w:sz="0" w:space="0" w:color="auto"/>
        <w:right w:val="none" w:sz="0" w:space="0" w:color="auto"/>
      </w:divBdr>
    </w:div>
    <w:div w:id="128255670">
      <w:bodyDiv w:val="1"/>
      <w:marLeft w:val="0"/>
      <w:marRight w:val="0"/>
      <w:marTop w:val="0"/>
      <w:marBottom w:val="0"/>
      <w:divBdr>
        <w:top w:val="none" w:sz="0" w:space="0" w:color="auto"/>
        <w:left w:val="none" w:sz="0" w:space="0" w:color="auto"/>
        <w:bottom w:val="none" w:sz="0" w:space="0" w:color="auto"/>
        <w:right w:val="none" w:sz="0" w:space="0" w:color="auto"/>
      </w:divBdr>
    </w:div>
    <w:div w:id="128590498">
      <w:bodyDiv w:val="1"/>
      <w:marLeft w:val="0"/>
      <w:marRight w:val="0"/>
      <w:marTop w:val="0"/>
      <w:marBottom w:val="0"/>
      <w:divBdr>
        <w:top w:val="none" w:sz="0" w:space="0" w:color="auto"/>
        <w:left w:val="none" w:sz="0" w:space="0" w:color="auto"/>
        <w:bottom w:val="none" w:sz="0" w:space="0" w:color="auto"/>
        <w:right w:val="none" w:sz="0" w:space="0" w:color="auto"/>
      </w:divBdr>
    </w:div>
    <w:div w:id="128714732">
      <w:bodyDiv w:val="1"/>
      <w:marLeft w:val="0"/>
      <w:marRight w:val="0"/>
      <w:marTop w:val="0"/>
      <w:marBottom w:val="0"/>
      <w:divBdr>
        <w:top w:val="none" w:sz="0" w:space="0" w:color="auto"/>
        <w:left w:val="none" w:sz="0" w:space="0" w:color="auto"/>
        <w:bottom w:val="none" w:sz="0" w:space="0" w:color="auto"/>
        <w:right w:val="none" w:sz="0" w:space="0" w:color="auto"/>
      </w:divBdr>
    </w:div>
    <w:div w:id="129638380">
      <w:bodyDiv w:val="1"/>
      <w:marLeft w:val="0"/>
      <w:marRight w:val="0"/>
      <w:marTop w:val="0"/>
      <w:marBottom w:val="0"/>
      <w:divBdr>
        <w:top w:val="none" w:sz="0" w:space="0" w:color="auto"/>
        <w:left w:val="none" w:sz="0" w:space="0" w:color="auto"/>
        <w:bottom w:val="none" w:sz="0" w:space="0" w:color="auto"/>
        <w:right w:val="none" w:sz="0" w:space="0" w:color="auto"/>
      </w:divBdr>
    </w:div>
    <w:div w:id="130443995">
      <w:bodyDiv w:val="1"/>
      <w:marLeft w:val="0"/>
      <w:marRight w:val="0"/>
      <w:marTop w:val="0"/>
      <w:marBottom w:val="0"/>
      <w:divBdr>
        <w:top w:val="none" w:sz="0" w:space="0" w:color="auto"/>
        <w:left w:val="none" w:sz="0" w:space="0" w:color="auto"/>
        <w:bottom w:val="none" w:sz="0" w:space="0" w:color="auto"/>
        <w:right w:val="none" w:sz="0" w:space="0" w:color="auto"/>
      </w:divBdr>
    </w:div>
    <w:div w:id="131675975">
      <w:bodyDiv w:val="1"/>
      <w:marLeft w:val="0"/>
      <w:marRight w:val="0"/>
      <w:marTop w:val="0"/>
      <w:marBottom w:val="0"/>
      <w:divBdr>
        <w:top w:val="none" w:sz="0" w:space="0" w:color="auto"/>
        <w:left w:val="none" w:sz="0" w:space="0" w:color="auto"/>
        <w:bottom w:val="none" w:sz="0" w:space="0" w:color="auto"/>
        <w:right w:val="none" w:sz="0" w:space="0" w:color="auto"/>
      </w:divBdr>
    </w:div>
    <w:div w:id="133496966">
      <w:bodyDiv w:val="1"/>
      <w:marLeft w:val="0"/>
      <w:marRight w:val="0"/>
      <w:marTop w:val="0"/>
      <w:marBottom w:val="0"/>
      <w:divBdr>
        <w:top w:val="none" w:sz="0" w:space="0" w:color="auto"/>
        <w:left w:val="none" w:sz="0" w:space="0" w:color="auto"/>
        <w:bottom w:val="none" w:sz="0" w:space="0" w:color="auto"/>
        <w:right w:val="none" w:sz="0" w:space="0" w:color="auto"/>
      </w:divBdr>
    </w:div>
    <w:div w:id="135146901">
      <w:bodyDiv w:val="1"/>
      <w:marLeft w:val="0"/>
      <w:marRight w:val="0"/>
      <w:marTop w:val="0"/>
      <w:marBottom w:val="0"/>
      <w:divBdr>
        <w:top w:val="none" w:sz="0" w:space="0" w:color="auto"/>
        <w:left w:val="none" w:sz="0" w:space="0" w:color="auto"/>
        <w:bottom w:val="none" w:sz="0" w:space="0" w:color="auto"/>
        <w:right w:val="none" w:sz="0" w:space="0" w:color="auto"/>
      </w:divBdr>
    </w:div>
    <w:div w:id="140277049">
      <w:bodyDiv w:val="1"/>
      <w:marLeft w:val="0"/>
      <w:marRight w:val="0"/>
      <w:marTop w:val="0"/>
      <w:marBottom w:val="0"/>
      <w:divBdr>
        <w:top w:val="none" w:sz="0" w:space="0" w:color="auto"/>
        <w:left w:val="none" w:sz="0" w:space="0" w:color="auto"/>
        <w:bottom w:val="none" w:sz="0" w:space="0" w:color="auto"/>
        <w:right w:val="none" w:sz="0" w:space="0" w:color="auto"/>
      </w:divBdr>
    </w:div>
    <w:div w:id="142159188">
      <w:bodyDiv w:val="1"/>
      <w:marLeft w:val="0"/>
      <w:marRight w:val="0"/>
      <w:marTop w:val="0"/>
      <w:marBottom w:val="0"/>
      <w:divBdr>
        <w:top w:val="none" w:sz="0" w:space="0" w:color="auto"/>
        <w:left w:val="none" w:sz="0" w:space="0" w:color="auto"/>
        <w:bottom w:val="none" w:sz="0" w:space="0" w:color="auto"/>
        <w:right w:val="none" w:sz="0" w:space="0" w:color="auto"/>
      </w:divBdr>
    </w:div>
    <w:div w:id="142358640">
      <w:bodyDiv w:val="1"/>
      <w:marLeft w:val="0"/>
      <w:marRight w:val="0"/>
      <w:marTop w:val="0"/>
      <w:marBottom w:val="0"/>
      <w:divBdr>
        <w:top w:val="none" w:sz="0" w:space="0" w:color="auto"/>
        <w:left w:val="none" w:sz="0" w:space="0" w:color="auto"/>
        <w:bottom w:val="none" w:sz="0" w:space="0" w:color="auto"/>
        <w:right w:val="none" w:sz="0" w:space="0" w:color="auto"/>
      </w:divBdr>
    </w:div>
    <w:div w:id="154152909">
      <w:bodyDiv w:val="1"/>
      <w:marLeft w:val="0"/>
      <w:marRight w:val="0"/>
      <w:marTop w:val="0"/>
      <w:marBottom w:val="0"/>
      <w:divBdr>
        <w:top w:val="none" w:sz="0" w:space="0" w:color="auto"/>
        <w:left w:val="none" w:sz="0" w:space="0" w:color="auto"/>
        <w:bottom w:val="none" w:sz="0" w:space="0" w:color="auto"/>
        <w:right w:val="none" w:sz="0" w:space="0" w:color="auto"/>
      </w:divBdr>
    </w:div>
    <w:div w:id="159004421">
      <w:bodyDiv w:val="1"/>
      <w:marLeft w:val="0"/>
      <w:marRight w:val="0"/>
      <w:marTop w:val="0"/>
      <w:marBottom w:val="0"/>
      <w:divBdr>
        <w:top w:val="none" w:sz="0" w:space="0" w:color="auto"/>
        <w:left w:val="none" w:sz="0" w:space="0" w:color="auto"/>
        <w:bottom w:val="none" w:sz="0" w:space="0" w:color="auto"/>
        <w:right w:val="none" w:sz="0" w:space="0" w:color="auto"/>
      </w:divBdr>
    </w:div>
    <w:div w:id="159007833">
      <w:bodyDiv w:val="1"/>
      <w:marLeft w:val="0"/>
      <w:marRight w:val="0"/>
      <w:marTop w:val="0"/>
      <w:marBottom w:val="0"/>
      <w:divBdr>
        <w:top w:val="none" w:sz="0" w:space="0" w:color="auto"/>
        <w:left w:val="none" w:sz="0" w:space="0" w:color="auto"/>
        <w:bottom w:val="none" w:sz="0" w:space="0" w:color="auto"/>
        <w:right w:val="none" w:sz="0" w:space="0" w:color="auto"/>
      </w:divBdr>
    </w:div>
    <w:div w:id="169834152">
      <w:bodyDiv w:val="1"/>
      <w:marLeft w:val="0"/>
      <w:marRight w:val="0"/>
      <w:marTop w:val="0"/>
      <w:marBottom w:val="0"/>
      <w:divBdr>
        <w:top w:val="none" w:sz="0" w:space="0" w:color="auto"/>
        <w:left w:val="none" w:sz="0" w:space="0" w:color="auto"/>
        <w:bottom w:val="none" w:sz="0" w:space="0" w:color="auto"/>
        <w:right w:val="none" w:sz="0" w:space="0" w:color="auto"/>
      </w:divBdr>
    </w:div>
    <w:div w:id="172232035">
      <w:bodyDiv w:val="1"/>
      <w:marLeft w:val="0"/>
      <w:marRight w:val="0"/>
      <w:marTop w:val="0"/>
      <w:marBottom w:val="0"/>
      <w:divBdr>
        <w:top w:val="none" w:sz="0" w:space="0" w:color="auto"/>
        <w:left w:val="none" w:sz="0" w:space="0" w:color="auto"/>
        <w:bottom w:val="none" w:sz="0" w:space="0" w:color="auto"/>
        <w:right w:val="none" w:sz="0" w:space="0" w:color="auto"/>
      </w:divBdr>
    </w:div>
    <w:div w:id="175652741">
      <w:bodyDiv w:val="1"/>
      <w:marLeft w:val="0"/>
      <w:marRight w:val="0"/>
      <w:marTop w:val="0"/>
      <w:marBottom w:val="0"/>
      <w:divBdr>
        <w:top w:val="none" w:sz="0" w:space="0" w:color="auto"/>
        <w:left w:val="none" w:sz="0" w:space="0" w:color="auto"/>
        <w:bottom w:val="none" w:sz="0" w:space="0" w:color="auto"/>
        <w:right w:val="none" w:sz="0" w:space="0" w:color="auto"/>
      </w:divBdr>
    </w:div>
    <w:div w:id="175964968">
      <w:bodyDiv w:val="1"/>
      <w:marLeft w:val="0"/>
      <w:marRight w:val="0"/>
      <w:marTop w:val="0"/>
      <w:marBottom w:val="0"/>
      <w:divBdr>
        <w:top w:val="none" w:sz="0" w:space="0" w:color="auto"/>
        <w:left w:val="none" w:sz="0" w:space="0" w:color="auto"/>
        <w:bottom w:val="none" w:sz="0" w:space="0" w:color="auto"/>
        <w:right w:val="none" w:sz="0" w:space="0" w:color="auto"/>
      </w:divBdr>
    </w:div>
    <w:div w:id="180246766">
      <w:bodyDiv w:val="1"/>
      <w:marLeft w:val="0"/>
      <w:marRight w:val="0"/>
      <w:marTop w:val="0"/>
      <w:marBottom w:val="0"/>
      <w:divBdr>
        <w:top w:val="none" w:sz="0" w:space="0" w:color="auto"/>
        <w:left w:val="none" w:sz="0" w:space="0" w:color="auto"/>
        <w:bottom w:val="none" w:sz="0" w:space="0" w:color="auto"/>
        <w:right w:val="none" w:sz="0" w:space="0" w:color="auto"/>
      </w:divBdr>
    </w:div>
    <w:div w:id="181558719">
      <w:bodyDiv w:val="1"/>
      <w:marLeft w:val="0"/>
      <w:marRight w:val="0"/>
      <w:marTop w:val="0"/>
      <w:marBottom w:val="0"/>
      <w:divBdr>
        <w:top w:val="none" w:sz="0" w:space="0" w:color="auto"/>
        <w:left w:val="none" w:sz="0" w:space="0" w:color="auto"/>
        <w:bottom w:val="none" w:sz="0" w:space="0" w:color="auto"/>
        <w:right w:val="none" w:sz="0" w:space="0" w:color="auto"/>
      </w:divBdr>
    </w:div>
    <w:div w:id="183135240">
      <w:bodyDiv w:val="1"/>
      <w:marLeft w:val="0"/>
      <w:marRight w:val="0"/>
      <w:marTop w:val="0"/>
      <w:marBottom w:val="0"/>
      <w:divBdr>
        <w:top w:val="none" w:sz="0" w:space="0" w:color="auto"/>
        <w:left w:val="none" w:sz="0" w:space="0" w:color="auto"/>
        <w:bottom w:val="none" w:sz="0" w:space="0" w:color="auto"/>
        <w:right w:val="none" w:sz="0" w:space="0" w:color="auto"/>
      </w:divBdr>
    </w:div>
    <w:div w:id="184297381">
      <w:bodyDiv w:val="1"/>
      <w:marLeft w:val="0"/>
      <w:marRight w:val="0"/>
      <w:marTop w:val="0"/>
      <w:marBottom w:val="0"/>
      <w:divBdr>
        <w:top w:val="none" w:sz="0" w:space="0" w:color="auto"/>
        <w:left w:val="none" w:sz="0" w:space="0" w:color="auto"/>
        <w:bottom w:val="none" w:sz="0" w:space="0" w:color="auto"/>
        <w:right w:val="none" w:sz="0" w:space="0" w:color="auto"/>
      </w:divBdr>
    </w:div>
    <w:div w:id="188953372">
      <w:bodyDiv w:val="1"/>
      <w:marLeft w:val="0"/>
      <w:marRight w:val="0"/>
      <w:marTop w:val="0"/>
      <w:marBottom w:val="0"/>
      <w:divBdr>
        <w:top w:val="none" w:sz="0" w:space="0" w:color="auto"/>
        <w:left w:val="none" w:sz="0" w:space="0" w:color="auto"/>
        <w:bottom w:val="none" w:sz="0" w:space="0" w:color="auto"/>
        <w:right w:val="none" w:sz="0" w:space="0" w:color="auto"/>
      </w:divBdr>
    </w:div>
    <w:div w:id="190386384">
      <w:bodyDiv w:val="1"/>
      <w:marLeft w:val="0"/>
      <w:marRight w:val="0"/>
      <w:marTop w:val="0"/>
      <w:marBottom w:val="0"/>
      <w:divBdr>
        <w:top w:val="none" w:sz="0" w:space="0" w:color="auto"/>
        <w:left w:val="none" w:sz="0" w:space="0" w:color="auto"/>
        <w:bottom w:val="none" w:sz="0" w:space="0" w:color="auto"/>
        <w:right w:val="none" w:sz="0" w:space="0" w:color="auto"/>
      </w:divBdr>
    </w:div>
    <w:div w:id="191067039">
      <w:bodyDiv w:val="1"/>
      <w:marLeft w:val="0"/>
      <w:marRight w:val="0"/>
      <w:marTop w:val="0"/>
      <w:marBottom w:val="0"/>
      <w:divBdr>
        <w:top w:val="none" w:sz="0" w:space="0" w:color="auto"/>
        <w:left w:val="none" w:sz="0" w:space="0" w:color="auto"/>
        <w:bottom w:val="none" w:sz="0" w:space="0" w:color="auto"/>
        <w:right w:val="none" w:sz="0" w:space="0" w:color="auto"/>
      </w:divBdr>
    </w:div>
    <w:div w:id="195392462">
      <w:bodyDiv w:val="1"/>
      <w:marLeft w:val="0"/>
      <w:marRight w:val="0"/>
      <w:marTop w:val="0"/>
      <w:marBottom w:val="0"/>
      <w:divBdr>
        <w:top w:val="none" w:sz="0" w:space="0" w:color="auto"/>
        <w:left w:val="none" w:sz="0" w:space="0" w:color="auto"/>
        <w:bottom w:val="none" w:sz="0" w:space="0" w:color="auto"/>
        <w:right w:val="none" w:sz="0" w:space="0" w:color="auto"/>
      </w:divBdr>
    </w:div>
    <w:div w:id="196547077">
      <w:bodyDiv w:val="1"/>
      <w:marLeft w:val="0"/>
      <w:marRight w:val="0"/>
      <w:marTop w:val="0"/>
      <w:marBottom w:val="0"/>
      <w:divBdr>
        <w:top w:val="none" w:sz="0" w:space="0" w:color="auto"/>
        <w:left w:val="none" w:sz="0" w:space="0" w:color="auto"/>
        <w:bottom w:val="none" w:sz="0" w:space="0" w:color="auto"/>
        <w:right w:val="none" w:sz="0" w:space="0" w:color="auto"/>
      </w:divBdr>
    </w:div>
    <w:div w:id="196625800">
      <w:bodyDiv w:val="1"/>
      <w:marLeft w:val="0"/>
      <w:marRight w:val="0"/>
      <w:marTop w:val="0"/>
      <w:marBottom w:val="0"/>
      <w:divBdr>
        <w:top w:val="none" w:sz="0" w:space="0" w:color="auto"/>
        <w:left w:val="none" w:sz="0" w:space="0" w:color="auto"/>
        <w:bottom w:val="none" w:sz="0" w:space="0" w:color="auto"/>
        <w:right w:val="none" w:sz="0" w:space="0" w:color="auto"/>
      </w:divBdr>
    </w:div>
    <w:div w:id="198594620">
      <w:bodyDiv w:val="1"/>
      <w:marLeft w:val="0"/>
      <w:marRight w:val="0"/>
      <w:marTop w:val="0"/>
      <w:marBottom w:val="0"/>
      <w:divBdr>
        <w:top w:val="none" w:sz="0" w:space="0" w:color="auto"/>
        <w:left w:val="none" w:sz="0" w:space="0" w:color="auto"/>
        <w:bottom w:val="none" w:sz="0" w:space="0" w:color="auto"/>
        <w:right w:val="none" w:sz="0" w:space="0" w:color="auto"/>
      </w:divBdr>
    </w:div>
    <w:div w:id="200090614">
      <w:bodyDiv w:val="1"/>
      <w:marLeft w:val="0"/>
      <w:marRight w:val="0"/>
      <w:marTop w:val="0"/>
      <w:marBottom w:val="0"/>
      <w:divBdr>
        <w:top w:val="none" w:sz="0" w:space="0" w:color="auto"/>
        <w:left w:val="none" w:sz="0" w:space="0" w:color="auto"/>
        <w:bottom w:val="none" w:sz="0" w:space="0" w:color="auto"/>
        <w:right w:val="none" w:sz="0" w:space="0" w:color="auto"/>
      </w:divBdr>
    </w:div>
    <w:div w:id="201019819">
      <w:bodyDiv w:val="1"/>
      <w:marLeft w:val="0"/>
      <w:marRight w:val="0"/>
      <w:marTop w:val="0"/>
      <w:marBottom w:val="0"/>
      <w:divBdr>
        <w:top w:val="none" w:sz="0" w:space="0" w:color="auto"/>
        <w:left w:val="none" w:sz="0" w:space="0" w:color="auto"/>
        <w:bottom w:val="none" w:sz="0" w:space="0" w:color="auto"/>
        <w:right w:val="none" w:sz="0" w:space="0" w:color="auto"/>
      </w:divBdr>
    </w:div>
    <w:div w:id="208810846">
      <w:bodyDiv w:val="1"/>
      <w:marLeft w:val="0"/>
      <w:marRight w:val="0"/>
      <w:marTop w:val="0"/>
      <w:marBottom w:val="0"/>
      <w:divBdr>
        <w:top w:val="none" w:sz="0" w:space="0" w:color="auto"/>
        <w:left w:val="none" w:sz="0" w:space="0" w:color="auto"/>
        <w:bottom w:val="none" w:sz="0" w:space="0" w:color="auto"/>
        <w:right w:val="none" w:sz="0" w:space="0" w:color="auto"/>
      </w:divBdr>
    </w:div>
    <w:div w:id="212351252">
      <w:bodyDiv w:val="1"/>
      <w:marLeft w:val="0"/>
      <w:marRight w:val="0"/>
      <w:marTop w:val="0"/>
      <w:marBottom w:val="0"/>
      <w:divBdr>
        <w:top w:val="none" w:sz="0" w:space="0" w:color="auto"/>
        <w:left w:val="none" w:sz="0" w:space="0" w:color="auto"/>
        <w:bottom w:val="none" w:sz="0" w:space="0" w:color="auto"/>
        <w:right w:val="none" w:sz="0" w:space="0" w:color="auto"/>
      </w:divBdr>
    </w:div>
    <w:div w:id="214783432">
      <w:bodyDiv w:val="1"/>
      <w:marLeft w:val="0"/>
      <w:marRight w:val="0"/>
      <w:marTop w:val="0"/>
      <w:marBottom w:val="0"/>
      <w:divBdr>
        <w:top w:val="none" w:sz="0" w:space="0" w:color="auto"/>
        <w:left w:val="none" w:sz="0" w:space="0" w:color="auto"/>
        <w:bottom w:val="none" w:sz="0" w:space="0" w:color="auto"/>
        <w:right w:val="none" w:sz="0" w:space="0" w:color="auto"/>
      </w:divBdr>
    </w:div>
    <w:div w:id="215892857">
      <w:bodyDiv w:val="1"/>
      <w:marLeft w:val="0"/>
      <w:marRight w:val="0"/>
      <w:marTop w:val="0"/>
      <w:marBottom w:val="0"/>
      <w:divBdr>
        <w:top w:val="none" w:sz="0" w:space="0" w:color="auto"/>
        <w:left w:val="none" w:sz="0" w:space="0" w:color="auto"/>
        <w:bottom w:val="none" w:sz="0" w:space="0" w:color="auto"/>
        <w:right w:val="none" w:sz="0" w:space="0" w:color="auto"/>
      </w:divBdr>
    </w:div>
    <w:div w:id="217978935">
      <w:bodyDiv w:val="1"/>
      <w:marLeft w:val="0"/>
      <w:marRight w:val="0"/>
      <w:marTop w:val="0"/>
      <w:marBottom w:val="0"/>
      <w:divBdr>
        <w:top w:val="none" w:sz="0" w:space="0" w:color="auto"/>
        <w:left w:val="none" w:sz="0" w:space="0" w:color="auto"/>
        <w:bottom w:val="none" w:sz="0" w:space="0" w:color="auto"/>
        <w:right w:val="none" w:sz="0" w:space="0" w:color="auto"/>
      </w:divBdr>
    </w:div>
    <w:div w:id="221136001">
      <w:bodyDiv w:val="1"/>
      <w:marLeft w:val="0"/>
      <w:marRight w:val="0"/>
      <w:marTop w:val="0"/>
      <w:marBottom w:val="0"/>
      <w:divBdr>
        <w:top w:val="none" w:sz="0" w:space="0" w:color="auto"/>
        <w:left w:val="none" w:sz="0" w:space="0" w:color="auto"/>
        <w:bottom w:val="none" w:sz="0" w:space="0" w:color="auto"/>
        <w:right w:val="none" w:sz="0" w:space="0" w:color="auto"/>
      </w:divBdr>
    </w:div>
    <w:div w:id="222298319">
      <w:bodyDiv w:val="1"/>
      <w:marLeft w:val="0"/>
      <w:marRight w:val="0"/>
      <w:marTop w:val="0"/>
      <w:marBottom w:val="0"/>
      <w:divBdr>
        <w:top w:val="none" w:sz="0" w:space="0" w:color="auto"/>
        <w:left w:val="none" w:sz="0" w:space="0" w:color="auto"/>
        <w:bottom w:val="none" w:sz="0" w:space="0" w:color="auto"/>
        <w:right w:val="none" w:sz="0" w:space="0" w:color="auto"/>
      </w:divBdr>
    </w:div>
    <w:div w:id="223416076">
      <w:bodyDiv w:val="1"/>
      <w:marLeft w:val="0"/>
      <w:marRight w:val="0"/>
      <w:marTop w:val="0"/>
      <w:marBottom w:val="0"/>
      <w:divBdr>
        <w:top w:val="none" w:sz="0" w:space="0" w:color="auto"/>
        <w:left w:val="none" w:sz="0" w:space="0" w:color="auto"/>
        <w:bottom w:val="none" w:sz="0" w:space="0" w:color="auto"/>
        <w:right w:val="none" w:sz="0" w:space="0" w:color="auto"/>
      </w:divBdr>
    </w:div>
    <w:div w:id="226184724">
      <w:bodyDiv w:val="1"/>
      <w:marLeft w:val="0"/>
      <w:marRight w:val="0"/>
      <w:marTop w:val="0"/>
      <w:marBottom w:val="0"/>
      <w:divBdr>
        <w:top w:val="none" w:sz="0" w:space="0" w:color="auto"/>
        <w:left w:val="none" w:sz="0" w:space="0" w:color="auto"/>
        <w:bottom w:val="none" w:sz="0" w:space="0" w:color="auto"/>
        <w:right w:val="none" w:sz="0" w:space="0" w:color="auto"/>
      </w:divBdr>
    </w:div>
    <w:div w:id="230308543">
      <w:bodyDiv w:val="1"/>
      <w:marLeft w:val="0"/>
      <w:marRight w:val="0"/>
      <w:marTop w:val="0"/>
      <w:marBottom w:val="0"/>
      <w:divBdr>
        <w:top w:val="none" w:sz="0" w:space="0" w:color="auto"/>
        <w:left w:val="none" w:sz="0" w:space="0" w:color="auto"/>
        <w:bottom w:val="none" w:sz="0" w:space="0" w:color="auto"/>
        <w:right w:val="none" w:sz="0" w:space="0" w:color="auto"/>
      </w:divBdr>
    </w:div>
    <w:div w:id="234053104">
      <w:bodyDiv w:val="1"/>
      <w:marLeft w:val="0"/>
      <w:marRight w:val="0"/>
      <w:marTop w:val="0"/>
      <w:marBottom w:val="0"/>
      <w:divBdr>
        <w:top w:val="none" w:sz="0" w:space="0" w:color="auto"/>
        <w:left w:val="none" w:sz="0" w:space="0" w:color="auto"/>
        <w:bottom w:val="none" w:sz="0" w:space="0" w:color="auto"/>
        <w:right w:val="none" w:sz="0" w:space="0" w:color="auto"/>
      </w:divBdr>
    </w:div>
    <w:div w:id="237440574">
      <w:bodyDiv w:val="1"/>
      <w:marLeft w:val="0"/>
      <w:marRight w:val="0"/>
      <w:marTop w:val="0"/>
      <w:marBottom w:val="0"/>
      <w:divBdr>
        <w:top w:val="none" w:sz="0" w:space="0" w:color="auto"/>
        <w:left w:val="none" w:sz="0" w:space="0" w:color="auto"/>
        <w:bottom w:val="none" w:sz="0" w:space="0" w:color="auto"/>
        <w:right w:val="none" w:sz="0" w:space="0" w:color="auto"/>
      </w:divBdr>
    </w:div>
    <w:div w:id="239028610">
      <w:bodyDiv w:val="1"/>
      <w:marLeft w:val="0"/>
      <w:marRight w:val="0"/>
      <w:marTop w:val="0"/>
      <w:marBottom w:val="0"/>
      <w:divBdr>
        <w:top w:val="none" w:sz="0" w:space="0" w:color="auto"/>
        <w:left w:val="none" w:sz="0" w:space="0" w:color="auto"/>
        <w:bottom w:val="none" w:sz="0" w:space="0" w:color="auto"/>
        <w:right w:val="none" w:sz="0" w:space="0" w:color="auto"/>
      </w:divBdr>
    </w:div>
    <w:div w:id="247347776">
      <w:bodyDiv w:val="1"/>
      <w:marLeft w:val="0"/>
      <w:marRight w:val="0"/>
      <w:marTop w:val="0"/>
      <w:marBottom w:val="0"/>
      <w:divBdr>
        <w:top w:val="none" w:sz="0" w:space="0" w:color="auto"/>
        <w:left w:val="none" w:sz="0" w:space="0" w:color="auto"/>
        <w:bottom w:val="none" w:sz="0" w:space="0" w:color="auto"/>
        <w:right w:val="none" w:sz="0" w:space="0" w:color="auto"/>
      </w:divBdr>
    </w:div>
    <w:div w:id="255209514">
      <w:bodyDiv w:val="1"/>
      <w:marLeft w:val="0"/>
      <w:marRight w:val="0"/>
      <w:marTop w:val="0"/>
      <w:marBottom w:val="0"/>
      <w:divBdr>
        <w:top w:val="none" w:sz="0" w:space="0" w:color="auto"/>
        <w:left w:val="none" w:sz="0" w:space="0" w:color="auto"/>
        <w:bottom w:val="none" w:sz="0" w:space="0" w:color="auto"/>
        <w:right w:val="none" w:sz="0" w:space="0" w:color="auto"/>
      </w:divBdr>
    </w:div>
    <w:div w:id="261763117">
      <w:bodyDiv w:val="1"/>
      <w:marLeft w:val="0"/>
      <w:marRight w:val="0"/>
      <w:marTop w:val="0"/>
      <w:marBottom w:val="0"/>
      <w:divBdr>
        <w:top w:val="none" w:sz="0" w:space="0" w:color="auto"/>
        <w:left w:val="none" w:sz="0" w:space="0" w:color="auto"/>
        <w:bottom w:val="none" w:sz="0" w:space="0" w:color="auto"/>
        <w:right w:val="none" w:sz="0" w:space="0" w:color="auto"/>
      </w:divBdr>
    </w:div>
    <w:div w:id="263996000">
      <w:bodyDiv w:val="1"/>
      <w:marLeft w:val="0"/>
      <w:marRight w:val="0"/>
      <w:marTop w:val="0"/>
      <w:marBottom w:val="0"/>
      <w:divBdr>
        <w:top w:val="none" w:sz="0" w:space="0" w:color="auto"/>
        <w:left w:val="none" w:sz="0" w:space="0" w:color="auto"/>
        <w:bottom w:val="none" w:sz="0" w:space="0" w:color="auto"/>
        <w:right w:val="none" w:sz="0" w:space="0" w:color="auto"/>
      </w:divBdr>
    </w:div>
    <w:div w:id="267547177">
      <w:bodyDiv w:val="1"/>
      <w:marLeft w:val="0"/>
      <w:marRight w:val="0"/>
      <w:marTop w:val="0"/>
      <w:marBottom w:val="0"/>
      <w:divBdr>
        <w:top w:val="none" w:sz="0" w:space="0" w:color="auto"/>
        <w:left w:val="none" w:sz="0" w:space="0" w:color="auto"/>
        <w:bottom w:val="none" w:sz="0" w:space="0" w:color="auto"/>
        <w:right w:val="none" w:sz="0" w:space="0" w:color="auto"/>
      </w:divBdr>
    </w:div>
    <w:div w:id="269438246">
      <w:bodyDiv w:val="1"/>
      <w:marLeft w:val="0"/>
      <w:marRight w:val="0"/>
      <w:marTop w:val="0"/>
      <w:marBottom w:val="0"/>
      <w:divBdr>
        <w:top w:val="none" w:sz="0" w:space="0" w:color="auto"/>
        <w:left w:val="none" w:sz="0" w:space="0" w:color="auto"/>
        <w:bottom w:val="none" w:sz="0" w:space="0" w:color="auto"/>
        <w:right w:val="none" w:sz="0" w:space="0" w:color="auto"/>
      </w:divBdr>
    </w:div>
    <w:div w:id="273169323">
      <w:bodyDiv w:val="1"/>
      <w:marLeft w:val="0"/>
      <w:marRight w:val="0"/>
      <w:marTop w:val="0"/>
      <w:marBottom w:val="0"/>
      <w:divBdr>
        <w:top w:val="none" w:sz="0" w:space="0" w:color="auto"/>
        <w:left w:val="none" w:sz="0" w:space="0" w:color="auto"/>
        <w:bottom w:val="none" w:sz="0" w:space="0" w:color="auto"/>
        <w:right w:val="none" w:sz="0" w:space="0" w:color="auto"/>
      </w:divBdr>
    </w:div>
    <w:div w:id="277414338">
      <w:bodyDiv w:val="1"/>
      <w:marLeft w:val="0"/>
      <w:marRight w:val="0"/>
      <w:marTop w:val="0"/>
      <w:marBottom w:val="0"/>
      <w:divBdr>
        <w:top w:val="none" w:sz="0" w:space="0" w:color="auto"/>
        <w:left w:val="none" w:sz="0" w:space="0" w:color="auto"/>
        <w:bottom w:val="none" w:sz="0" w:space="0" w:color="auto"/>
        <w:right w:val="none" w:sz="0" w:space="0" w:color="auto"/>
      </w:divBdr>
    </w:div>
    <w:div w:id="294991045">
      <w:bodyDiv w:val="1"/>
      <w:marLeft w:val="0"/>
      <w:marRight w:val="0"/>
      <w:marTop w:val="0"/>
      <w:marBottom w:val="0"/>
      <w:divBdr>
        <w:top w:val="none" w:sz="0" w:space="0" w:color="auto"/>
        <w:left w:val="none" w:sz="0" w:space="0" w:color="auto"/>
        <w:bottom w:val="none" w:sz="0" w:space="0" w:color="auto"/>
        <w:right w:val="none" w:sz="0" w:space="0" w:color="auto"/>
      </w:divBdr>
    </w:div>
    <w:div w:id="295336227">
      <w:bodyDiv w:val="1"/>
      <w:marLeft w:val="0"/>
      <w:marRight w:val="0"/>
      <w:marTop w:val="0"/>
      <w:marBottom w:val="0"/>
      <w:divBdr>
        <w:top w:val="none" w:sz="0" w:space="0" w:color="auto"/>
        <w:left w:val="none" w:sz="0" w:space="0" w:color="auto"/>
        <w:bottom w:val="none" w:sz="0" w:space="0" w:color="auto"/>
        <w:right w:val="none" w:sz="0" w:space="0" w:color="auto"/>
      </w:divBdr>
    </w:div>
    <w:div w:id="297611142">
      <w:bodyDiv w:val="1"/>
      <w:marLeft w:val="0"/>
      <w:marRight w:val="0"/>
      <w:marTop w:val="0"/>
      <w:marBottom w:val="0"/>
      <w:divBdr>
        <w:top w:val="none" w:sz="0" w:space="0" w:color="auto"/>
        <w:left w:val="none" w:sz="0" w:space="0" w:color="auto"/>
        <w:bottom w:val="none" w:sz="0" w:space="0" w:color="auto"/>
        <w:right w:val="none" w:sz="0" w:space="0" w:color="auto"/>
      </w:divBdr>
    </w:div>
    <w:div w:id="304817439">
      <w:bodyDiv w:val="1"/>
      <w:marLeft w:val="0"/>
      <w:marRight w:val="0"/>
      <w:marTop w:val="0"/>
      <w:marBottom w:val="0"/>
      <w:divBdr>
        <w:top w:val="none" w:sz="0" w:space="0" w:color="auto"/>
        <w:left w:val="none" w:sz="0" w:space="0" w:color="auto"/>
        <w:bottom w:val="none" w:sz="0" w:space="0" w:color="auto"/>
        <w:right w:val="none" w:sz="0" w:space="0" w:color="auto"/>
      </w:divBdr>
    </w:div>
    <w:div w:id="307439796">
      <w:bodyDiv w:val="1"/>
      <w:marLeft w:val="0"/>
      <w:marRight w:val="0"/>
      <w:marTop w:val="0"/>
      <w:marBottom w:val="0"/>
      <w:divBdr>
        <w:top w:val="none" w:sz="0" w:space="0" w:color="auto"/>
        <w:left w:val="none" w:sz="0" w:space="0" w:color="auto"/>
        <w:bottom w:val="none" w:sz="0" w:space="0" w:color="auto"/>
        <w:right w:val="none" w:sz="0" w:space="0" w:color="auto"/>
      </w:divBdr>
    </w:div>
    <w:div w:id="308903099">
      <w:bodyDiv w:val="1"/>
      <w:marLeft w:val="0"/>
      <w:marRight w:val="0"/>
      <w:marTop w:val="0"/>
      <w:marBottom w:val="0"/>
      <w:divBdr>
        <w:top w:val="none" w:sz="0" w:space="0" w:color="auto"/>
        <w:left w:val="none" w:sz="0" w:space="0" w:color="auto"/>
        <w:bottom w:val="none" w:sz="0" w:space="0" w:color="auto"/>
        <w:right w:val="none" w:sz="0" w:space="0" w:color="auto"/>
      </w:divBdr>
    </w:div>
    <w:div w:id="310520989">
      <w:bodyDiv w:val="1"/>
      <w:marLeft w:val="0"/>
      <w:marRight w:val="0"/>
      <w:marTop w:val="0"/>
      <w:marBottom w:val="0"/>
      <w:divBdr>
        <w:top w:val="none" w:sz="0" w:space="0" w:color="auto"/>
        <w:left w:val="none" w:sz="0" w:space="0" w:color="auto"/>
        <w:bottom w:val="none" w:sz="0" w:space="0" w:color="auto"/>
        <w:right w:val="none" w:sz="0" w:space="0" w:color="auto"/>
      </w:divBdr>
    </w:div>
    <w:div w:id="315568428">
      <w:bodyDiv w:val="1"/>
      <w:marLeft w:val="0"/>
      <w:marRight w:val="0"/>
      <w:marTop w:val="0"/>
      <w:marBottom w:val="0"/>
      <w:divBdr>
        <w:top w:val="none" w:sz="0" w:space="0" w:color="auto"/>
        <w:left w:val="none" w:sz="0" w:space="0" w:color="auto"/>
        <w:bottom w:val="none" w:sz="0" w:space="0" w:color="auto"/>
        <w:right w:val="none" w:sz="0" w:space="0" w:color="auto"/>
      </w:divBdr>
    </w:div>
    <w:div w:id="323972172">
      <w:bodyDiv w:val="1"/>
      <w:marLeft w:val="0"/>
      <w:marRight w:val="0"/>
      <w:marTop w:val="0"/>
      <w:marBottom w:val="0"/>
      <w:divBdr>
        <w:top w:val="none" w:sz="0" w:space="0" w:color="auto"/>
        <w:left w:val="none" w:sz="0" w:space="0" w:color="auto"/>
        <w:bottom w:val="none" w:sz="0" w:space="0" w:color="auto"/>
        <w:right w:val="none" w:sz="0" w:space="0" w:color="auto"/>
      </w:divBdr>
    </w:div>
    <w:div w:id="324628638">
      <w:bodyDiv w:val="1"/>
      <w:marLeft w:val="0"/>
      <w:marRight w:val="0"/>
      <w:marTop w:val="0"/>
      <w:marBottom w:val="0"/>
      <w:divBdr>
        <w:top w:val="none" w:sz="0" w:space="0" w:color="auto"/>
        <w:left w:val="none" w:sz="0" w:space="0" w:color="auto"/>
        <w:bottom w:val="none" w:sz="0" w:space="0" w:color="auto"/>
        <w:right w:val="none" w:sz="0" w:space="0" w:color="auto"/>
      </w:divBdr>
    </w:div>
    <w:div w:id="329066646">
      <w:bodyDiv w:val="1"/>
      <w:marLeft w:val="0"/>
      <w:marRight w:val="0"/>
      <w:marTop w:val="0"/>
      <w:marBottom w:val="0"/>
      <w:divBdr>
        <w:top w:val="none" w:sz="0" w:space="0" w:color="auto"/>
        <w:left w:val="none" w:sz="0" w:space="0" w:color="auto"/>
        <w:bottom w:val="none" w:sz="0" w:space="0" w:color="auto"/>
        <w:right w:val="none" w:sz="0" w:space="0" w:color="auto"/>
      </w:divBdr>
    </w:div>
    <w:div w:id="340740139">
      <w:bodyDiv w:val="1"/>
      <w:marLeft w:val="0"/>
      <w:marRight w:val="0"/>
      <w:marTop w:val="0"/>
      <w:marBottom w:val="0"/>
      <w:divBdr>
        <w:top w:val="none" w:sz="0" w:space="0" w:color="auto"/>
        <w:left w:val="none" w:sz="0" w:space="0" w:color="auto"/>
        <w:bottom w:val="none" w:sz="0" w:space="0" w:color="auto"/>
        <w:right w:val="none" w:sz="0" w:space="0" w:color="auto"/>
      </w:divBdr>
    </w:div>
    <w:div w:id="342778787">
      <w:bodyDiv w:val="1"/>
      <w:marLeft w:val="0"/>
      <w:marRight w:val="0"/>
      <w:marTop w:val="0"/>
      <w:marBottom w:val="0"/>
      <w:divBdr>
        <w:top w:val="none" w:sz="0" w:space="0" w:color="auto"/>
        <w:left w:val="none" w:sz="0" w:space="0" w:color="auto"/>
        <w:bottom w:val="none" w:sz="0" w:space="0" w:color="auto"/>
        <w:right w:val="none" w:sz="0" w:space="0" w:color="auto"/>
      </w:divBdr>
    </w:div>
    <w:div w:id="350228482">
      <w:bodyDiv w:val="1"/>
      <w:marLeft w:val="0"/>
      <w:marRight w:val="0"/>
      <w:marTop w:val="0"/>
      <w:marBottom w:val="0"/>
      <w:divBdr>
        <w:top w:val="none" w:sz="0" w:space="0" w:color="auto"/>
        <w:left w:val="none" w:sz="0" w:space="0" w:color="auto"/>
        <w:bottom w:val="none" w:sz="0" w:space="0" w:color="auto"/>
        <w:right w:val="none" w:sz="0" w:space="0" w:color="auto"/>
      </w:divBdr>
    </w:div>
    <w:div w:id="351108390">
      <w:bodyDiv w:val="1"/>
      <w:marLeft w:val="0"/>
      <w:marRight w:val="0"/>
      <w:marTop w:val="0"/>
      <w:marBottom w:val="0"/>
      <w:divBdr>
        <w:top w:val="none" w:sz="0" w:space="0" w:color="auto"/>
        <w:left w:val="none" w:sz="0" w:space="0" w:color="auto"/>
        <w:bottom w:val="none" w:sz="0" w:space="0" w:color="auto"/>
        <w:right w:val="none" w:sz="0" w:space="0" w:color="auto"/>
      </w:divBdr>
    </w:div>
    <w:div w:id="351342939">
      <w:bodyDiv w:val="1"/>
      <w:marLeft w:val="0"/>
      <w:marRight w:val="0"/>
      <w:marTop w:val="0"/>
      <w:marBottom w:val="0"/>
      <w:divBdr>
        <w:top w:val="none" w:sz="0" w:space="0" w:color="auto"/>
        <w:left w:val="none" w:sz="0" w:space="0" w:color="auto"/>
        <w:bottom w:val="none" w:sz="0" w:space="0" w:color="auto"/>
        <w:right w:val="none" w:sz="0" w:space="0" w:color="auto"/>
      </w:divBdr>
    </w:div>
    <w:div w:id="356004395">
      <w:bodyDiv w:val="1"/>
      <w:marLeft w:val="0"/>
      <w:marRight w:val="0"/>
      <w:marTop w:val="0"/>
      <w:marBottom w:val="0"/>
      <w:divBdr>
        <w:top w:val="none" w:sz="0" w:space="0" w:color="auto"/>
        <w:left w:val="none" w:sz="0" w:space="0" w:color="auto"/>
        <w:bottom w:val="none" w:sz="0" w:space="0" w:color="auto"/>
        <w:right w:val="none" w:sz="0" w:space="0" w:color="auto"/>
      </w:divBdr>
    </w:div>
    <w:div w:id="358168153">
      <w:bodyDiv w:val="1"/>
      <w:marLeft w:val="0"/>
      <w:marRight w:val="0"/>
      <w:marTop w:val="0"/>
      <w:marBottom w:val="0"/>
      <w:divBdr>
        <w:top w:val="none" w:sz="0" w:space="0" w:color="auto"/>
        <w:left w:val="none" w:sz="0" w:space="0" w:color="auto"/>
        <w:bottom w:val="none" w:sz="0" w:space="0" w:color="auto"/>
        <w:right w:val="none" w:sz="0" w:space="0" w:color="auto"/>
      </w:divBdr>
    </w:div>
    <w:div w:id="360326047">
      <w:bodyDiv w:val="1"/>
      <w:marLeft w:val="0"/>
      <w:marRight w:val="0"/>
      <w:marTop w:val="0"/>
      <w:marBottom w:val="0"/>
      <w:divBdr>
        <w:top w:val="none" w:sz="0" w:space="0" w:color="auto"/>
        <w:left w:val="none" w:sz="0" w:space="0" w:color="auto"/>
        <w:bottom w:val="none" w:sz="0" w:space="0" w:color="auto"/>
        <w:right w:val="none" w:sz="0" w:space="0" w:color="auto"/>
      </w:divBdr>
    </w:div>
    <w:div w:id="369257652">
      <w:bodyDiv w:val="1"/>
      <w:marLeft w:val="0"/>
      <w:marRight w:val="0"/>
      <w:marTop w:val="0"/>
      <w:marBottom w:val="0"/>
      <w:divBdr>
        <w:top w:val="none" w:sz="0" w:space="0" w:color="auto"/>
        <w:left w:val="none" w:sz="0" w:space="0" w:color="auto"/>
        <w:bottom w:val="none" w:sz="0" w:space="0" w:color="auto"/>
        <w:right w:val="none" w:sz="0" w:space="0" w:color="auto"/>
      </w:divBdr>
    </w:div>
    <w:div w:id="370306642">
      <w:bodyDiv w:val="1"/>
      <w:marLeft w:val="0"/>
      <w:marRight w:val="0"/>
      <w:marTop w:val="0"/>
      <w:marBottom w:val="0"/>
      <w:divBdr>
        <w:top w:val="none" w:sz="0" w:space="0" w:color="auto"/>
        <w:left w:val="none" w:sz="0" w:space="0" w:color="auto"/>
        <w:bottom w:val="none" w:sz="0" w:space="0" w:color="auto"/>
        <w:right w:val="none" w:sz="0" w:space="0" w:color="auto"/>
      </w:divBdr>
    </w:div>
    <w:div w:id="371613588">
      <w:bodyDiv w:val="1"/>
      <w:marLeft w:val="0"/>
      <w:marRight w:val="0"/>
      <w:marTop w:val="0"/>
      <w:marBottom w:val="0"/>
      <w:divBdr>
        <w:top w:val="none" w:sz="0" w:space="0" w:color="auto"/>
        <w:left w:val="none" w:sz="0" w:space="0" w:color="auto"/>
        <w:bottom w:val="none" w:sz="0" w:space="0" w:color="auto"/>
        <w:right w:val="none" w:sz="0" w:space="0" w:color="auto"/>
      </w:divBdr>
    </w:div>
    <w:div w:id="372658737">
      <w:bodyDiv w:val="1"/>
      <w:marLeft w:val="0"/>
      <w:marRight w:val="0"/>
      <w:marTop w:val="0"/>
      <w:marBottom w:val="0"/>
      <w:divBdr>
        <w:top w:val="none" w:sz="0" w:space="0" w:color="auto"/>
        <w:left w:val="none" w:sz="0" w:space="0" w:color="auto"/>
        <w:bottom w:val="none" w:sz="0" w:space="0" w:color="auto"/>
        <w:right w:val="none" w:sz="0" w:space="0" w:color="auto"/>
      </w:divBdr>
    </w:div>
    <w:div w:id="376315034">
      <w:bodyDiv w:val="1"/>
      <w:marLeft w:val="0"/>
      <w:marRight w:val="0"/>
      <w:marTop w:val="0"/>
      <w:marBottom w:val="0"/>
      <w:divBdr>
        <w:top w:val="none" w:sz="0" w:space="0" w:color="auto"/>
        <w:left w:val="none" w:sz="0" w:space="0" w:color="auto"/>
        <w:bottom w:val="none" w:sz="0" w:space="0" w:color="auto"/>
        <w:right w:val="none" w:sz="0" w:space="0" w:color="auto"/>
      </w:divBdr>
    </w:div>
    <w:div w:id="377319401">
      <w:bodyDiv w:val="1"/>
      <w:marLeft w:val="0"/>
      <w:marRight w:val="0"/>
      <w:marTop w:val="0"/>
      <w:marBottom w:val="0"/>
      <w:divBdr>
        <w:top w:val="none" w:sz="0" w:space="0" w:color="auto"/>
        <w:left w:val="none" w:sz="0" w:space="0" w:color="auto"/>
        <w:bottom w:val="none" w:sz="0" w:space="0" w:color="auto"/>
        <w:right w:val="none" w:sz="0" w:space="0" w:color="auto"/>
      </w:divBdr>
    </w:div>
    <w:div w:id="381709507">
      <w:bodyDiv w:val="1"/>
      <w:marLeft w:val="0"/>
      <w:marRight w:val="0"/>
      <w:marTop w:val="0"/>
      <w:marBottom w:val="0"/>
      <w:divBdr>
        <w:top w:val="none" w:sz="0" w:space="0" w:color="auto"/>
        <w:left w:val="none" w:sz="0" w:space="0" w:color="auto"/>
        <w:bottom w:val="none" w:sz="0" w:space="0" w:color="auto"/>
        <w:right w:val="none" w:sz="0" w:space="0" w:color="auto"/>
      </w:divBdr>
    </w:div>
    <w:div w:id="385497922">
      <w:bodyDiv w:val="1"/>
      <w:marLeft w:val="0"/>
      <w:marRight w:val="0"/>
      <w:marTop w:val="0"/>
      <w:marBottom w:val="0"/>
      <w:divBdr>
        <w:top w:val="none" w:sz="0" w:space="0" w:color="auto"/>
        <w:left w:val="none" w:sz="0" w:space="0" w:color="auto"/>
        <w:bottom w:val="none" w:sz="0" w:space="0" w:color="auto"/>
        <w:right w:val="none" w:sz="0" w:space="0" w:color="auto"/>
      </w:divBdr>
    </w:div>
    <w:div w:id="387801120">
      <w:bodyDiv w:val="1"/>
      <w:marLeft w:val="0"/>
      <w:marRight w:val="0"/>
      <w:marTop w:val="0"/>
      <w:marBottom w:val="0"/>
      <w:divBdr>
        <w:top w:val="none" w:sz="0" w:space="0" w:color="auto"/>
        <w:left w:val="none" w:sz="0" w:space="0" w:color="auto"/>
        <w:bottom w:val="none" w:sz="0" w:space="0" w:color="auto"/>
        <w:right w:val="none" w:sz="0" w:space="0" w:color="auto"/>
      </w:divBdr>
    </w:div>
    <w:div w:id="388498441">
      <w:bodyDiv w:val="1"/>
      <w:marLeft w:val="0"/>
      <w:marRight w:val="0"/>
      <w:marTop w:val="0"/>
      <w:marBottom w:val="0"/>
      <w:divBdr>
        <w:top w:val="none" w:sz="0" w:space="0" w:color="auto"/>
        <w:left w:val="none" w:sz="0" w:space="0" w:color="auto"/>
        <w:bottom w:val="none" w:sz="0" w:space="0" w:color="auto"/>
        <w:right w:val="none" w:sz="0" w:space="0" w:color="auto"/>
      </w:divBdr>
    </w:div>
    <w:div w:id="391317537">
      <w:bodyDiv w:val="1"/>
      <w:marLeft w:val="0"/>
      <w:marRight w:val="0"/>
      <w:marTop w:val="0"/>
      <w:marBottom w:val="0"/>
      <w:divBdr>
        <w:top w:val="none" w:sz="0" w:space="0" w:color="auto"/>
        <w:left w:val="none" w:sz="0" w:space="0" w:color="auto"/>
        <w:bottom w:val="none" w:sz="0" w:space="0" w:color="auto"/>
        <w:right w:val="none" w:sz="0" w:space="0" w:color="auto"/>
      </w:divBdr>
    </w:div>
    <w:div w:id="394014614">
      <w:bodyDiv w:val="1"/>
      <w:marLeft w:val="0"/>
      <w:marRight w:val="0"/>
      <w:marTop w:val="0"/>
      <w:marBottom w:val="0"/>
      <w:divBdr>
        <w:top w:val="none" w:sz="0" w:space="0" w:color="auto"/>
        <w:left w:val="none" w:sz="0" w:space="0" w:color="auto"/>
        <w:bottom w:val="none" w:sz="0" w:space="0" w:color="auto"/>
        <w:right w:val="none" w:sz="0" w:space="0" w:color="auto"/>
      </w:divBdr>
    </w:div>
    <w:div w:id="395056252">
      <w:bodyDiv w:val="1"/>
      <w:marLeft w:val="0"/>
      <w:marRight w:val="0"/>
      <w:marTop w:val="0"/>
      <w:marBottom w:val="0"/>
      <w:divBdr>
        <w:top w:val="none" w:sz="0" w:space="0" w:color="auto"/>
        <w:left w:val="none" w:sz="0" w:space="0" w:color="auto"/>
        <w:bottom w:val="none" w:sz="0" w:space="0" w:color="auto"/>
        <w:right w:val="none" w:sz="0" w:space="0" w:color="auto"/>
      </w:divBdr>
    </w:div>
    <w:div w:id="395320069">
      <w:bodyDiv w:val="1"/>
      <w:marLeft w:val="0"/>
      <w:marRight w:val="0"/>
      <w:marTop w:val="0"/>
      <w:marBottom w:val="0"/>
      <w:divBdr>
        <w:top w:val="none" w:sz="0" w:space="0" w:color="auto"/>
        <w:left w:val="none" w:sz="0" w:space="0" w:color="auto"/>
        <w:bottom w:val="none" w:sz="0" w:space="0" w:color="auto"/>
        <w:right w:val="none" w:sz="0" w:space="0" w:color="auto"/>
      </w:divBdr>
    </w:div>
    <w:div w:id="397175259">
      <w:bodyDiv w:val="1"/>
      <w:marLeft w:val="0"/>
      <w:marRight w:val="0"/>
      <w:marTop w:val="0"/>
      <w:marBottom w:val="0"/>
      <w:divBdr>
        <w:top w:val="none" w:sz="0" w:space="0" w:color="auto"/>
        <w:left w:val="none" w:sz="0" w:space="0" w:color="auto"/>
        <w:bottom w:val="none" w:sz="0" w:space="0" w:color="auto"/>
        <w:right w:val="none" w:sz="0" w:space="0" w:color="auto"/>
      </w:divBdr>
    </w:div>
    <w:div w:id="400367178">
      <w:bodyDiv w:val="1"/>
      <w:marLeft w:val="0"/>
      <w:marRight w:val="0"/>
      <w:marTop w:val="0"/>
      <w:marBottom w:val="0"/>
      <w:divBdr>
        <w:top w:val="none" w:sz="0" w:space="0" w:color="auto"/>
        <w:left w:val="none" w:sz="0" w:space="0" w:color="auto"/>
        <w:bottom w:val="none" w:sz="0" w:space="0" w:color="auto"/>
        <w:right w:val="none" w:sz="0" w:space="0" w:color="auto"/>
      </w:divBdr>
    </w:div>
    <w:div w:id="407531949">
      <w:bodyDiv w:val="1"/>
      <w:marLeft w:val="0"/>
      <w:marRight w:val="0"/>
      <w:marTop w:val="0"/>
      <w:marBottom w:val="0"/>
      <w:divBdr>
        <w:top w:val="none" w:sz="0" w:space="0" w:color="auto"/>
        <w:left w:val="none" w:sz="0" w:space="0" w:color="auto"/>
        <w:bottom w:val="none" w:sz="0" w:space="0" w:color="auto"/>
        <w:right w:val="none" w:sz="0" w:space="0" w:color="auto"/>
      </w:divBdr>
    </w:div>
    <w:div w:id="408238396">
      <w:bodyDiv w:val="1"/>
      <w:marLeft w:val="0"/>
      <w:marRight w:val="0"/>
      <w:marTop w:val="0"/>
      <w:marBottom w:val="0"/>
      <w:divBdr>
        <w:top w:val="none" w:sz="0" w:space="0" w:color="auto"/>
        <w:left w:val="none" w:sz="0" w:space="0" w:color="auto"/>
        <w:bottom w:val="none" w:sz="0" w:space="0" w:color="auto"/>
        <w:right w:val="none" w:sz="0" w:space="0" w:color="auto"/>
      </w:divBdr>
    </w:div>
    <w:div w:id="410275465">
      <w:bodyDiv w:val="1"/>
      <w:marLeft w:val="0"/>
      <w:marRight w:val="0"/>
      <w:marTop w:val="0"/>
      <w:marBottom w:val="0"/>
      <w:divBdr>
        <w:top w:val="none" w:sz="0" w:space="0" w:color="auto"/>
        <w:left w:val="none" w:sz="0" w:space="0" w:color="auto"/>
        <w:bottom w:val="none" w:sz="0" w:space="0" w:color="auto"/>
        <w:right w:val="none" w:sz="0" w:space="0" w:color="auto"/>
      </w:divBdr>
    </w:div>
    <w:div w:id="411008689">
      <w:bodyDiv w:val="1"/>
      <w:marLeft w:val="0"/>
      <w:marRight w:val="0"/>
      <w:marTop w:val="0"/>
      <w:marBottom w:val="0"/>
      <w:divBdr>
        <w:top w:val="none" w:sz="0" w:space="0" w:color="auto"/>
        <w:left w:val="none" w:sz="0" w:space="0" w:color="auto"/>
        <w:bottom w:val="none" w:sz="0" w:space="0" w:color="auto"/>
        <w:right w:val="none" w:sz="0" w:space="0" w:color="auto"/>
      </w:divBdr>
    </w:div>
    <w:div w:id="413550774">
      <w:bodyDiv w:val="1"/>
      <w:marLeft w:val="0"/>
      <w:marRight w:val="0"/>
      <w:marTop w:val="0"/>
      <w:marBottom w:val="0"/>
      <w:divBdr>
        <w:top w:val="none" w:sz="0" w:space="0" w:color="auto"/>
        <w:left w:val="none" w:sz="0" w:space="0" w:color="auto"/>
        <w:bottom w:val="none" w:sz="0" w:space="0" w:color="auto"/>
        <w:right w:val="none" w:sz="0" w:space="0" w:color="auto"/>
      </w:divBdr>
    </w:div>
    <w:div w:id="414060693">
      <w:bodyDiv w:val="1"/>
      <w:marLeft w:val="0"/>
      <w:marRight w:val="0"/>
      <w:marTop w:val="0"/>
      <w:marBottom w:val="0"/>
      <w:divBdr>
        <w:top w:val="none" w:sz="0" w:space="0" w:color="auto"/>
        <w:left w:val="none" w:sz="0" w:space="0" w:color="auto"/>
        <w:bottom w:val="none" w:sz="0" w:space="0" w:color="auto"/>
        <w:right w:val="none" w:sz="0" w:space="0" w:color="auto"/>
      </w:divBdr>
    </w:div>
    <w:div w:id="415446974">
      <w:bodyDiv w:val="1"/>
      <w:marLeft w:val="0"/>
      <w:marRight w:val="0"/>
      <w:marTop w:val="0"/>
      <w:marBottom w:val="0"/>
      <w:divBdr>
        <w:top w:val="none" w:sz="0" w:space="0" w:color="auto"/>
        <w:left w:val="none" w:sz="0" w:space="0" w:color="auto"/>
        <w:bottom w:val="none" w:sz="0" w:space="0" w:color="auto"/>
        <w:right w:val="none" w:sz="0" w:space="0" w:color="auto"/>
      </w:divBdr>
    </w:div>
    <w:div w:id="417799431">
      <w:bodyDiv w:val="1"/>
      <w:marLeft w:val="0"/>
      <w:marRight w:val="0"/>
      <w:marTop w:val="0"/>
      <w:marBottom w:val="0"/>
      <w:divBdr>
        <w:top w:val="none" w:sz="0" w:space="0" w:color="auto"/>
        <w:left w:val="none" w:sz="0" w:space="0" w:color="auto"/>
        <w:bottom w:val="none" w:sz="0" w:space="0" w:color="auto"/>
        <w:right w:val="none" w:sz="0" w:space="0" w:color="auto"/>
      </w:divBdr>
    </w:div>
    <w:div w:id="418794251">
      <w:bodyDiv w:val="1"/>
      <w:marLeft w:val="0"/>
      <w:marRight w:val="0"/>
      <w:marTop w:val="0"/>
      <w:marBottom w:val="0"/>
      <w:divBdr>
        <w:top w:val="none" w:sz="0" w:space="0" w:color="auto"/>
        <w:left w:val="none" w:sz="0" w:space="0" w:color="auto"/>
        <w:bottom w:val="none" w:sz="0" w:space="0" w:color="auto"/>
        <w:right w:val="none" w:sz="0" w:space="0" w:color="auto"/>
      </w:divBdr>
    </w:div>
    <w:div w:id="422340813">
      <w:bodyDiv w:val="1"/>
      <w:marLeft w:val="0"/>
      <w:marRight w:val="0"/>
      <w:marTop w:val="0"/>
      <w:marBottom w:val="0"/>
      <w:divBdr>
        <w:top w:val="none" w:sz="0" w:space="0" w:color="auto"/>
        <w:left w:val="none" w:sz="0" w:space="0" w:color="auto"/>
        <w:bottom w:val="none" w:sz="0" w:space="0" w:color="auto"/>
        <w:right w:val="none" w:sz="0" w:space="0" w:color="auto"/>
      </w:divBdr>
    </w:div>
    <w:div w:id="423696783">
      <w:bodyDiv w:val="1"/>
      <w:marLeft w:val="0"/>
      <w:marRight w:val="0"/>
      <w:marTop w:val="0"/>
      <w:marBottom w:val="0"/>
      <w:divBdr>
        <w:top w:val="none" w:sz="0" w:space="0" w:color="auto"/>
        <w:left w:val="none" w:sz="0" w:space="0" w:color="auto"/>
        <w:bottom w:val="none" w:sz="0" w:space="0" w:color="auto"/>
        <w:right w:val="none" w:sz="0" w:space="0" w:color="auto"/>
      </w:divBdr>
    </w:div>
    <w:div w:id="425880529">
      <w:bodyDiv w:val="1"/>
      <w:marLeft w:val="0"/>
      <w:marRight w:val="0"/>
      <w:marTop w:val="0"/>
      <w:marBottom w:val="0"/>
      <w:divBdr>
        <w:top w:val="none" w:sz="0" w:space="0" w:color="auto"/>
        <w:left w:val="none" w:sz="0" w:space="0" w:color="auto"/>
        <w:bottom w:val="none" w:sz="0" w:space="0" w:color="auto"/>
        <w:right w:val="none" w:sz="0" w:space="0" w:color="auto"/>
      </w:divBdr>
    </w:div>
    <w:div w:id="426774655">
      <w:bodyDiv w:val="1"/>
      <w:marLeft w:val="0"/>
      <w:marRight w:val="0"/>
      <w:marTop w:val="0"/>
      <w:marBottom w:val="0"/>
      <w:divBdr>
        <w:top w:val="none" w:sz="0" w:space="0" w:color="auto"/>
        <w:left w:val="none" w:sz="0" w:space="0" w:color="auto"/>
        <w:bottom w:val="none" w:sz="0" w:space="0" w:color="auto"/>
        <w:right w:val="none" w:sz="0" w:space="0" w:color="auto"/>
      </w:divBdr>
    </w:div>
    <w:div w:id="431390441">
      <w:bodyDiv w:val="1"/>
      <w:marLeft w:val="0"/>
      <w:marRight w:val="0"/>
      <w:marTop w:val="0"/>
      <w:marBottom w:val="0"/>
      <w:divBdr>
        <w:top w:val="none" w:sz="0" w:space="0" w:color="auto"/>
        <w:left w:val="none" w:sz="0" w:space="0" w:color="auto"/>
        <w:bottom w:val="none" w:sz="0" w:space="0" w:color="auto"/>
        <w:right w:val="none" w:sz="0" w:space="0" w:color="auto"/>
      </w:divBdr>
    </w:div>
    <w:div w:id="434059390">
      <w:bodyDiv w:val="1"/>
      <w:marLeft w:val="0"/>
      <w:marRight w:val="0"/>
      <w:marTop w:val="0"/>
      <w:marBottom w:val="0"/>
      <w:divBdr>
        <w:top w:val="none" w:sz="0" w:space="0" w:color="auto"/>
        <w:left w:val="none" w:sz="0" w:space="0" w:color="auto"/>
        <w:bottom w:val="none" w:sz="0" w:space="0" w:color="auto"/>
        <w:right w:val="none" w:sz="0" w:space="0" w:color="auto"/>
      </w:divBdr>
    </w:div>
    <w:div w:id="435250921">
      <w:bodyDiv w:val="1"/>
      <w:marLeft w:val="0"/>
      <w:marRight w:val="0"/>
      <w:marTop w:val="0"/>
      <w:marBottom w:val="0"/>
      <w:divBdr>
        <w:top w:val="none" w:sz="0" w:space="0" w:color="auto"/>
        <w:left w:val="none" w:sz="0" w:space="0" w:color="auto"/>
        <w:bottom w:val="none" w:sz="0" w:space="0" w:color="auto"/>
        <w:right w:val="none" w:sz="0" w:space="0" w:color="auto"/>
      </w:divBdr>
    </w:div>
    <w:div w:id="435642616">
      <w:bodyDiv w:val="1"/>
      <w:marLeft w:val="0"/>
      <w:marRight w:val="0"/>
      <w:marTop w:val="0"/>
      <w:marBottom w:val="0"/>
      <w:divBdr>
        <w:top w:val="none" w:sz="0" w:space="0" w:color="auto"/>
        <w:left w:val="none" w:sz="0" w:space="0" w:color="auto"/>
        <w:bottom w:val="none" w:sz="0" w:space="0" w:color="auto"/>
        <w:right w:val="none" w:sz="0" w:space="0" w:color="auto"/>
      </w:divBdr>
    </w:div>
    <w:div w:id="445581751">
      <w:bodyDiv w:val="1"/>
      <w:marLeft w:val="0"/>
      <w:marRight w:val="0"/>
      <w:marTop w:val="0"/>
      <w:marBottom w:val="0"/>
      <w:divBdr>
        <w:top w:val="none" w:sz="0" w:space="0" w:color="auto"/>
        <w:left w:val="none" w:sz="0" w:space="0" w:color="auto"/>
        <w:bottom w:val="none" w:sz="0" w:space="0" w:color="auto"/>
        <w:right w:val="none" w:sz="0" w:space="0" w:color="auto"/>
      </w:divBdr>
    </w:div>
    <w:div w:id="447772543">
      <w:bodyDiv w:val="1"/>
      <w:marLeft w:val="0"/>
      <w:marRight w:val="0"/>
      <w:marTop w:val="0"/>
      <w:marBottom w:val="0"/>
      <w:divBdr>
        <w:top w:val="none" w:sz="0" w:space="0" w:color="auto"/>
        <w:left w:val="none" w:sz="0" w:space="0" w:color="auto"/>
        <w:bottom w:val="none" w:sz="0" w:space="0" w:color="auto"/>
        <w:right w:val="none" w:sz="0" w:space="0" w:color="auto"/>
      </w:divBdr>
    </w:div>
    <w:div w:id="456727065">
      <w:bodyDiv w:val="1"/>
      <w:marLeft w:val="0"/>
      <w:marRight w:val="0"/>
      <w:marTop w:val="0"/>
      <w:marBottom w:val="0"/>
      <w:divBdr>
        <w:top w:val="none" w:sz="0" w:space="0" w:color="auto"/>
        <w:left w:val="none" w:sz="0" w:space="0" w:color="auto"/>
        <w:bottom w:val="none" w:sz="0" w:space="0" w:color="auto"/>
        <w:right w:val="none" w:sz="0" w:space="0" w:color="auto"/>
      </w:divBdr>
    </w:div>
    <w:div w:id="457843012">
      <w:bodyDiv w:val="1"/>
      <w:marLeft w:val="0"/>
      <w:marRight w:val="0"/>
      <w:marTop w:val="0"/>
      <w:marBottom w:val="0"/>
      <w:divBdr>
        <w:top w:val="none" w:sz="0" w:space="0" w:color="auto"/>
        <w:left w:val="none" w:sz="0" w:space="0" w:color="auto"/>
        <w:bottom w:val="none" w:sz="0" w:space="0" w:color="auto"/>
        <w:right w:val="none" w:sz="0" w:space="0" w:color="auto"/>
      </w:divBdr>
    </w:div>
    <w:div w:id="458913141">
      <w:bodyDiv w:val="1"/>
      <w:marLeft w:val="0"/>
      <w:marRight w:val="0"/>
      <w:marTop w:val="0"/>
      <w:marBottom w:val="0"/>
      <w:divBdr>
        <w:top w:val="none" w:sz="0" w:space="0" w:color="auto"/>
        <w:left w:val="none" w:sz="0" w:space="0" w:color="auto"/>
        <w:bottom w:val="none" w:sz="0" w:space="0" w:color="auto"/>
        <w:right w:val="none" w:sz="0" w:space="0" w:color="auto"/>
      </w:divBdr>
    </w:div>
    <w:div w:id="466822799">
      <w:bodyDiv w:val="1"/>
      <w:marLeft w:val="0"/>
      <w:marRight w:val="0"/>
      <w:marTop w:val="0"/>
      <w:marBottom w:val="0"/>
      <w:divBdr>
        <w:top w:val="none" w:sz="0" w:space="0" w:color="auto"/>
        <w:left w:val="none" w:sz="0" w:space="0" w:color="auto"/>
        <w:bottom w:val="none" w:sz="0" w:space="0" w:color="auto"/>
        <w:right w:val="none" w:sz="0" w:space="0" w:color="auto"/>
      </w:divBdr>
    </w:div>
    <w:div w:id="469592789">
      <w:bodyDiv w:val="1"/>
      <w:marLeft w:val="0"/>
      <w:marRight w:val="0"/>
      <w:marTop w:val="0"/>
      <w:marBottom w:val="0"/>
      <w:divBdr>
        <w:top w:val="none" w:sz="0" w:space="0" w:color="auto"/>
        <w:left w:val="none" w:sz="0" w:space="0" w:color="auto"/>
        <w:bottom w:val="none" w:sz="0" w:space="0" w:color="auto"/>
        <w:right w:val="none" w:sz="0" w:space="0" w:color="auto"/>
      </w:divBdr>
    </w:div>
    <w:div w:id="476184616">
      <w:bodyDiv w:val="1"/>
      <w:marLeft w:val="0"/>
      <w:marRight w:val="0"/>
      <w:marTop w:val="0"/>
      <w:marBottom w:val="0"/>
      <w:divBdr>
        <w:top w:val="none" w:sz="0" w:space="0" w:color="auto"/>
        <w:left w:val="none" w:sz="0" w:space="0" w:color="auto"/>
        <w:bottom w:val="none" w:sz="0" w:space="0" w:color="auto"/>
        <w:right w:val="none" w:sz="0" w:space="0" w:color="auto"/>
      </w:divBdr>
    </w:div>
    <w:div w:id="484010160">
      <w:bodyDiv w:val="1"/>
      <w:marLeft w:val="0"/>
      <w:marRight w:val="0"/>
      <w:marTop w:val="0"/>
      <w:marBottom w:val="0"/>
      <w:divBdr>
        <w:top w:val="none" w:sz="0" w:space="0" w:color="auto"/>
        <w:left w:val="none" w:sz="0" w:space="0" w:color="auto"/>
        <w:bottom w:val="none" w:sz="0" w:space="0" w:color="auto"/>
        <w:right w:val="none" w:sz="0" w:space="0" w:color="auto"/>
      </w:divBdr>
    </w:div>
    <w:div w:id="487526483">
      <w:bodyDiv w:val="1"/>
      <w:marLeft w:val="0"/>
      <w:marRight w:val="0"/>
      <w:marTop w:val="0"/>
      <w:marBottom w:val="0"/>
      <w:divBdr>
        <w:top w:val="none" w:sz="0" w:space="0" w:color="auto"/>
        <w:left w:val="none" w:sz="0" w:space="0" w:color="auto"/>
        <w:bottom w:val="none" w:sz="0" w:space="0" w:color="auto"/>
        <w:right w:val="none" w:sz="0" w:space="0" w:color="auto"/>
      </w:divBdr>
    </w:div>
    <w:div w:id="487936709">
      <w:bodyDiv w:val="1"/>
      <w:marLeft w:val="0"/>
      <w:marRight w:val="0"/>
      <w:marTop w:val="0"/>
      <w:marBottom w:val="0"/>
      <w:divBdr>
        <w:top w:val="none" w:sz="0" w:space="0" w:color="auto"/>
        <w:left w:val="none" w:sz="0" w:space="0" w:color="auto"/>
        <w:bottom w:val="none" w:sz="0" w:space="0" w:color="auto"/>
        <w:right w:val="none" w:sz="0" w:space="0" w:color="auto"/>
      </w:divBdr>
    </w:div>
    <w:div w:id="490023570">
      <w:bodyDiv w:val="1"/>
      <w:marLeft w:val="0"/>
      <w:marRight w:val="0"/>
      <w:marTop w:val="0"/>
      <w:marBottom w:val="0"/>
      <w:divBdr>
        <w:top w:val="none" w:sz="0" w:space="0" w:color="auto"/>
        <w:left w:val="none" w:sz="0" w:space="0" w:color="auto"/>
        <w:bottom w:val="none" w:sz="0" w:space="0" w:color="auto"/>
        <w:right w:val="none" w:sz="0" w:space="0" w:color="auto"/>
      </w:divBdr>
    </w:div>
    <w:div w:id="490027832">
      <w:bodyDiv w:val="1"/>
      <w:marLeft w:val="0"/>
      <w:marRight w:val="0"/>
      <w:marTop w:val="0"/>
      <w:marBottom w:val="0"/>
      <w:divBdr>
        <w:top w:val="none" w:sz="0" w:space="0" w:color="auto"/>
        <w:left w:val="none" w:sz="0" w:space="0" w:color="auto"/>
        <w:bottom w:val="none" w:sz="0" w:space="0" w:color="auto"/>
        <w:right w:val="none" w:sz="0" w:space="0" w:color="auto"/>
      </w:divBdr>
    </w:div>
    <w:div w:id="491482083">
      <w:bodyDiv w:val="1"/>
      <w:marLeft w:val="0"/>
      <w:marRight w:val="0"/>
      <w:marTop w:val="0"/>
      <w:marBottom w:val="0"/>
      <w:divBdr>
        <w:top w:val="none" w:sz="0" w:space="0" w:color="auto"/>
        <w:left w:val="none" w:sz="0" w:space="0" w:color="auto"/>
        <w:bottom w:val="none" w:sz="0" w:space="0" w:color="auto"/>
        <w:right w:val="none" w:sz="0" w:space="0" w:color="auto"/>
      </w:divBdr>
    </w:div>
    <w:div w:id="492183571">
      <w:bodyDiv w:val="1"/>
      <w:marLeft w:val="0"/>
      <w:marRight w:val="0"/>
      <w:marTop w:val="0"/>
      <w:marBottom w:val="0"/>
      <w:divBdr>
        <w:top w:val="none" w:sz="0" w:space="0" w:color="auto"/>
        <w:left w:val="none" w:sz="0" w:space="0" w:color="auto"/>
        <w:bottom w:val="none" w:sz="0" w:space="0" w:color="auto"/>
        <w:right w:val="none" w:sz="0" w:space="0" w:color="auto"/>
      </w:divBdr>
    </w:div>
    <w:div w:id="492990739">
      <w:bodyDiv w:val="1"/>
      <w:marLeft w:val="0"/>
      <w:marRight w:val="0"/>
      <w:marTop w:val="0"/>
      <w:marBottom w:val="0"/>
      <w:divBdr>
        <w:top w:val="none" w:sz="0" w:space="0" w:color="auto"/>
        <w:left w:val="none" w:sz="0" w:space="0" w:color="auto"/>
        <w:bottom w:val="none" w:sz="0" w:space="0" w:color="auto"/>
        <w:right w:val="none" w:sz="0" w:space="0" w:color="auto"/>
      </w:divBdr>
    </w:div>
    <w:div w:id="497502103">
      <w:bodyDiv w:val="1"/>
      <w:marLeft w:val="0"/>
      <w:marRight w:val="0"/>
      <w:marTop w:val="0"/>
      <w:marBottom w:val="0"/>
      <w:divBdr>
        <w:top w:val="none" w:sz="0" w:space="0" w:color="auto"/>
        <w:left w:val="none" w:sz="0" w:space="0" w:color="auto"/>
        <w:bottom w:val="none" w:sz="0" w:space="0" w:color="auto"/>
        <w:right w:val="none" w:sz="0" w:space="0" w:color="auto"/>
      </w:divBdr>
    </w:div>
    <w:div w:id="498615215">
      <w:bodyDiv w:val="1"/>
      <w:marLeft w:val="0"/>
      <w:marRight w:val="0"/>
      <w:marTop w:val="0"/>
      <w:marBottom w:val="0"/>
      <w:divBdr>
        <w:top w:val="none" w:sz="0" w:space="0" w:color="auto"/>
        <w:left w:val="none" w:sz="0" w:space="0" w:color="auto"/>
        <w:bottom w:val="none" w:sz="0" w:space="0" w:color="auto"/>
        <w:right w:val="none" w:sz="0" w:space="0" w:color="auto"/>
      </w:divBdr>
    </w:div>
    <w:div w:id="500900445">
      <w:bodyDiv w:val="1"/>
      <w:marLeft w:val="0"/>
      <w:marRight w:val="0"/>
      <w:marTop w:val="0"/>
      <w:marBottom w:val="0"/>
      <w:divBdr>
        <w:top w:val="none" w:sz="0" w:space="0" w:color="auto"/>
        <w:left w:val="none" w:sz="0" w:space="0" w:color="auto"/>
        <w:bottom w:val="none" w:sz="0" w:space="0" w:color="auto"/>
        <w:right w:val="none" w:sz="0" w:space="0" w:color="auto"/>
      </w:divBdr>
    </w:div>
    <w:div w:id="503859676">
      <w:bodyDiv w:val="1"/>
      <w:marLeft w:val="0"/>
      <w:marRight w:val="0"/>
      <w:marTop w:val="0"/>
      <w:marBottom w:val="0"/>
      <w:divBdr>
        <w:top w:val="none" w:sz="0" w:space="0" w:color="auto"/>
        <w:left w:val="none" w:sz="0" w:space="0" w:color="auto"/>
        <w:bottom w:val="none" w:sz="0" w:space="0" w:color="auto"/>
        <w:right w:val="none" w:sz="0" w:space="0" w:color="auto"/>
      </w:divBdr>
    </w:div>
    <w:div w:id="507065642">
      <w:bodyDiv w:val="1"/>
      <w:marLeft w:val="0"/>
      <w:marRight w:val="0"/>
      <w:marTop w:val="0"/>
      <w:marBottom w:val="0"/>
      <w:divBdr>
        <w:top w:val="none" w:sz="0" w:space="0" w:color="auto"/>
        <w:left w:val="none" w:sz="0" w:space="0" w:color="auto"/>
        <w:bottom w:val="none" w:sz="0" w:space="0" w:color="auto"/>
        <w:right w:val="none" w:sz="0" w:space="0" w:color="auto"/>
      </w:divBdr>
    </w:div>
    <w:div w:id="513038468">
      <w:bodyDiv w:val="1"/>
      <w:marLeft w:val="0"/>
      <w:marRight w:val="0"/>
      <w:marTop w:val="0"/>
      <w:marBottom w:val="0"/>
      <w:divBdr>
        <w:top w:val="none" w:sz="0" w:space="0" w:color="auto"/>
        <w:left w:val="none" w:sz="0" w:space="0" w:color="auto"/>
        <w:bottom w:val="none" w:sz="0" w:space="0" w:color="auto"/>
        <w:right w:val="none" w:sz="0" w:space="0" w:color="auto"/>
      </w:divBdr>
    </w:div>
    <w:div w:id="516162919">
      <w:bodyDiv w:val="1"/>
      <w:marLeft w:val="0"/>
      <w:marRight w:val="0"/>
      <w:marTop w:val="0"/>
      <w:marBottom w:val="0"/>
      <w:divBdr>
        <w:top w:val="none" w:sz="0" w:space="0" w:color="auto"/>
        <w:left w:val="none" w:sz="0" w:space="0" w:color="auto"/>
        <w:bottom w:val="none" w:sz="0" w:space="0" w:color="auto"/>
        <w:right w:val="none" w:sz="0" w:space="0" w:color="auto"/>
      </w:divBdr>
    </w:div>
    <w:div w:id="517085005">
      <w:bodyDiv w:val="1"/>
      <w:marLeft w:val="0"/>
      <w:marRight w:val="0"/>
      <w:marTop w:val="0"/>
      <w:marBottom w:val="0"/>
      <w:divBdr>
        <w:top w:val="none" w:sz="0" w:space="0" w:color="auto"/>
        <w:left w:val="none" w:sz="0" w:space="0" w:color="auto"/>
        <w:bottom w:val="none" w:sz="0" w:space="0" w:color="auto"/>
        <w:right w:val="none" w:sz="0" w:space="0" w:color="auto"/>
      </w:divBdr>
    </w:div>
    <w:div w:id="517813127">
      <w:bodyDiv w:val="1"/>
      <w:marLeft w:val="0"/>
      <w:marRight w:val="0"/>
      <w:marTop w:val="0"/>
      <w:marBottom w:val="0"/>
      <w:divBdr>
        <w:top w:val="none" w:sz="0" w:space="0" w:color="auto"/>
        <w:left w:val="none" w:sz="0" w:space="0" w:color="auto"/>
        <w:bottom w:val="none" w:sz="0" w:space="0" w:color="auto"/>
        <w:right w:val="none" w:sz="0" w:space="0" w:color="auto"/>
      </w:divBdr>
    </w:div>
    <w:div w:id="523981148">
      <w:bodyDiv w:val="1"/>
      <w:marLeft w:val="0"/>
      <w:marRight w:val="0"/>
      <w:marTop w:val="0"/>
      <w:marBottom w:val="0"/>
      <w:divBdr>
        <w:top w:val="none" w:sz="0" w:space="0" w:color="auto"/>
        <w:left w:val="none" w:sz="0" w:space="0" w:color="auto"/>
        <w:bottom w:val="none" w:sz="0" w:space="0" w:color="auto"/>
        <w:right w:val="none" w:sz="0" w:space="0" w:color="auto"/>
      </w:divBdr>
    </w:div>
    <w:div w:id="524753795">
      <w:bodyDiv w:val="1"/>
      <w:marLeft w:val="0"/>
      <w:marRight w:val="0"/>
      <w:marTop w:val="0"/>
      <w:marBottom w:val="0"/>
      <w:divBdr>
        <w:top w:val="none" w:sz="0" w:space="0" w:color="auto"/>
        <w:left w:val="none" w:sz="0" w:space="0" w:color="auto"/>
        <w:bottom w:val="none" w:sz="0" w:space="0" w:color="auto"/>
        <w:right w:val="none" w:sz="0" w:space="0" w:color="auto"/>
      </w:divBdr>
    </w:div>
    <w:div w:id="525337257">
      <w:bodyDiv w:val="1"/>
      <w:marLeft w:val="0"/>
      <w:marRight w:val="0"/>
      <w:marTop w:val="0"/>
      <w:marBottom w:val="0"/>
      <w:divBdr>
        <w:top w:val="none" w:sz="0" w:space="0" w:color="auto"/>
        <w:left w:val="none" w:sz="0" w:space="0" w:color="auto"/>
        <w:bottom w:val="none" w:sz="0" w:space="0" w:color="auto"/>
        <w:right w:val="none" w:sz="0" w:space="0" w:color="auto"/>
      </w:divBdr>
    </w:div>
    <w:div w:id="525409719">
      <w:bodyDiv w:val="1"/>
      <w:marLeft w:val="0"/>
      <w:marRight w:val="0"/>
      <w:marTop w:val="0"/>
      <w:marBottom w:val="0"/>
      <w:divBdr>
        <w:top w:val="none" w:sz="0" w:space="0" w:color="auto"/>
        <w:left w:val="none" w:sz="0" w:space="0" w:color="auto"/>
        <w:bottom w:val="none" w:sz="0" w:space="0" w:color="auto"/>
        <w:right w:val="none" w:sz="0" w:space="0" w:color="auto"/>
      </w:divBdr>
    </w:div>
    <w:div w:id="532302104">
      <w:bodyDiv w:val="1"/>
      <w:marLeft w:val="0"/>
      <w:marRight w:val="0"/>
      <w:marTop w:val="0"/>
      <w:marBottom w:val="0"/>
      <w:divBdr>
        <w:top w:val="none" w:sz="0" w:space="0" w:color="auto"/>
        <w:left w:val="none" w:sz="0" w:space="0" w:color="auto"/>
        <w:bottom w:val="none" w:sz="0" w:space="0" w:color="auto"/>
        <w:right w:val="none" w:sz="0" w:space="0" w:color="auto"/>
      </w:divBdr>
    </w:div>
    <w:div w:id="534775640">
      <w:bodyDiv w:val="1"/>
      <w:marLeft w:val="0"/>
      <w:marRight w:val="0"/>
      <w:marTop w:val="0"/>
      <w:marBottom w:val="0"/>
      <w:divBdr>
        <w:top w:val="none" w:sz="0" w:space="0" w:color="auto"/>
        <w:left w:val="none" w:sz="0" w:space="0" w:color="auto"/>
        <w:bottom w:val="none" w:sz="0" w:space="0" w:color="auto"/>
        <w:right w:val="none" w:sz="0" w:space="0" w:color="auto"/>
      </w:divBdr>
    </w:div>
    <w:div w:id="539130349">
      <w:bodyDiv w:val="1"/>
      <w:marLeft w:val="0"/>
      <w:marRight w:val="0"/>
      <w:marTop w:val="0"/>
      <w:marBottom w:val="0"/>
      <w:divBdr>
        <w:top w:val="none" w:sz="0" w:space="0" w:color="auto"/>
        <w:left w:val="none" w:sz="0" w:space="0" w:color="auto"/>
        <w:bottom w:val="none" w:sz="0" w:space="0" w:color="auto"/>
        <w:right w:val="none" w:sz="0" w:space="0" w:color="auto"/>
      </w:divBdr>
    </w:div>
    <w:div w:id="541094218">
      <w:bodyDiv w:val="1"/>
      <w:marLeft w:val="0"/>
      <w:marRight w:val="0"/>
      <w:marTop w:val="0"/>
      <w:marBottom w:val="0"/>
      <w:divBdr>
        <w:top w:val="none" w:sz="0" w:space="0" w:color="auto"/>
        <w:left w:val="none" w:sz="0" w:space="0" w:color="auto"/>
        <w:bottom w:val="none" w:sz="0" w:space="0" w:color="auto"/>
        <w:right w:val="none" w:sz="0" w:space="0" w:color="auto"/>
      </w:divBdr>
    </w:div>
    <w:div w:id="544177768">
      <w:bodyDiv w:val="1"/>
      <w:marLeft w:val="0"/>
      <w:marRight w:val="0"/>
      <w:marTop w:val="0"/>
      <w:marBottom w:val="0"/>
      <w:divBdr>
        <w:top w:val="none" w:sz="0" w:space="0" w:color="auto"/>
        <w:left w:val="none" w:sz="0" w:space="0" w:color="auto"/>
        <w:bottom w:val="none" w:sz="0" w:space="0" w:color="auto"/>
        <w:right w:val="none" w:sz="0" w:space="0" w:color="auto"/>
      </w:divBdr>
    </w:div>
    <w:div w:id="547423924">
      <w:bodyDiv w:val="1"/>
      <w:marLeft w:val="0"/>
      <w:marRight w:val="0"/>
      <w:marTop w:val="0"/>
      <w:marBottom w:val="0"/>
      <w:divBdr>
        <w:top w:val="none" w:sz="0" w:space="0" w:color="auto"/>
        <w:left w:val="none" w:sz="0" w:space="0" w:color="auto"/>
        <w:bottom w:val="none" w:sz="0" w:space="0" w:color="auto"/>
        <w:right w:val="none" w:sz="0" w:space="0" w:color="auto"/>
      </w:divBdr>
    </w:div>
    <w:div w:id="550651250">
      <w:bodyDiv w:val="1"/>
      <w:marLeft w:val="0"/>
      <w:marRight w:val="0"/>
      <w:marTop w:val="0"/>
      <w:marBottom w:val="0"/>
      <w:divBdr>
        <w:top w:val="none" w:sz="0" w:space="0" w:color="auto"/>
        <w:left w:val="none" w:sz="0" w:space="0" w:color="auto"/>
        <w:bottom w:val="none" w:sz="0" w:space="0" w:color="auto"/>
        <w:right w:val="none" w:sz="0" w:space="0" w:color="auto"/>
      </w:divBdr>
    </w:div>
    <w:div w:id="552546826">
      <w:bodyDiv w:val="1"/>
      <w:marLeft w:val="0"/>
      <w:marRight w:val="0"/>
      <w:marTop w:val="0"/>
      <w:marBottom w:val="0"/>
      <w:divBdr>
        <w:top w:val="none" w:sz="0" w:space="0" w:color="auto"/>
        <w:left w:val="none" w:sz="0" w:space="0" w:color="auto"/>
        <w:bottom w:val="none" w:sz="0" w:space="0" w:color="auto"/>
        <w:right w:val="none" w:sz="0" w:space="0" w:color="auto"/>
      </w:divBdr>
    </w:div>
    <w:div w:id="563685096">
      <w:bodyDiv w:val="1"/>
      <w:marLeft w:val="0"/>
      <w:marRight w:val="0"/>
      <w:marTop w:val="0"/>
      <w:marBottom w:val="0"/>
      <w:divBdr>
        <w:top w:val="none" w:sz="0" w:space="0" w:color="auto"/>
        <w:left w:val="none" w:sz="0" w:space="0" w:color="auto"/>
        <w:bottom w:val="none" w:sz="0" w:space="0" w:color="auto"/>
        <w:right w:val="none" w:sz="0" w:space="0" w:color="auto"/>
      </w:divBdr>
    </w:div>
    <w:div w:id="563755290">
      <w:bodyDiv w:val="1"/>
      <w:marLeft w:val="0"/>
      <w:marRight w:val="0"/>
      <w:marTop w:val="0"/>
      <w:marBottom w:val="0"/>
      <w:divBdr>
        <w:top w:val="none" w:sz="0" w:space="0" w:color="auto"/>
        <w:left w:val="none" w:sz="0" w:space="0" w:color="auto"/>
        <w:bottom w:val="none" w:sz="0" w:space="0" w:color="auto"/>
        <w:right w:val="none" w:sz="0" w:space="0" w:color="auto"/>
      </w:divBdr>
    </w:div>
    <w:div w:id="564530030">
      <w:bodyDiv w:val="1"/>
      <w:marLeft w:val="0"/>
      <w:marRight w:val="0"/>
      <w:marTop w:val="0"/>
      <w:marBottom w:val="0"/>
      <w:divBdr>
        <w:top w:val="none" w:sz="0" w:space="0" w:color="auto"/>
        <w:left w:val="none" w:sz="0" w:space="0" w:color="auto"/>
        <w:bottom w:val="none" w:sz="0" w:space="0" w:color="auto"/>
        <w:right w:val="none" w:sz="0" w:space="0" w:color="auto"/>
      </w:divBdr>
    </w:div>
    <w:div w:id="564603327">
      <w:bodyDiv w:val="1"/>
      <w:marLeft w:val="0"/>
      <w:marRight w:val="0"/>
      <w:marTop w:val="0"/>
      <w:marBottom w:val="0"/>
      <w:divBdr>
        <w:top w:val="none" w:sz="0" w:space="0" w:color="auto"/>
        <w:left w:val="none" w:sz="0" w:space="0" w:color="auto"/>
        <w:bottom w:val="none" w:sz="0" w:space="0" w:color="auto"/>
        <w:right w:val="none" w:sz="0" w:space="0" w:color="auto"/>
      </w:divBdr>
    </w:div>
    <w:div w:id="570967914">
      <w:bodyDiv w:val="1"/>
      <w:marLeft w:val="0"/>
      <w:marRight w:val="0"/>
      <w:marTop w:val="0"/>
      <w:marBottom w:val="0"/>
      <w:divBdr>
        <w:top w:val="none" w:sz="0" w:space="0" w:color="auto"/>
        <w:left w:val="none" w:sz="0" w:space="0" w:color="auto"/>
        <w:bottom w:val="none" w:sz="0" w:space="0" w:color="auto"/>
        <w:right w:val="none" w:sz="0" w:space="0" w:color="auto"/>
      </w:divBdr>
    </w:div>
    <w:div w:id="572393764">
      <w:bodyDiv w:val="1"/>
      <w:marLeft w:val="0"/>
      <w:marRight w:val="0"/>
      <w:marTop w:val="0"/>
      <w:marBottom w:val="0"/>
      <w:divBdr>
        <w:top w:val="none" w:sz="0" w:space="0" w:color="auto"/>
        <w:left w:val="none" w:sz="0" w:space="0" w:color="auto"/>
        <w:bottom w:val="none" w:sz="0" w:space="0" w:color="auto"/>
        <w:right w:val="none" w:sz="0" w:space="0" w:color="auto"/>
      </w:divBdr>
    </w:div>
    <w:div w:id="572593292">
      <w:bodyDiv w:val="1"/>
      <w:marLeft w:val="0"/>
      <w:marRight w:val="0"/>
      <w:marTop w:val="0"/>
      <w:marBottom w:val="0"/>
      <w:divBdr>
        <w:top w:val="none" w:sz="0" w:space="0" w:color="auto"/>
        <w:left w:val="none" w:sz="0" w:space="0" w:color="auto"/>
        <w:bottom w:val="none" w:sz="0" w:space="0" w:color="auto"/>
        <w:right w:val="none" w:sz="0" w:space="0" w:color="auto"/>
      </w:divBdr>
    </w:div>
    <w:div w:id="576015082">
      <w:bodyDiv w:val="1"/>
      <w:marLeft w:val="0"/>
      <w:marRight w:val="0"/>
      <w:marTop w:val="0"/>
      <w:marBottom w:val="0"/>
      <w:divBdr>
        <w:top w:val="none" w:sz="0" w:space="0" w:color="auto"/>
        <w:left w:val="none" w:sz="0" w:space="0" w:color="auto"/>
        <w:bottom w:val="none" w:sz="0" w:space="0" w:color="auto"/>
        <w:right w:val="none" w:sz="0" w:space="0" w:color="auto"/>
      </w:divBdr>
    </w:div>
    <w:div w:id="578825776">
      <w:bodyDiv w:val="1"/>
      <w:marLeft w:val="0"/>
      <w:marRight w:val="0"/>
      <w:marTop w:val="0"/>
      <w:marBottom w:val="0"/>
      <w:divBdr>
        <w:top w:val="none" w:sz="0" w:space="0" w:color="auto"/>
        <w:left w:val="none" w:sz="0" w:space="0" w:color="auto"/>
        <w:bottom w:val="none" w:sz="0" w:space="0" w:color="auto"/>
        <w:right w:val="none" w:sz="0" w:space="0" w:color="auto"/>
      </w:divBdr>
    </w:div>
    <w:div w:id="582759132">
      <w:bodyDiv w:val="1"/>
      <w:marLeft w:val="0"/>
      <w:marRight w:val="0"/>
      <w:marTop w:val="0"/>
      <w:marBottom w:val="0"/>
      <w:divBdr>
        <w:top w:val="none" w:sz="0" w:space="0" w:color="auto"/>
        <w:left w:val="none" w:sz="0" w:space="0" w:color="auto"/>
        <w:bottom w:val="none" w:sz="0" w:space="0" w:color="auto"/>
        <w:right w:val="none" w:sz="0" w:space="0" w:color="auto"/>
      </w:divBdr>
    </w:div>
    <w:div w:id="585379348">
      <w:bodyDiv w:val="1"/>
      <w:marLeft w:val="0"/>
      <w:marRight w:val="0"/>
      <w:marTop w:val="0"/>
      <w:marBottom w:val="0"/>
      <w:divBdr>
        <w:top w:val="none" w:sz="0" w:space="0" w:color="auto"/>
        <w:left w:val="none" w:sz="0" w:space="0" w:color="auto"/>
        <w:bottom w:val="none" w:sz="0" w:space="0" w:color="auto"/>
        <w:right w:val="none" w:sz="0" w:space="0" w:color="auto"/>
      </w:divBdr>
    </w:div>
    <w:div w:id="589046856">
      <w:bodyDiv w:val="1"/>
      <w:marLeft w:val="0"/>
      <w:marRight w:val="0"/>
      <w:marTop w:val="0"/>
      <w:marBottom w:val="0"/>
      <w:divBdr>
        <w:top w:val="none" w:sz="0" w:space="0" w:color="auto"/>
        <w:left w:val="none" w:sz="0" w:space="0" w:color="auto"/>
        <w:bottom w:val="none" w:sz="0" w:space="0" w:color="auto"/>
        <w:right w:val="none" w:sz="0" w:space="0" w:color="auto"/>
      </w:divBdr>
    </w:div>
    <w:div w:id="590552495">
      <w:bodyDiv w:val="1"/>
      <w:marLeft w:val="0"/>
      <w:marRight w:val="0"/>
      <w:marTop w:val="0"/>
      <w:marBottom w:val="0"/>
      <w:divBdr>
        <w:top w:val="none" w:sz="0" w:space="0" w:color="auto"/>
        <w:left w:val="none" w:sz="0" w:space="0" w:color="auto"/>
        <w:bottom w:val="none" w:sz="0" w:space="0" w:color="auto"/>
        <w:right w:val="none" w:sz="0" w:space="0" w:color="auto"/>
      </w:divBdr>
    </w:div>
    <w:div w:id="594291931">
      <w:bodyDiv w:val="1"/>
      <w:marLeft w:val="0"/>
      <w:marRight w:val="0"/>
      <w:marTop w:val="0"/>
      <w:marBottom w:val="0"/>
      <w:divBdr>
        <w:top w:val="none" w:sz="0" w:space="0" w:color="auto"/>
        <w:left w:val="none" w:sz="0" w:space="0" w:color="auto"/>
        <w:bottom w:val="none" w:sz="0" w:space="0" w:color="auto"/>
        <w:right w:val="none" w:sz="0" w:space="0" w:color="auto"/>
      </w:divBdr>
    </w:div>
    <w:div w:id="595751588">
      <w:bodyDiv w:val="1"/>
      <w:marLeft w:val="0"/>
      <w:marRight w:val="0"/>
      <w:marTop w:val="0"/>
      <w:marBottom w:val="0"/>
      <w:divBdr>
        <w:top w:val="none" w:sz="0" w:space="0" w:color="auto"/>
        <w:left w:val="none" w:sz="0" w:space="0" w:color="auto"/>
        <w:bottom w:val="none" w:sz="0" w:space="0" w:color="auto"/>
        <w:right w:val="none" w:sz="0" w:space="0" w:color="auto"/>
      </w:divBdr>
    </w:div>
    <w:div w:id="602957240">
      <w:bodyDiv w:val="1"/>
      <w:marLeft w:val="0"/>
      <w:marRight w:val="0"/>
      <w:marTop w:val="0"/>
      <w:marBottom w:val="0"/>
      <w:divBdr>
        <w:top w:val="none" w:sz="0" w:space="0" w:color="auto"/>
        <w:left w:val="none" w:sz="0" w:space="0" w:color="auto"/>
        <w:bottom w:val="none" w:sz="0" w:space="0" w:color="auto"/>
        <w:right w:val="none" w:sz="0" w:space="0" w:color="auto"/>
      </w:divBdr>
    </w:div>
    <w:div w:id="603418928">
      <w:bodyDiv w:val="1"/>
      <w:marLeft w:val="0"/>
      <w:marRight w:val="0"/>
      <w:marTop w:val="0"/>
      <w:marBottom w:val="0"/>
      <w:divBdr>
        <w:top w:val="none" w:sz="0" w:space="0" w:color="auto"/>
        <w:left w:val="none" w:sz="0" w:space="0" w:color="auto"/>
        <w:bottom w:val="none" w:sz="0" w:space="0" w:color="auto"/>
        <w:right w:val="none" w:sz="0" w:space="0" w:color="auto"/>
      </w:divBdr>
    </w:div>
    <w:div w:id="607082233">
      <w:bodyDiv w:val="1"/>
      <w:marLeft w:val="0"/>
      <w:marRight w:val="0"/>
      <w:marTop w:val="0"/>
      <w:marBottom w:val="0"/>
      <w:divBdr>
        <w:top w:val="none" w:sz="0" w:space="0" w:color="auto"/>
        <w:left w:val="none" w:sz="0" w:space="0" w:color="auto"/>
        <w:bottom w:val="none" w:sz="0" w:space="0" w:color="auto"/>
        <w:right w:val="none" w:sz="0" w:space="0" w:color="auto"/>
      </w:divBdr>
    </w:div>
    <w:div w:id="609237624">
      <w:bodyDiv w:val="1"/>
      <w:marLeft w:val="0"/>
      <w:marRight w:val="0"/>
      <w:marTop w:val="0"/>
      <w:marBottom w:val="0"/>
      <w:divBdr>
        <w:top w:val="none" w:sz="0" w:space="0" w:color="auto"/>
        <w:left w:val="none" w:sz="0" w:space="0" w:color="auto"/>
        <w:bottom w:val="none" w:sz="0" w:space="0" w:color="auto"/>
        <w:right w:val="none" w:sz="0" w:space="0" w:color="auto"/>
      </w:divBdr>
    </w:div>
    <w:div w:id="611523232">
      <w:bodyDiv w:val="1"/>
      <w:marLeft w:val="0"/>
      <w:marRight w:val="0"/>
      <w:marTop w:val="0"/>
      <w:marBottom w:val="0"/>
      <w:divBdr>
        <w:top w:val="none" w:sz="0" w:space="0" w:color="auto"/>
        <w:left w:val="none" w:sz="0" w:space="0" w:color="auto"/>
        <w:bottom w:val="none" w:sz="0" w:space="0" w:color="auto"/>
        <w:right w:val="none" w:sz="0" w:space="0" w:color="auto"/>
      </w:divBdr>
    </w:div>
    <w:div w:id="611941939">
      <w:bodyDiv w:val="1"/>
      <w:marLeft w:val="0"/>
      <w:marRight w:val="0"/>
      <w:marTop w:val="0"/>
      <w:marBottom w:val="0"/>
      <w:divBdr>
        <w:top w:val="none" w:sz="0" w:space="0" w:color="auto"/>
        <w:left w:val="none" w:sz="0" w:space="0" w:color="auto"/>
        <w:bottom w:val="none" w:sz="0" w:space="0" w:color="auto"/>
        <w:right w:val="none" w:sz="0" w:space="0" w:color="auto"/>
      </w:divBdr>
    </w:div>
    <w:div w:id="612636219">
      <w:bodyDiv w:val="1"/>
      <w:marLeft w:val="0"/>
      <w:marRight w:val="0"/>
      <w:marTop w:val="0"/>
      <w:marBottom w:val="0"/>
      <w:divBdr>
        <w:top w:val="none" w:sz="0" w:space="0" w:color="auto"/>
        <w:left w:val="none" w:sz="0" w:space="0" w:color="auto"/>
        <w:bottom w:val="none" w:sz="0" w:space="0" w:color="auto"/>
        <w:right w:val="none" w:sz="0" w:space="0" w:color="auto"/>
      </w:divBdr>
    </w:div>
    <w:div w:id="613749550">
      <w:bodyDiv w:val="1"/>
      <w:marLeft w:val="0"/>
      <w:marRight w:val="0"/>
      <w:marTop w:val="0"/>
      <w:marBottom w:val="0"/>
      <w:divBdr>
        <w:top w:val="none" w:sz="0" w:space="0" w:color="auto"/>
        <w:left w:val="none" w:sz="0" w:space="0" w:color="auto"/>
        <w:bottom w:val="none" w:sz="0" w:space="0" w:color="auto"/>
        <w:right w:val="none" w:sz="0" w:space="0" w:color="auto"/>
      </w:divBdr>
    </w:div>
    <w:div w:id="616373585">
      <w:bodyDiv w:val="1"/>
      <w:marLeft w:val="0"/>
      <w:marRight w:val="0"/>
      <w:marTop w:val="0"/>
      <w:marBottom w:val="0"/>
      <w:divBdr>
        <w:top w:val="none" w:sz="0" w:space="0" w:color="auto"/>
        <w:left w:val="none" w:sz="0" w:space="0" w:color="auto"/>
        <w:bottom w:val="none" w:sz="0" w:space="0" w:color="auto"/>
        <w:right w:val="none" w:sz="0" w:space="0" w:color="auto"/>
      </w:divBdr>
    </w:div>
    <w:div w:id="616647155">
      <w:bodyDiv w:val="1"/>
      <w:marLeft w:val="0"/>
      <w:marRight w:val="0"/>
      <w:marTop w:val="0"/>
      <w:marBottom w:val="0"/>
      <w:divBdr>
        <w:top w:val="none" w:sz="0" w:space="0" w:color="auto"/>
        <w:left w:val="none" w:sz="0" w:space="0" w:color="auto"/>
        <w:bottom w:val="none" w:sz="0" w:space="0" w:color="auto"/>
        <w:right w:val="none" w:sz="0" w:space="0" w:color="auto"/>
      </w:divBdr>
    </w:div>
    <w:div w:id="619653636">
      <w:bodyDiv w:val="1"/>
      <w:marLeft w:val="0"/>
      <w:marRight w:val="0"/>
      <w:marTop w:val="0"/>
      <w:marBottom w:val="0"/>
      <w:divBdr>
        <w:top w:val="none" w:sz="0" w:space="0" w:color="auto"/>
        <w:left w:val="none" w:sz="0" w:space="0" w:color="auto"/>
        <w:bottom w:val="none" w:sz="0" w:space="0" w:color="auto"/>
        <w:right w:val="none" w:sz="0" w:space="0" w:color="auto"/>
      </w:divBdr>
    </w:div>
    <w:div w:id="620915983">
      <w:bodyDiv w:val="1"/>
      <w:marLeft w:val="0"/>
      <w:marRight w:val="0"/>
      <w:marTop w:val="0"/>
      <w:marBottom w:val="0"/>
      <w:divBdr>
        <w:top w:val="none" w:sz="0" w:space="0" w:color="auto"/>
        <w:left w:val="none" w:sz="0" w:space="0" w:color="auto"/>
        <w:bottom w:val="none" w:sz="0" w:space="0" w:color="auto"/>
        <w:right w:val="none" w:sz="0" w:space="0" w:color="auto"/>
      </w:divBdr>
    </w:div>
    <w:div w:id="626086589">
      <w:bodyDiv w:val="1"/>
      <w:marLeft w:val="0"/>
      <w:marRight w:val="0"/>
      <w:marTop w:val="0"/>
      <w:marBottom w:val="0"/>
      <w:divBdr>
        <w:top w:val="none" w:sz="0" w:space="0" w:color="auto"/>
        <w:left w:val="none" w:sz="0" w:space="0" w:color="auto"/>
        <w:bottom w:val="none" w:sz="0" w:space="0" w:color="auto"/>
        <w:right w:val="none" w:sz="0" w:space="0" w:color="auto"/>
      </w:divBdr>
    </w:div>
    <w:div w:id="631324987">
      <w:bodyDiv w:val="1"/>
      <w:marLeft w:val="0"/>
      <w:marRight w:val="0"/>
      <w:marTop w:val="0"/>
      <w:marBottom w:val="0"/>
      <w:divBdr>
        <w:top w:val="none" w:sz="0" w:space="0" w:color="auto"/>
        <w:left w:val="none" w:sz="0" w:space="0" w:color="auto"/>
        <w:bottom w:val="none" w:sz="0" w:space="0" w:color="auto"/>
        <w:right w:val="none" w:sz="0" w:space="0" w:color="auto"/>
      </w:divBdr>
    </w:div>
    <w:div w:id="632516834">
      <w:bodyDiv w:val="1"/>
      <w:marLeft w:val="0"/>
      <w:marRight w:val="0"/>
      <w:marTop w:val="0"/>
      <w:marBottom w:val="0"/>
      <w:divBdr>
        <w:top w:val="none" w:sz="0" w:space="0" w:color="auto"/>
        <w:left w:val="none" w:sz="0" w:space="0" w:color="auto"/>
        <w:bottom w:val="none" w:sz="0" w:space="0" w:color="auto"/>
        <w:right w:val="none" w:sz="0" w:space="0" w:color="auto"/>
      </w:divBdr>
    </w:div>
    <w:div w:id="633604274">
      <w:bodyDiv w:val="1"/>
      <w:marLeft w:val="0"/>
      <w:marRight w:val="0"/>
      <w:marTop w:val="0"/>
      <w:marBottom w:val="0"/>
      <w:divBdr>
        <w:top w:val="none" w:sz="0" w:space="0" w:color="auto"/>
        <w:left w:val="none" w:sz="0" w:space="0" w:color="auto"/>
        <w:bottom w:val="none" w:sz="0" w:space="0" w:color="auto"/>
        <w:right w:val="none" w:sz="0" w:space="0" w:color="auto"/>
      </w:divBdr>
    </w:div>
    <w:div w:id="641153788">
      <w:bodyDiv w:val="1"/>
      <w:marLeft w:val="0"/>
      <w:marRight w:val="0"/>
      <w:marTop w:val="0"/>
      <w:marBottom w:val="0"/>
      <w:divBdr>
        <w:top w:val="none" w:sz="0" w:space="0" w:color="auto"/>
        <w:left w:val="none" w:sz="0" w:space="0" w:color="auto"/>
        <w:bottom w:val="none" w:sz="0" w:space="0" w:color="auto"/>
        <w:right w:val="none" w:sz="0" w:space="0" w:color="auto"/>
      </w:divBdr>
    </w:div>
    <w:div w:id="642394129">
      <w:bodyDiv w:val="1"/>
      <w:marLeft w:val="0"/>
      <w:marRight w:val="0"/>
      <w:marTop w:val="0"/>
      <w:marBottom w:val="0"/>
      <w:divBdr>
        <w:top w:val="none" w:sz="0" w:space="0" w:color="auto"/>
        <w:left w:val="none" w:sz="0" w:space="0" w:color="auto"/>
        <w:bottom w:val="none" w:sz="0" w:space="0" w:color="auto"/>
        <w:right w:val="none" w:sz="0" w:space="0" w:color="auto"/>
      </w:divBdr>
    </w:div>
    <w:div w:id="642657056">
      <w:bodyDiv w:val="1"/>
      <w:marLeft w:val="0"/>
      <w:marRight w:val="0"/>
      <w:marTop w:val="0"/>
      <w:marBottom w:val="0"/>
      <w:divBdr>
        <w:top w:val="none" w:sz="0" w:space="0" w:color="auto"/>
        <w:left w:val="none" w:sz="0" w:space="0" w:color="auto"/>
        <w:bottom w:val="none" w:sz="0" w:space="0" w:color="auto"/>
        <w:right w:val="none" w:sz="0" w:space="0" w:color="auto"/>
      </w:divBdr>
    </w:div>
    <w:div w:id="644551368">
      <w:bodyDiv w:val="1"/>
      <w:marLeft w:val="0"/>
      <w:marRight w:val="0"/>
      <w:marTop w:val="0"/>
      <w:marBottom w:val="0"/>
      <w:divBdr>
        <w:top w:val="none" w:sz="0" w:space="0" w:color="auto"/>
        <w:left w:val="none" w:sz="0" w:space="0" w:color="auto"/>
        <w:bottom w:val="none" w:sz="0" w:space="0" w:color="auto"/>
        <w:right w:val="none" w:sz="0" w:space="0" w:color="auto"/>
      </w:divBdr>
    </w:div>
    <w:div w:id="653216818">
      <w:bodyDiv w:val="1"/>
      <w:marLeft w:val="0"/>
      <w:marRight w:val="0"/>
      <w:marTop w:val="0"/>
      <w:marBottom w:val="0"/>
      <w:divBdr>
        <w:top w:val="none" w:sz="0" w:space="0" w:color="auto"/>
        <w:left w:val="none" w:sz="0" w:space="0" w:color="auto"/>
        <w:bottom w:val="none" w:sz="0" w:space="0" w:color="auto"/>
        <w:right w:val="none" w:sz="0" w:space="0" w:color="auto"/>
      </w:divBdr>
    </w:div>
    <w:div w:id="659652080">
      <w:bodyDiv w:val="1"/>
      <w:marLeft w:val="0"/>
      <w:marRight w:val="0"/>
      <w:marTop w:val="0"/>
      <w:marBottom w:val="0"/>
      <w:divBdr>
        <w:top w:val="none" w:sz="0" w:space="0" w:color="auto"/>
        <w:left w:val="none" w:sz="0" w:space="0" w:color="auto"/>
        <w:bottom w:val="none" w:sz="0" w:space="0" w:color="auto"/>
        <w:right w:val="none" w:sz="0" w:space="0" w:color="auto"/>
      </w:divBdr>
    </w:div>
    <w:div w:id="660695867">
      <w:bodyDiv w:val="1"/>
      <w:marLeft w:val="0"/>
      <w:marRight w:val="0"/>
      <w:marTop w:val="0"/>
      <w:marBottom w:val="0"/>
      <w:divBdr>
        <w:top w:val="none" w:sz="0" w:space="0" w:color="auto"/>
        <w:left w:val="none" w:sz="0" w:space="0" w:color="auto"/>
        <w:bottom w:val="none" w:sz="0" w:space="0" w:color="auto"/>
        <w:right w:val="none" w:sz="0" w:space="0" w:color="auto"/>
      </w:divBdr>
    </w:div>
    <w:div w:id="671688461">
      <w:bodyDiv w:val="1"/>
      <w:marLeft w:val="0"/>
      <w:marRight w:val="0"/>
      <w:marTop w:val="0"/>
      <w:marBottom w:val="0"/>
      <w:divBdr>
        <w:top w:val="none" w:sz="0" w:space="0" w:color="auto"/>
        <w:left w:val="none" w:sz="0" w:space="0" w:color="auto"/>
        <w:bottom w:val="none" w:sz="0" w:space="0" w:color="auto"/>
        <w:right w:val="none" w:sz="0" w:space="0" w:color="auto"/>
      </w:divBdr>
    </w:div>
    <w:div w:id="674456376">
      <w:bodyDiv w:val="1"/>
      <w:marLeft w:val="0"/>
      <w:marRight w:val="0"/>
      <w:marTop w:val="0"/>
      <w:marBottom w:val="0"/>
      <w:divBdr>
        <w:top w:val="none" w:sz="0" w:space="0" w:color="auto"/>
        <w:left w:val="none" w:sz="0" w:space="0" w:color="auto"/>
        <w:bottom w:val="none" w:sz="0" w:space="0" w:color="auto"/>
        <w:right w:val="none" w:sz="0" w:space="0" w:color="auto"/>
      </w:divBdr>
    </w:div>
    <w:div w:id="676232334">
      <w:bodyDiv w:val="1"/>
      <w:marLeft w:val="0"/>
      <w:marRight w:val="0"/>
      <w:marTop w:val="0"/>
      <w:marBottom w:val="0"/>
      <w:divBdr>
        <w:top w:val="none" w:sz="0" w:space="0" w:color="auto"/>
        <w:left w:val="none" w:sz="0" w:space="0" w:color="auto"/>
        <w:bottom w:val="none" w:sz="0" w:space="0" w:color="auto"/>
        <w:right w:val="none" w:sz="0" w:space="0" w:color="auto"/>
      </w:divBdr>
    </w:div>
    <w:div w:id="677318710">
      <w:bodyDiv w:val="1"/>
      <w:marLeft w:val="0"/>
      <w:marRight w:val="0"/>
      <w:marTop w:val="0"/>
      <w:marBottom w:val="0"/>
      <w:divBdr>
        <w:top w:val="none" w:sz="0" w:space="0" w:color="auto"/>
        <w:left w:val="none" w:sz="0" w:space="0" w:color="auto"/>
        <w:bottom w:val="none" w:sz="0" w:space="0" w:color="auto"/>
        <w:right w:val="none" w:sz="0" w:space="0" w:color="auto"/>
      </w:divBdr>
    </w:div>
    <w:div w:id="678314532">
      <w:bodyDiv w:val="1"/>
      <w:marLeft w:val="0"/>
      <w:marRight w:val="0"/>
      <w:marTop w:val="0"/>
      <w:marBottom w:val="0"/>
      <w:divBdr>
        <w:top w:val="none" w:sz="0" w:space="0" w:color="auto"/>
        <w:left w:val="none" w:sz="0" w:space="0" w:color="auto"/>
        <w:bottom w:val="none" w:sz="0" w:space="0" w:color="auto"/>
        <w:right w:val="none" w:sz="0" w:space="0" w:color="auto"/>
      </w:divBdr>
    </w:div>
    <w:div w:id="689111171">
      <w:bodyDiv w:val="1"/>
      <w:marLeft w:val="0"/>
      <w:marRight w:val="0"/>
      <w:marTop w:val="0"/>
      <w:marBottom w:val="0"/>
      <w:divBdr>
        <w:top w:val="none" w:sz="0" w:space="0" w:color="auto"/>
        <w:left w:val="none" w:sz="0" w:space="0" w:color="auto"/>
        <w:bottom w:val="none" w:sz="0" w:space="0" w:color="auto"/>
        <w:right w:val="none" w:sz="0" w:space="0" w:color="auto"/>
      </w:divBdr>
    </w:div>
    <w:div w:id="690106806">
      <w:bodyDiv w:val="1"/>
      <w:marLeft w:val="0"/>
      <w:marRight w:val="0"/>
      <w:marTop w:val="0"/>
      <w:marBottom w:val="0"/>
      <w:divBdr>
        <w:top w:val="none" w:sz="0" w:space="0" w:color="auto"/>
        <w:left w:val="none" w:sz="0" w:space="0" w:color="auto"/>
        <w:bottom w:val="none" w:sz="0" w:space="0" w:color="auto"/>
        <w:right w:val="none" w:sz="0" w:space="0" w:color="auto"/>
      </w:divBdr>
    </w:div>
    <w:div w:id="690106956">
      <w:bodyDiv w:val="1"/>
      <w:marLeft w:val="0"/>
      <w:marRight w:val="0"/>
      <w:marTop w:val="0"/>
      <w:marBottom w:val="0"/>
      <w:divBdr>
        <w:top w:val="none" w:sz="0" w:space="0" w:color="auto"/>
        <w:left w:val="none" w:sz="0" w:space="0" w:color="auto"/>
        <w:bottom w:val="none" w:sz="0" w:space="0" w:color="auto"/>
        <w:right w:val="none" w:sz="0" w:space="0" w:color="auto"/>
      </w:divBdr>
    </w:div>
    <w:div w:id="692269411">
      <w:bodyDiv w:val="1"/>
      <w:marLeft w:val="0"/>
      <w:marRight w:val="0"/>
      <w:marTop w:val="0"/>
      <w:marBottom w:val="0"/>
      <w:divBdr>
        <w:top w:val="none" w:sz="0" w:space="0" w:color="auto"/>
        <w:left w:val="none" w:sz="0" w:space="0" w:color="auto"/>
        <w:bottom w:val="none" w:sz="0" w:space="0" w:color="auto"/>
        <w:right w:val="none" w:sz="0" w:space="0" w:color="auto"/>
      </w:divBdr>
    </w:div>
    <w:div w:id="693457066">
      <w:bodyDiv w:val="1"/>
      <w:marLeft w:val="0"/>
      <w:marRight w:val="0"/>
      <w:marTop w:val="0"/>
      <w:marBottom w:val="0"/>
      <w:divBdr>
        <w:top w:val="none" w:sz="0" w:space="0" w:color="auto"/>
        <w:left w:val="none" w:sz="0" w:space="0" w:color="auto"/>
        <w:bottom w:val="none" w:sz="0" w:space="0" w:color="auto"/>
        <w:right w:val="none" w:sz="0" w:space="0" w:color="auto"/>
      </w:divBdr>
    </w:div>
    <w:div w:id="698434240">
      <w:bodyDiv w:val="1"/>
      <w:marLeft w:val="0"/>
      <w:marRight w:val="0"/>
      <w:marTop w:val="0"/>
      <w:marBottom w:val="0"/>
      <w:divBdr>
        <w:top w:val="none" w:sz="0" w:space="0" w:color="auto"/>
        <w:left w:val="none" w:sz="0" w:space="0" w:color="auto"/>
        <w:bottom w:val="none" w:sz="0" w:space="0" w:color="auto"/>
        <w:right w:val="none" w:sz="0" w:space="0" w:color="auto"/>
      </w:divBdr>
    </w:div>
    <w:div w:id="700857445">
      <w:bodyDiv w:val="1"/>
      <w:marLeft w:val="0"/>
      <w:marRight w:val="0"/>
      <w:marTop w:val="0"/>
      <w:marBottom w:val="0"/>
      <w:divBdr>
        <w:top w:val="none" w:sz="0" w:space="0" w:color="auto"/>
        <w:left w:val="none" w:sz="0" w:space="0" w:color="auto"/>
        <w:bottom w:val="none" w:sz="0" w:space="0" w:color="auto"/>
        <w:right w:val="none" w:sz="0" w:space="0" w:color="auto"/>
      </w:divBdr>
    </w:div>
    <w:div w:id="701592263">
      <w:bodyDiv w:val="1"/>
      <w:marLeft w:val="0"/>
      <w:marRight w:val="0"/>
      <w:marTop w:val="0"/>
      <w:marBottom w:val="0"/>
      <w:divBdr>
        <w:top w:val="none" w:sz="0" w:space="0" w:color="auto"/>
        <w:left w:val="none" w:sz="0" w:space="0" w:color="auto"/>
        <w:bottom w:val="none" w:sz="0" w:space="0" w:color="auto"/>
        <w:right w:val="none" w:sz="0" w:space="0" w:color="auto"/>
      </w:divBdr>
    </w:div>
    <w:div w:id="702243190">
      <w:bodyDiv w:val="1"/>
      <w:marLeft w:val="0"/>
      <w:marRight w:val="0"/>
      <w:marTop w:val="0"/>
      <w:marBottom w:val="0"/>
      <w:divBdr>
        <w:top w:val="none" w:sz="0" w:space="0" w:color="auto"/>
        <w:left w:val="none" w:sz="0" w:space="0" w:color="auto"/>
        <w:bottom w:val="none" w:sz="0" w:space="0" w:color="auto"/>
        <w:right w:val="none" w:sz="0" w:space="0" w:color="auto"/>
      </w:divBdr>
    </w:div>
    <w:div w:id="706219246">
      <w:bodyDiv w:val="1"/>
      <w:marLeft w:val="0"/>
      <w:marRight w:val="0"/>
      <w:marTop w:val="0"/>
      <w:marBottom w:val="0"/>
      <w:divBdr>
        <w:top w:val="none" w:sz="0" w:space="0" w:color="auto"/>
        <w:left w:val="none" w:sz="0" w:space="0" w:color="auto"/>
        <w:bottom w:val="none" w:sz="0" w:space="0" w:color="auto"/>
        <w:right w:val="none" w:sz="0" w:space="0" w:color="auto"/>
      </w:divBdr>
    </w:div>
    <w:div w:id="712772510">
      <w:bodyDiv w:val="1"/>
      <w:marLeft w:val="0"/>
      <w:marRight w:val="0"/>
      <w:marTop w:val="0"/>
      <w:marBottom w:val="0"/>
      <w:divBdr>
        <w:top w:val="none" w:sz="0" w:space="0" w:color="auto"/>
        <w:left w:val="none" w:sz="0" w:space="0" w:color="auto"/>
        <w:bottom w:val="none" w:sz="0" w:space="0" w:color="auto"/>
        <w:right w:val="none" w:sz="0" w:space="0" w:color="auto"/>
      </w:divBdr>
    </w:div>
    <w:div w:id="717241210">
      <w:bodyDiv w:val="1"/>
      <w:marLeft w:val="0"/>
      <w:marRight w:val="0"/>
      <w:marTop w:val="0"/>
      <w:marBottom w:val="0"/>
      <w:divBdr>
        <w:top w:val="none" w:sz="0" w:space="0" w:color="auto"/>
        <w:left w:val="none" w:sz="0" w:space="0" w:color="auto"/>
        <w:bottom w:val="none" w:sz="0" w:space="0" w:color="auto"/>
        <w:right w:val="none" w:sz="0" w:space="0" w:color="auto"/>
      </w:divBdr>
    </w:div>
    <w:div w:id="717362153">
      <w:bodyDiv w:val="1"/>
      <w:marLeft w:val="0"/>
      <w:marRight w:val="0"/>
      <w:marTop w:val="0"/>
      <w:marBottom w:val="0"/>
      <w:divBdr>
        <w:top w:val="none" w:sz="0" w:space="0" w:color="auto"/>
        <w:left w:val="none" w:sz="0" w:space="0" w:color="auto"/>
        <w:bottom w:val="none" w:sz="0" w:space="0" w:color="auto"/>
        <w:right w:val="none" w:sz="0" w:space="0" w:color="auto"/>
      </w:divBdr>
    </w:div>
    <w:div w:id="728698124">
      <w:bodyDiv w:val="1"/>
      <w:marLeft w:val="0"/>
      <w:marRight w:val="0"/>
      <w:marTop w:val="0"/>
      <w:marBottom w:val="0"/>
      <w:divBdr>
        <w:top w:val="none" w:sz="0" w:space="0" w:color="auto"/>
        <w:left w:val="none" w:sz="0" w:space="0" w:color="auto"/>
        <w:bottom w:val="none" w:sz="0" w:space="0" w:color="auto"/>
        <w:right w:val="none" w:sz="0" w:space="0" w:color="auto"/>
      </w:divBdr>
    </w:div>
    <w:div w:id="738328948">
      <w:bodyDiv w:val="1"/>
      <w:marLeft w:val="0"/>
      <w:marRight w:val="0"/>
      <w:marTop w:val="0"/>
      <w:marBottom w:val="0"/>
      <w:divBdr>
        <w:top w:val="none" w:sz="0" w:space="0" w:color="auto"/>
        <w:left w:val="none" w:sz="0" w:space="0" w:color="auto"/>
        <w:bottom w:val="none" w:sz="0" w:space="0" w:color="auto"/>
        <w:right w:val="none" w:sz="0" w:space="0" w:color="auto"/>
      </w:divBdr>
    </w:div>
    <w:div w:id="744689869">
      <w:bodyDiv w:val="1"/>
      <w:marLeft w:val="0"/>
      <w:marRight w:val="0"/>
      <w:marTop w:val="0"/>
      <w:marBottom w:val="0"/>
      <w:divBdr>
        <w:top w:val="none" w:sz="0" w:space="0" w:color="auto"/>
        <w:left w:val="none" w:sz="0" w:space="0" w:color="auto"/>
        <w:bottom w:val="none" w:sz="0" w:space="0" w:color="auto"/>
        <w:right w:val="none" w:sz="0" w:space="0" w:color="auto"/>
      </w:divBdr>
    </w:div>
    <w:div w:id="745223925">
      <w:bodyDiv w:val="1"/>
      <w:marLeft w:val="0"/>
      <w:marRight w:val="0"/>
      <w:marTop w:val="0"/>
      <w:marBottom w:val="0"/>
      <w:divBdr>
        <w:top w:val="none" w:sz="0" w:space="0" w:color="auto"/>
        <w:left w:val="none" w:sz="0" w:space="0" w:color="auto"/>
        <w:bottom w:val="none" w:sz="0" w:space="0" w:color="auto"/>
        <w:right w:val="none" w:sz="0" w:space="0" w:color="auto"/>
      </w:divBdr>
    </w:div>
    <w:div w:id="755203245">
      <w:bodyDiv w:val="1"/>
      <w:marLeft w:val="0"/>
      <w:marRight w:val="0"/>
      <w:marTop w:val="0"/>
      <w:marBottom w:val="0"/>
      <w:divBdr>
        <w:top w:val="none" w:sz="0" w:space="0" w:color="auto"/>
        <w:left w:val="none" w:sz="0" w:space="0" w:color="auto"/>
        <w:bottom w:val="none" w:sz="0" w:space="0" w:color="auto"/>
        <w:right w:val="none" w:sz="0" w:space="0" w:color="auto"/>
      </w:divBdr>
    </w:div>
    <w:div w:id="761495003">
      <w:bodyDiv w:val="1"/>
      <w:marLeft w:val="0"/>
      <w:marRight w:val="0"/>
      <w:marTop w:val="0"/>
      <w:marBottom w:val="0"/>
      <w:divBdr>
        <w:top w:val="none" w:sz="0" w:space="0" w:color="auto"/>
        <w:left w:val="none" w:sz="0" w:space="0" w:color="auto"/>
        <w:bottom w:val="none" w:sz="0" w:space="0" w:color="auto"/>
        <w:right w:val="none" w:sz="0" w:space="0" w:color="auto"/>
      </w:divBdr>
    </w:div>
    <w:div w:id="762410398">
      <w:bodyDiv w:val="1"/>
      <w:marLeft w:val="0"/>
      <w:marRight w:val="0"/>
      <w:marTop w:val="0"/>
      <w:marBottom w:val="0"/>
      <w:divBdr>
        <w:top w:val="none" w:sz="0" w:space="0" w:color="auto"/>
        <w:left w:val="none" w:sz="0" w:space="0" w:color="auto"/>
        <w:bottom w:val="none" w:sz="0" w:space="0" w:color="auto"/>
        <w:right w:val="none" w:sz="0" w:space="0" w:color="auto"/>
      </w:divBdr>
    </w:div>
    <w:div w:id="771509827">
      <w:bodyDiv w:val="1"/>
      <w:marLeft w:val="0"/>
      <w:marRight w:val="0"/>
      <w:marTop w:val="0"/>
      <w:marBottom w:val="0"/>
      <w:divBdr>
        <w:top w:val="none" w:sz="0" w:space="0" w:color="auto"/>
        <w:left w:val="none" w:sz="0" w:space="0" w:color="auto"/>
        <w:bottom w:val="none" w:sz="0" w:space="0" w:color="auto"/>
        <w:right w:val="none" w:sz="0" w:space="0" w:color="auto"/>
      </w:divBdr>
    </w:div>
    <w:div w:id="776024000">
      <w:bodyDiv w:val="1"/>
      <w:marLeft w:val="0"/>
      <w:marRight w:val="0"/>
      <w:marTop w:val="0"/>
      <w:marBottom w:val="0"/>
      <w:divBdr>
        <w:top w:val="none" w:sz="0" w:space="0" w:color="auto"/>
        <w:left w:val="none" w:sz="0" w:space="0" w:color="auto"/>
        <w:bottom w:val="none" w:sz="0" w:space="0" w:color="auto"/>
        <w:right w:val="none" w:sz="0" w:space="0" w:color="auto"/>
      </w:divBdr>
    </w:div>
    <w:div w:id="781535699">
      <w:bodyDiv w:val="1"/>
      <w:marLeft w:val="0"/>
      <w:marRight w:val="0"/>
      <w:marTop w:val="0"/>
      <w:marBottom w:val="0"/>
      <w:divBdr>
        <w:top w:val="none" w:sz="0" w:space="0" w:color="auto"/>
        <w:left w:val="none" w:sz="0" w:space="0" w:color="auto"/>
        <w:bottom w:val="none" w:sz="0" w:space="0" w:color="auto"/>
        <w:right w:val="none" w:sz="0" w:space="0" w:color="auto"/>
      </w:divBdr>
    </w:div>
    <w:div w:id="782312450">
      <w:bodyDiv w:val="1"/>
      <w:marLeft w:val="0"/>
      <w:marRight w:val="0"/>
      <w:marTop w:val="0"/>
      <w:marBottom w:val="0"/>
      <w:divBdr>
        <w:top w:val="none" w:sz="0" w:space="0" w:color="auto"/>
        <w:left w:val="none" w:sz="0" w:space="0" w:color="auto"/>
        <w:bottom w:val="none" w:sz="0" w:space="0" w:color="auto"/>
        <w:right w:val="none" w:sz="0" w:space="0" w:color="auto"/>
      </w:divBdr>
    </w:div>
    <w:div w:id="782962145">
      <w:bodyDiv w:val="1"/>
      <w:marLeft w:val="0"/>
      <w:marRight w:val="0"/>
      <w:marTop w:val="0"/>
      <w:marBottom w:val="0"/>
      <w:divBdr>
        <w:top w:val="none" w:sz="0" w:space="0" w:color="auto"/>
        <w:left w:val="none" w:sz="0" w:space="0" w:color="auto"/>
        <w:bottom w:val="none" w:sz="0" w:space="0" w:color="auto"/>
        <w:right w:val="none" w:sz="0" w:space="0" w:color="auto"/>
      </w:divBdr>
    </w:div>
    <w:div w:id="785392526">
      <w:bodyDiv w:val="1"/>
      <w:marLeft w:val="0"/>
      <w:marRight w:val="0"/>
      <w:marTop w:val="0"/>
      <w:marBottom w:val="0"/>
      <w:divBdr>
        <w:top w:val="none" w:sz="0" w:space="0" w:color="auto"/>
        <w:left w:val="none" w:sz="0" w:space="0" w:color="auto"/>
        <w:bottom w:val="none" w:sz="0" w:space="0" w:color="auto"/>
        <w:right w:val="none" w:sz="0" w:space="0" w:color="auto"/>
      </w:divBdr>
    </w:div>
    <w:div w:id="789130583">
      <w:bodyDiv w:val="1"/>
      <w:marLeft w:val="0"/>
      <w:marRight w:val="0"/>
      <w:marTop w:val="0"/>
      <w:marBottom w:val="0"/>
      <w:divBdr>
        <w:top w:val="none" w:sz="0" w:space="0" w:color="auto"/>
        <w:left w:val="none" w:sz="0" w:space="0" w:color="auto"/>
        <w:bottom w:val="none" w:sz="0" w:space="0" w:color="auto"/>
        <w:right w:val="none" w:sz="0" w:space="0" w:color="auto"/>
      </w:divBdr>
    </w:div>
    <w:div w:id="792476302">
      <w:bodyDiv w:val="1"/>
      <w:marLeft w:val="0"/>
      <w:marRight w:val="0"/>
      <w:marTop w:val="0"/>
      <w:marBottom w:val="0"/>
      <w:divBdr>
        <w:top w:val="none" w:sz="0" w:space="0" w:color="auto"/>
        <w:left w:val="none" w:sz="0" w:space="0" w:color="auto"/>
        <w:bottom w:val="none" w:sz="0" w:space="0" w:color="auto"/>
        <w:right w:val="none" w:sz="0" w:space="0" w:color="auto"/>
      </w:divBdr>
    </w:div>
    <w:div w:id="796028638">
      <w:bodyDiv w:val="1"/>
      <w:marLeft w:val="0"/>
      <w:marRight w:val="0"/>
      <w:marTop w:val="0"/>
      <w:marBottom w:val="0"/>
      <w:divBdr>
        <w:top w:val="none" w:sz="0" w:space="0" w:color="auto"/>
        <w:left w:val="none" w:sz="0" w:space="0" w:color="auto"/>
        <w:bottom w:val="none" w:sz="0" w:space="0" w:color="auto"/>
        <w:right w:val="none" w:sz="0" w:space="0" w:color="auto"/>
      </w:divBdr>
    </w:div>
    <w:div w:id="797335271">
      <w:bodyDiv w:val="1"/>
      <w:marLeft w:val="0"/>
      <w:marRight w:val="0"/>
      <w:marTop w:val="0"/>
      <w:marBottom w:val="0"/>
      <w:divBdr>
        <w:top w:val="none" w:sz="0" w:space="0" w:color="auto"/>
        <w:left w:val="none" w:sz="0" w:space="0" w:color="auto"/>
        <w:bottom w:val="none" w:sz="0" w:space="0" w:color="auto"/>
        <w:right w:val="none" w:sz="0" w:space="0" w:color="auto"/>
      </w:divBdr>
    </w:div>
    <w:div w:id="797643035">
      <w:bodyDiv w:val="1"/>
      <w:marLeft w:val="0"/>
      <w:marRight w:val="0"/>
      <w:marTop w:val="0"/>
      <w:marBottom w:val="0"/>
      <w:divBdr>
        <w:top w:val="none" w:sz="0" w:space="0" w:color="auto"/>
        <w:left w:val="none" w:sz="0" w:space="0" w:color="auto"/>
        <w:bottom w:val="none" w:sz="0" w:space="0" w:color="auto"/>
        <w:right w:val="none" w:sz="0" w:space="0" w:color="auto"/>
      </w:divBdr>
    </w:div>
    <w:div w:id="801120816">
      <w:bodyDiv w:val="1"/>
      <w:marLeft w:val="0"/>
      <w:marRight w:val="0"/>
      <w:marTop w:val="0"/>
      <w:marBottom w:val="0"/>
      <w:divBdr>
        <w:top w:val="none" w:sz="0" w:space="0" w:color="auto"/>
        <w:left w:val="none" w:sz="0" w:space="0" w:color="auto"/>
        <w:bottom w:val="none" w:sz="0" w:space="0" w:color="auto"/>
        <w:right w:val="none" w:sz="0" w:space="0" w:color="auto"/>
      </w:divBdr>
    </w:div>
    <w:div w:id="809177177">
      <w:bodyDiv w:val="1"/>
      <w:marLeft w:val="0"/>
      <w:marRight w:val="0"/>
      <w:marTop w:val="0"/>
      <w:marBottom w:val="0"/>
      <w:divBdr>
        <w:top w:val="none" w:sz="0" w:space="0" w:color="auto"/>
        <w:left w:val="none" w:sz="0" w:space="0" w:color="auto"/>
        <w:bottom w:val="none" w:sz="0" w:space="0" w:color="auto"/>
        <w:right w:val="none" w:sz="0" w:space="0" w:color="auto"/>
      </w:divBdr>
    </w:div>
    <w:div w:id="814640390">
      <w:bodyDiv w:val="1"/>
      <w:marLeft w:val="0"/>
      <w:marRight w:val="0"/>
      <w:marTop w:val="0"/>
      <w:marBottom w:val="0"/>
      <w:divBdr>
        <w:top w:val="none" w:sz="0" w:space="0" w:color="auto"/>
        <w:left w:val="none" w:sz="0" w:space="0" w:color="auto"/>
        <w:bottom w:val="none" w:sz="0" w:space="0" w:color="auto"/>
        <w:right w:val="none" w:sz="0" w:space="0" w:color="auto"/>
      </w:divBdr>
    </w:div>
    <w:div w:id="814762933">
      <w:bodyDiv w:val="1"/>
      <w:marLeft w:val="0"/>
      <w:marRight w:val="0"/>
      <w:marTop w:val="0"/>
      <w:marBottom w:val="0"/>
      <w:divBdr>
        <w:top w:val="none" w:sz="0" w:space="0" w:color="auto"/>
        <w:left w:val="none" w:sz="0" w:space="0" w:color="auto"/>
        <w:bottom w:val="none" w:sz="0" w:space="0" w:color="auto"/>
        <w:right w:val="none" w:sz="0" w:space="0" w:color="auto"/>
      </w:divBdr>
    </w:div>
    <w:div w:id="817189076">
      <w:bodyDiv w:val="1"/>
      <w:marLeft w:val="0"/>
      <w:marRight w:val="0"/>
      <w:marTop w:val="0"/>
      <w:marBottom w:val="0"/>
      <w:divBdr>
        <w:top w:val="none" w:sz="0" w:space="0" w:color="auto"/>
        <w:left w:val="none" w:sz="0" w:space="0" w:color="auto"/>
        <w:bottom w:val="none" w:sz="0" w:space="0" w:color="auto"/>
        <w:right w:val="none" w:sz="0" w:space="0" w:color="auto"/>
      </w:divBdr>
    </w:div>
    <w:div w:id="818379815">
      <w:bodyDiv w:val="1"/>
      <w:marLeft w:val="0"/>
      <w:marRight w:val="0"/>
      <w:marTop w:val="0"/>
      <w:marBottom w:val="0"/>
      <w:divBdr>
        <w:top w:val="none" w:sz="0" w:space="0" w:color="auto"/>
        <w:left w:val="none" w:sz="0" w:space="0" w:color="auto"/>
        <w:bottom w:val="none" w:sz="0" w:space="0" w:color="auto"/>
        <w:right w:val="none" w:sz="0" w:space="0" w:color="auto"/>
      </w:divBdr>
    </w:div>
    <w:div w:id="819807578">
      <w:bodyDiv w:val="1"/>
      <w:marLeft w:val="0"/>
      <w:marRight w:val="0"/>
      <w:marTop w:val="0"/>
      <w:marBottom w:val="0"/>
      <w:divBdr>
        <w:top w:val="none" w:sz="0" w:space="0" w:color="auto"/>
        <w:left w:val="none" w:sz="0" w:space="0" w:color="auto"/>
        <w:bottom w:val="none" w:sz="0" w:space="0" w:color="auto"/>
        <w:right w:val="none" w:sz="0" w:space="0" w:color="auto"/>
      </w:divBdr>
    </w:div>
    <w:div w:id="823660506">
      <w:bodyDiv w:val="1"/>
      <w:marLeft w:val="0"/>
      <w:marRight w:val="0"/>
      <w:marTop w:val="0"/>
      <w:marBottom w:val="0"/>
      <w:divBdr>
        <w:top w:val="none" w:sz="0" w:space="0" w:color="auto"/>
        <w:left w:val="none" w:sz="0" w:space="0" w:color="auto"/>
        <w:bottom w:val="none" w:sz="0" w:space="0" w:color="auto"/>
        <w:right w:val="none" w:sz="0" w:space="0" w:color="auto"/>
      </w:divBdr>
    </w:div>
    <w:div w:id="826748026">
      <w:bodyDiv w:val="1"/>
      <w:marLeft w:val="0"/>
      <w:marRight w:val="0"/>
      <w:marTop w:val="0"/>
      <w:marBottom w:val="0"/>
      <w:divBdr>
        <w:top w:val="none" w:sz="0" w:space="0" w:color="auto"/>
        <w:left w:val="none" w:sz="0" w:space="0" w:color="auto"/>
        <w:bottom w:val="none" w:sz="0" w:space="0" w:color="auto"/>
        <w:right w:val="none" w:sz="0" w:space="0" w:color="auto"/>
      </w:divBdr>
    </w:div>
    <w:div w:id="829251254">
      <w:bodyDiv w:val="1"/>
      <w:marLeft w:val="0"/>
      <w:marRight w:val="0"/>
      <w:marTop w:val="0"/>
      <w:marBottom w:val="0"/>
      <w:divBdr>
        <w:top w:val="none" w:sz="0" w:space="0" w:color="auto"/>
        <w:left w:val="none" w:sz="0" w:space="0" w:color="auto"/>
        <w:bottom w:val="none" w:sz="0" w:space="0" w:color="auto"/>
        <w:right w:val="none" w:sz="0" w:space="0" w:color="auto"/>
      </w:divBdr>
    </w:div>
    <w:div w:id="831677917">
      <w:bodyDiv w:val="1"/>
      <w:marLeft w:val="0"/>
      <w:marRight w:val="0"/>
      <w:marTop w:val="0"/>
      <w:marBottom w:val="0"/>
      <w:divBdr>
        <w:top w:val="none" w:sz="0" w:space="0" w:color="auto"/>
        <w:left w:val="none" w:sz="0" w:space="0" w:color="auto"/>
        <w:bottom w:val="none" w:sz="0" w:space="0" w:color="auto"/>
        <w:right w:val="none" w:sz="0" w:space="0" w:color="auto"/>
      </w:divBdr>
    </w:div>
    <w:div w:id="838539491">
      <w:bodyDiv w:val="1"/>
      <w:marLeft w:val="0"/>
      <w:marRight w:val="0"/>
      <w:marTop w:val="0"/>
      <w:marBottom w:val="0"/>
      <w:divBdr>
        <w:top w:val="none" w:sz="0" w:space="0" w:color="auto"/>
        <w:left w:val="none" w:sz="0" w:space="0" w:color="auto"/>
        <w:bottom w:val="none" w:sz="0" w:space="0" w:color="auto"/>
        <w:right w:val="none" w:sz="0" w:space="0" w:color="auto"/>
      </w:divBdr>
    </w:div>
    <w:div w:id="840312010">
      <w:bodyDiv w:val="1"/>
      <w:marLeft w:val="0"/>
      <w:marRight w:val="0"/>
      <w:marTop w:val="0"/>
      <w:marBottom w:val="0"/>
      <w:divBdr>
        <w:top w:val="none" w:sz="0" w:space="0" w:color="auto"/>
        <w:left w:val="none" w:sz="0" w:space="0" w:color="auto"/>
        <w:bottom w:val="none" w:sz="0" w:space="0" w:color="auto"/>
        <w:right w:val="none" w:sz="0" w:space="0" w:color="auto"/>
      </w:divBdr>
    </w:div>
    <w:div w:id="841357387">
      <w:bodyDiv w:val="1"/>
      <w:marLeft w:val="0"/>
      <w:marRight w:val="0"/>
      <w:marTop w:val="0"/>
      <w:marBottom w:val="0"/>
      <w:divBdr>
        <w:top w:val="none" w:sz="0" w:space="0" w:color="auto"/>
        <w:left w:val="none" w:sz="0" w:space="0" w:color="auto"/>
        <w:bottom w:val="none" w:sz="0" w:space="0" w:color="auto"/>
        <w:right w:val="none" w:sz="0" w:space="0" w:color="auto"/>
      </w:divBdr>
    </w:div>
    <w:div w:id="843975046">
      <w:bodyDiv w:val="1"/>
      <w:marLeft w:val="0"/>
      <w:marRight w:val="0"/>
      <w:marTop w:val="0"/>
      <w:marBottom w:val="0"/>
      <w:divBdr>
        <w:top w:val="none" w:sz="0" w:space="0" w:color="auto"/>
        <w:left w:val="none" w:sz="0" w:space="0" w:color="auto"/>
        <w:bottom w:val="none" w:sz="0" w:space="0" w:color="auto"/>
        <w:right w:val="none" w:sz="0" w:space="0" w:color="auto"/>
      </w:divBdr>
    </w:div>
    <w:div w:id="846291030">
      <w:bodyDiv w:val="1"/>
      <w:marLeft w:val="0"/>
      <w:marRight w:val="0"/>
      <w:marTop w:val="0"/>
      <w:marBottom w:val="0"/>
      <w:divBdr>
        <w:top w:val="none" w:sz="0" w:space="0" w:color="auto"/>
        <w:left w:val="none" w:sz="0" w:space="0" w:color="auto"/>
        <w:bottom w:val="none" w:sz="0" w:space="0" w:color="auto"/>
        <w:right w:val="none" w:sz="0" w:space="0" w:color="auto"/>
      </w:divBdr>
    </w:div>
    <w:div w:id="850795325">
      <w:bodyDiv w:val="1"/>
      <w:marLeft w:val="0"/>
      <w:marRight w:val="0"/>
      <w:marTop w:val="0"/>
      <w:marBottom w:val="0"/>
      <w:divBdr>
        <w:top w:val="none" w:sz="0" w:space="0" w:color="auto"/>
        <w:left w:val="none" w:sz="0" w:space="0" w:color="auto"/>
        <w:bottom w:val="none" w:sz="0" w:space="0" w:color="auto"/>
        <w:right w:val="none" w:sz="0" w:space="0" w:color="auto"/>
      </w:divBdr>
    </w:div>
    <w:div w:id="851337279">
      <w:bodyDiv w:val="1"/>
      <w:marLeft w:val="0"/>
      <w:marRight w:val="0"/>
      <w:marTop w:val="0"/>
      <w:marBottom w:val="0"/>
      <w:divBdr>
        <w:top w:val="none" w:sz="0" w:space="0" w:color="auto"/>
        <w:left w:val="none" w:sz="0" w:space="0" w:color="auto"/>
        <w:bottom w:val="none" w:sz="0" w:space="0" w:color="auto"/>
        <w:right w:val="none" w:sz="0" w:space="0" w:color="auto"/>
      </w:divBdr>
    </w:div>
    <w:div w:id="854153248">
      <w:bodyDiv w:val="1"/>
      <w:marLeft w:val="0"/>
      <w:marRight w:val="0"/>
      <w:marTop w:val="0"/>
      <w:marBottom w:val="0"/>
      <w:divBdr>
        <w:top w:val="none" w:sz="0" w:space="0" w:color="auto"/>
        <w:left w:val="none" w:sz="0" w:space="0" w:color="auto"/>
        <w:bottom w:val="none" w:sz="0" w:space="0" w:color="auto"/>
        <w:right w:val="none" w:sz="0" w:space="0" w:color="auto"/>
      </w:divBdr>
    </w:div>
    <w:div w:id="855967161">
      <w:bodyDiv w:val="1"/>
      <w:marLeft w:val="0"/>
      <w:marRight w:val="0"/>
      <w:marTop w:val="0"/>
      <w:marBottom w:val="0"/>
      <w:divBdr>
        <w:top w:val="none" w:sz="0" w:space="0" w:color="auto"/>
        <w:left w:val="none" w:sz="0" w:space="0" w:color="auto"/>
        <w:bottom w:val="none" w:sz="0" w:space="0" w:color="auto"/>
        <w:right w:val="none" w:sz="0" w:space="0" w:color="auto"/>
      </w:divBdr>
    </w:div>
    <w:div w:id="856039394">
      <w:bodyDiv w:val="1"/>
      <w:marLeft w:val="0"/>
      <w:marRight w:val="0"/>
      <w:marTop w:val="0"/>
      <w:marBottom w:val="0"/>
      <w:divBdr>
        <w:top w:val="none" w:sz="0" w:space="0" w:color="auto"/>
        <w:left w:val="none" w:sz="0" w:space="0" w:color="auto"/>
        <w:bottom w:val="none" w:sz="0" w:space="0" w:color="auto"/>
        <w:right w:val="none" w:sz="0" w:space="0" w:color="auto"/>
      </w:divBdr>
    </w:div>
    <w:div w:id="856508173">
      <w:bodyDiv w:val="1"/>
      <w:marLeft w:val="0"/>
      <w:marRight w:val="0"/>
      <w:marTop w:val="0"/>
      <w:marBottom w:val="0"/>
      <w:divBdr>
        <w:top w:val="none" w:sz="0" w:space="0" w:color="auto"/>
        <w:left w:val="none" w:sz="0" w:space="0" w:color="auto"/>
        <w:bottom w:val="none" w:sz="0" w:space="0" w:color="auto"/>
        <w:right w:val="none" w:sz="0" w:space="0" w:color="auto"/>
      </w:divBdr>
    </w:div>
    <w:div w:id="858666990">
      <w:bodyDiv w:val="1"/>
      <w:marLeft w:val="0"/>
      <w:marRight w:val="0"/>
      <w:marTop w:val="0"/>
      <w:marBottom w:val="0"/>
      <w:divBdr>
        <w:top w:val="none" w:sz="0" w:space="0" w:color="auto"/>
        <w:left w:val="none" w:sz="0" w:space="0" w:color="auto"/>
        <w:bottom w:val="none" w:sz="0" w:space="0" w:color="auto"/>
        <w:right w:val="none" w:sz="0" w:space="0" w:color="auto"/>
      </w:divBdr>
    </w:div>
    <w:div w:id="859077895">
      <w:bodyDiv w:val="1"/>
      <w:marLeft w:val="0"/>
      <w:marRight w:val="0"/>
      <w:marTop w:val="0"/>
      <w:marBottom w:val="0"/>
      <w:divBdr>
        <w:top w:val="none" w:sz="0" w:space="0" w:color="auto"/>
        <w:left w:val="none" w:sz="0" w:space="0" w:color="auto"/>
        <w:bottom w:val="none" w:sz="0" w:space="0" w:color="auto"/>
        <w:right w:val="none" w:sz="0" w:space="0" w:color="auto"/>
      </w:divBdr>
    </w:div>
    <w:div w:id="861210840">
      <w:bodyDiv w:val="1"/>
      <w:marLeft w:val="0"/>
      <w:marRight w:val="0"/>
      <w:marTop w:val="0"/>
      <w:marBottom w:val="0"/>
      <w:divBdr>
        <w:top w:val="none" w:sz="0" w:space="0" w:color="auto"/>
        <w:left w:val="none" w:sz="0" w:space="0" w:color="auto"/>
        <w:bottom w:val="none" w:sz="0" w:space="0" w:color="auto"/>
        <w:right w:val="none" w:sz="0" w:space="0" w:color="auto"/>
      </w:divBdr>
    </w:div>
    <w:div w:id="862285222">
      <w:bodyDiv w:val="1"/>
      <w:marLeft w:val="0"/>
      <w:marRight w:val="0"/>
      <w:marTop w:val="0"/>
      <w:marBottom w:val="0"/>
      <w:divBdr>
        <w:top w:val="none" w:sz="0" w:space="0" w:color="auto"/>
        <w:left w:val="none" w:sz="0" w:space="0" w:color="auto"/>
        <w:bottom w:val="none" w:sz="0" w:space="0" w:color="auto"/>
        <w:right w:val="none" w:sz="0" w:space="0" w:color="auto"/>
      </w:divBdr>
    </w:div>
    <w:div w:id="863517092">
      <w:bodyDiv w:val="1"/>
      <w:marLeft w:val="0"/>
      <w:marRight w:val="0"/>
      <w:marTop w:val="0"/>
      <w:marBottom w:val="0"/>
      <w:divBdr>
        <w:top w:val="none" w:sz="0" w:space="0" w:color="auto"/>
        <w:left w:val="none" w:sz="0" w:space="0" w:color="auto"/>
        <w:bottom w:val="none" w:sz="0" w:space="0" w:color="auto"/>
        <w:right w:val="none" w:sz="0" w:space="0" w:color="auto"/>
      </w:divBdr>
    </w:div>
    <w:div w:id="866260296">
      <w:bodyDiv w:val="1"/>
      <w:marLeft w:val="0"/>
      <w:marRight w:val="0"/>
      <w:marTop w:val="0"/>
      <w:marBottom w:val="0"/>
      <w:divBdr>
        <w:top w:val="none" w:sz="0" w:space="0" w:color="auto"/>
        <w:left w:val="none" w:sz="0" w:space="0" w:color="auto"/>
        <w:bottom w:val="none" w:sz="0" w:space="0" w:color="auto"/>
        <w:right w:val="none" w:sz="0" w:space="0" w:color="auto"/>
      </w:divBdr>
    </w:div>
    <w:div w:id="869149300">
      <w:bodyDiv w:val="1"/>
      <w:marLeft w:val="0"/>
      <w:marRight w:val="0"/>
      <w:marTop w:val="0"/>
      <w:marBottom w:val="0"/>
      <w:divBdr>
        <w:top w:val="none" w:sz="0" w:space="0" w:color="auto"/>
        <w:left w:val="none" w:sz="0" w:space="0" w:color="auto"/>
        <w:bottom w:val="none" w:sz="0" w:space="0" w:color="auto"/>
        <w:right w:val="none" w:sz="0" w:space="0" w:color="auto"/>
      </w:divBdr>
    </w:div>
    <w:div w:id="869532034">
      <w:bodyDiv w:val="1"/>
      <w:marLeft w:val="0"/>
      <w:marRight w:val="0"/>
      <w:marTop w:val="0"/>
      <w:marBottom w:val="0"/>
      <w:divBdr>
        <w:top w:val="none" w:sz="0" w:space="0" w:color="auto"/>
        <w:left w:val="none" w:sz="0" w:space="0" w:color="auto"/>
        <w:bottom w:val="none" w:sz="0" w:space="0" w:color="auto"/>
        <w:right w:val="none" w:sz="0" w:space="0" w:color="auto"/>
      </w:divBdr>
    </w:div>
    <w:div w:id="871772849">
      <w:bodyDiv w:val="1"/>
      <w:marLeft w:val="0"/>
      <w:marRight w:val="0"/>
      <w:marTop w:val="0"/>
      <w:marBottom w:val="0"/>
      <w:divBdr>
        <w:top w:val="none" w:sz="0" w:space="0" w:color="auto"/>
        <w:left w:val="none" w:sz="0" w:space="0" w:color="auto"/>
        <w:bottom w:val="none" w:sz="0" w:space="0" w:color="auto"/>
        <w:right w:val="none" w:sz="0" w:space="0" w:color="auto"/>
      </w:divBdr>
    </w:div>
    <w:div w:id="872376929">
      <w:bodyDiv w:val="1"/>
      <w:marLeft w:val="0"/>
      <w:marRight w:val="0"/>
      <w:marTop w:val="0"/>
      <w:marBottom w:val="0"/>
      <w:divBdr>
        <w:top w:val="none" w:sz="0" w:space="0" w:color="auto"/>
        <w:left w:val="none" w:sz="0" w:space="0" w:color="auto"/>
        <w:bottom w:val="none" w:sz="0" w:space="0" w:color="auto"/>
        <w:right w:val="none" w:sz="0" w:space="0" w:color="auto"/>
      </w:divBdr>
    </w:div>
    <w:div w:id="882642530">
      <w:bodyDiv w:val="1"/>
      <w:marLeft w:val="0"/>
      <w:marRight w:val="0"/>
      <w:marTop w:val="0"/>
      <w:marBottom w:val="0"/>
      <w:divBdr>
        <w:top w:val="none" w:sz="0" w:space="0" w:color="auto"/>
        <w:left w:val="none" w:sz="0" w:space="0" w:color="auto"/>
        <w:bottom w:val="none" w:sz="0" w:space="0" w:color="auto"/>
        <w:right w:val="none" w:sz="0" w:space="0" w:color="auto"/>
      </w:divBdr>
    </w:div>
    <w:div w:id="888153342">
      <w:bodyDiv w:val="1"/>
      <w:marLeft w:val="0"/>
      <w:marRight w:val="0"/>
      <w:marTop w:val="0"/>
      <w:marBottom w:val="0"/>
      <w:divBdr>
        <w:top w:val="none" w:sz="0" w:space="0" w:color="auto"/>
        <w:left w:val="none" w:sz="0" w:space="0" w:color="auto"/>
        <w:bottom w:val="none" w:sz="0" w:space="0" w:color="auto"/>
        <w:right w:val="none" w:sz="0" w:space="0" w:color="auto"/>
      </w:divBdr>
    </w:div>
    <w:div w:id="888539872">
      <w:bodyDiv w:val="1"/>
      <w:marLeft w:val="0"/>
      <w:marRight w:val="0"/>
      <w:marTop w:val="0"/>
      <w:marBottom w:val="0"/>
      <w:divBdr>
        <w:top w:val="none" w:sz="0" w:space="0" w:color="auto"/>
        <w:left w:val="none" w:sz="0" w:space="0" w:color="auto"/>
        <w:bottom w:val="none" w:sz="0" w:space="0" w:color="auto"/>
        <w:right w:val="none" w:sz="0" w:space="0" w:color="auto"/>
      </w:divBdr>
    </w:div>
    <w:div w:id="891620458">
      <w:bodyDiv w:val="1"/>
      <w:marLeft w:val="0"/>
      <w:marRight w:val="0"/>
      <w:marTop w:val="0"/>
      <w:marBottom w:val="0"/>
      <w:divBdr>
        <w:top w:val="none" w:sz="0" w:space="0" w:color="auto"/>
        <w:left w:val="none" w:sz="0" w:space="0" w:color="auto"/>
        <w:bottom w:val="none" w:sz="0" w:space="0" w:color="auto"/>
        <w:right w:val="none" w:sz="0" w:space="0" w:color="auto"/>
      </w:divBdr>
    </w:div>
    <w:div w:id="892929718">
      <w:bodyDiv w:val="1"/>
      <w:marLeft w:val="0"/>
      <w:marRight w:val="0"/>
      <w:marTop w:val="0"/>
      <w:marBottom w:val="0"/>
      <w:divBdr>
        <w:top w:val="none" w:sz="0" w:space="0" w:color="auto"/>
        <w:left w:val="none" w:sz="0" w:space="0" w:color="auto"/>
        <w:bottom w:val="none" w:sz="0" w:space="0" w:color="auto"/>
        <w:right w:val="none" w:sz="0" w:space="0" w:color="auto"/>
      </w:divBdr>
    </w:div>
    <w:div w:id="893156388">
      <w:bodyDiv w:val="1"/>
      <w:marLeft w:val="0"/>
      <w:marRight w:val="0"/>
      <w:marTop w:val="0"/>
      <w:marBottom w:val="0"/>
      <w:divBdr>
        <w:top w:val="none" w:sz="0" w:space="0" w:color="auto"/>
        <w:left w:val="none" w:sz="0" w:space="0" w:color="auto"/>
        <w:bottom w:val="none" w:sz="0" w:space="0" w:color="auto"/>
        <w:right w:val="none" w:sz="0" w:space="0" w:color="auto"/>
      </w:divBdr>
    </w:div>
    <w:div w:id="895822629">
      <w:bodyDiv w:val="1"/>
      <w:marLeft w:val="0"/>
      <w:marRight w:val="0"/>
      <w:marTop w:val="0"/>
      <w:marBottom w:val="0"/>
      <w:divBdr>
        <w:top w:val="none" w:sz="0" w:space="0" w:color="auto"/>
        <w:left w:val="none" w:sz="0" w:space="0" w:color="auto"/>
        <w:bottom w:val="none" w:sz="0" w:space="0" w:color="auto"/>
        <w:right w:val="none" w:sz="0" w:space="0" w:color="auto"/>
      </w:divBdr>
    </w:div>
    <w:div w:id="896433321">
      <w:bodyDiv w:val="1"/>
      <w:marLeft w:val="0"/>
      <w:marRight w:val="0"/>
      <w:marTop w:val="0"/>
      <w:marBottom w:val="0"/>
      <w:divBdr>
        <w:top w:val="none" w:sz="0" w:space="0" w:color="auto"/>
        <w:left w:val="none" w:sz="0" w:space="0" w:color="auto"/>
        <w:bottom w:val="none" w:sz="0" w:space="0" w:color="auto"/>
        <w:right w:val="none" w:sz="0" w:space="0" w:color="auto"/>
      </w:divBdr>
    </w:div>
    <w:div w:id="907494255">
      <w:bodyDiv w:val="1"/>
      <w:marLeft w:val="0"/>
      <w:marRight w:val="0"/>
      <w:marTop w:val="0"/>
      <w:marBottom w:val="0"/>
      <w:divBdr>
        <w:top w:val="none" w:sz="0" w:space="0" w:color="auto"/>
        <w:left w:val="none" w:sz="0" w:space="0" w:color="auto"/>
        <w:bottom w:val="none" w:sz="0" w:space="0" w:color="auto"/>
        <w:right w:val="none" w:sz="0" w:space="0" w:color="auto"/>
      </w:divBdr>
    </w:div>
    <w:div w:id="913121602">
      <w:bodyDiv w:val="1"/>
      <w:marLeft w:val="0"/>
      <w:marRight w:val="0"/>
      <w:marTop w:val="0"/>
      <w:marBottom w:val="0"/>
      <w:divBdr>
        <w:top w:val="none" w:sz="0" w:space="0" w:color="auto"/>
        <w:left w:val="none" w:sz="0" w:space="0" w:color="auto"/>
        <w:bottom w:val="none" w:sz="0" w:space="0" w:color="auto"/>
        <w:right w:val="none" w:sz="0" w:space="0" w:color="auto"/>
      </w:divBdr>
    </w:div>
    <w:div w:id="916787829">
      <w:bodyDiv w:val="1"/>
      <w:marLeft w:val="0"/>
      <w:marRight w:val="0"/>
      <w:marTop w:val="0"/>
      <w:marBottom w:val="0"/>
      <w:divBdr>
        <w:top w:val="none" w:sz="0" w:space="0" w:color="auto"/>
        <w:left w:val="none" w:sz="0" w:space="0" w:color="auto"/>
        <w:bottom w:val="none" w:sz="0" w:space="0" w:color="auto"/>
        <w:right w:val="none" w:sz="0" w:space="0" w:color="auto"/>
      </w:divBdr>
    </w:div>
    <w:div w:id="918903000">
      <w:bodyDiv w:val="1"/>
      <w:marLeft w:val="0"/>
      <w:marRight w:val="0"/>
      <w:marTop w:val="0"/>
      <w:marBottom w:val="0"/>
      <w:divBdr>
        <w:top w:val="none" w:sz="0" w:space="0" w:color="auto"/>
        <w:left w:val="none" w:sz="0" w:space="0" w:color="auto"/>
        <w:bottom w:val="none" w:sz="0" w:space="0" w:color="auto"/>
        <w:right w:val="none" w:sz="0" w:space="0" w:color="auto"/>
      </w:divBdr>
    </w:div>
    <w:div w:id="925724176">
      <w:bodyDiv w:val="1"/>
      <w:marLeft w:val="0"/>
      <w:marRight w:val="0"/>
      <w:marTop w:val="0"/>
      <w:marBottom w:val="0"/>
      <w:divBdr>
        <w:top w:val="none" w:sz="0" w:space="0" w:color="auto"/>
        <w:left w:val="none" w:sz="0" w:space="0" w:color="auto"/>
        <w:bottom w:val="none" w:sz="0" w:space="0" w:color="auto"/>
        <w:right w:val="none" w:sz="0" w:space="0" w:color="auto"/>
      </w:divBdr>
    </w:div>
    <w:div w:id="937717775">
      <w:bodyDiv w:val="1"/>
      <w:marLeft w:val="0"/>
      <w:marRight w:val="0"/>
      <w:marTop w:val="0"/>
      <w:marBottom w:val="0"/>
      <w:divBdr>
        <w:top w:val="none" w:sz="0" w:space="0" w:color="auto"/>
        <w:left w:val="none" w:sz="0" w:space="0" w:color="auto"/>
        <w:bottom w:val="none" w:sz="0" w:space="0" w:color="auto"/>
        <w:right w:val="none" w:sz="0" w:space="0" w:color="auto"/>
      </w:divBdr>
    </w:div>
    <w:div w:id="938870391">
      <w:bodyDiv w:val="1"/>
      <w:marLeft w:val="0"/>
      <w:marRight w:val="0"/>
      <w:marTop w:val="0"/>
      <w:marBottom w:val="0"/>
      <w:divBdr>
        <w:top w:val="none" w:sz="0" w:space="0" w:color="auto"/>
        <w:left w:val="none" w:sz="0" w:space="0" w:color="auto"/>
        <w:bottom w:val="none" w:sz="0" w:space="0" w:color="auto"/>
        <w:right w:val="none" w:sz="0" w:space="0" w:color="auto"/>
      </w:divBdr>
    </w:div>
    <w:div w:id="943460958">
      <w:bodyDiv w:val="1"/>
      <w:marLeft w:val="0"/>
      <w:marRight w:val="0"/>
      <w:marTop w:val="0"/>
      <w:marBottom w:val="0"/>
      <w:divBdr>
        <w:top w:val="none" w:sz="0" w:space="0" w:color="auto"/>
        <w:left w:val="none" w:sz="0" w:space="0" w:color="auto"/>
        <w:bottom w:val="none" w:sz="0" w:space="0" w:color="auto"/>
        <w:right w:val="none" w:sz="0" w:space="0" w:color="auto"/>
      </w:divBdr>
    </w:div>
    <w:div w:id="944463614">
      <w:bodyDiv w:val="1"/>
      <w:marLeft w:val="0"/>
      <w:marRight w:val="0"/>
      <w:marTop w:val="0"/>
      <w:marBottom w:val="0"/>
      <w:divBdr>
        <w:top w:val="none" w:sz="0" w:space="0" w:color="auto"/>
        <w:left w:val="none" w:sz="0" w:space="0" w:color="auto"/>
        <w:bottom w:val="none" w:sz="0" w:space="0" w:color="auto"/>
        <w:right w:val="none" w:sz="0" w:space="0" w:color="auto"/>
      </w:divBdr>
    </w:div>
    <w:div w:id="957103295">
      <w:bodyDiv w:val="1"/>
      <w:marLeft w:val="0"/>
      <w:marRight w:val="0"/>
      <w:marTop w:val="0"/>
      <w:marBottom w:val="0"/>
      <w:divBdr>
        <w:top w:val="none" w:sz="0" w:space="0" w:color="auto"/>
        <w:left w:val="none" w:sz="0" w:space="0" w:color="auto"/>
        <w:bottom w:val="none" w:sz="0" w:space="0" w:color="auto"/>
        <w:right w:val="none" w:sz="0" w:space="0" w:color="auto"/>
      </w:divBdr>
    </w:div>
    <w:div w:id="959991279">
      <w:bodyDiv w:val="1"/>
      <w:marLeft w:val="0"/>
      <w:marRight w:val="0"/>
      <w:marTop w:val="0"/>
      <w:marBottom w:val="0"/>
      <w:divBdr>
        <w:top w:val="none" w:sz="0" w:space="0" w:color="auto"/>
        <w:left w:val="none" w:sz="0" w:space="0" w:color="auto"/>
        <w:bottom w:val="none" w:sz="0" w:space="0" w:color="auto"/>
        <w:right w:val="none" w:sz="0" w:space="0" w:color="auto"/>
      </w:divBdr>
    </w:div>
    <w:div w:id="962153344">
      <w:bodyDiv w:val="1"/>
      <w:marLeft w:val="0"/>
      <w:marRight w:val="0"/>
      <w:marTop w:val="0"/>
      <w:marBottom w:val="0"/>
      <w:divBdr>
        <w:top w:val="none" w:sz="0" w:space="0" w:color="auto"/>
        <w:left w:val="none" w:sz="0" w:space="0" w:color="auto"/>
        <w:bottom w:val="none" w:sz="0" w:space="0" w:color="auto"/>
        <w:right w:val="none" w:sz="0" w:space="0" w:color="auto"/>
      </w:divBdr>
    </w:div>
    <w:div w:id="965157395">
      <w:bodyDiv w:val="1"/>
      <w:marLeft w:val="0"/>
      <w:marRight w:val="0"/>
      <w:marTop w:val="0"/>
      <w:marBottom w:val="0"/>
      <w:divBdr>
        <w:top w:val="none" w:sz="0" w:space="0" w:color="auto"/>
        <w:left w:val="none" w:sz="0" w:space="0" w:color="auto"/>
        <w:bottom w:val="none" w:sz="0" w:space="0" w:color="auto"/>
        <w:right w:val="none" w:sz="0" w:space="0" w:color="auto"/>
      </w:divBdr>
    </w:div>
    <w:div w:id="965238005">
      <w:bodyDiv w:val="1"/>
      <w:marLeft w:val="0"/>
      <w:marRight w:val="0"/>
      <w:marTop w:val="0"/>
      <w:marBottom w:val="0"/>
      <w:divBdr>
        <w:top w:val="none" w:sz="0" w:space="0" w:color="auto"/>
        <w:left w:val="none" w:sz="0" w:space="0" w:color="auto"/>
        <w:bottom w:val="none" w:sz="0" w:space="0" w:color="auto"/>
        <w:right w:val="none" w:sz="0" w:space="0" w:color="auto"/>
      </w:divBdr>
    </w:div>
    <w:div w:id="966356099">
      <w:bodyDiv w:val="1"/>
      <w:marLeft w:val="0"/>
      <w:marRight w:val="0"/>
      <w:marTop w:val="0"/>
      <w:marBottom w:val="0"/>
      <w:divBdr>
        <w:top w:val="none" w:sz="0" w:space="0" w:color="auto"/>
        <w:left w:val="none" w:sz="0" w:space="0" w:color="auto"/>
        <w:bottom w:val="none" w:sz="0" w:space="0" w:color="auto"/>
        <w:right w:val="none" w:sz="0" w:space="0" w:color="auto"/>
      </w:divBdr>
    </w:div>
    <w:div w:id="966935948">
      <w:bodyDiv w:val="1"/>
      <w:marLeft w:val="0"/>
      <w:marRight w:val="0"/>
      <w:marTop w:val="0"/>
      <w:marBottom w:val="0"/>
      <w:divBdr>
        <w:top w:val="none" w:sz="0" w:space="0" w:color="auto"/>
        <w:left w:val="none" w:sz="0" w:space="0" w:color="auto"/>
        <w:bottom w:val="none" w:sz="0" w:space="0" w:color="auto"/>
        <w:right w:val="none" w:sz="0" w:space="0" w:color="auto"/>
      </w:divBdr>
    </w:div>
    <w:div w:id="978538877">
      <w:bodyDiv w:val="1"/>
      <w:marLeft w:val="0"/>
      <w:marRight w:val="0"/>
      <w:marTop w:val="0"/>
      <w:marBottom w:val="0"/>
      <w:divBdr>
        <w:top w:val="none" w:sz="0" w:space="0" w:color="auto"/>
        <w:left w:val="none" w:sz="0" w:space="0" w:color="auto"/>
        <w:bottom w:val="none" w:sz="0" w:space="0" w:color="auto"/>
        <w:right w:val="none" w:sz="0" w:space="0" w:color="auto"/>
      </w:divBdr>
    </w:div>
    <w:div w:id="984165967">
      <w:bodyDiv w:val="1"/>
      <w:marLeft w:val="0"/>
      <w:marRight w:val="0"/>
      <w:marTop w:val="0"/>
      <w:marBottom w:val="0"/>
      <w:divBdr>
        <w:top w:val="none" w:sz="0" w:space="0" w:color="auto"/>
        <w:left w:val="none" w:sz="0" w:space="0" w:color="auto"/>
        <w:bottom w:val="none" w:sz="0" w:space="0" w:color="auto"/>
        <w:right w:val="none" w:sz="0" w:space="0" w:color="auto"/>
      </w:divBdr>
    </w:div>
    <w:div w:id="984166439">
      <w:bodyDiv w:val="1"/>
      <w:marLeft w:val="0"/>
      <w:marRight w:val="0"/>
      <w:marTop w:val="0"/>
      <w:marBottom w:val="0"/>
      <w:divBdr>
        <w:top w:val="none" w:sz="0" w:space="0" w:color="auto"/>
        <w:left w:val="none" w:sz="0" w:space="0" w:color="auto"/>
        <w:bottom w:val="none" w:sz="0" w:space="0" w:color="auto"/>
        <w:right w:val="none" w:sz="0" w:space="0" w:color="auto"/>
      </w:divBdr>
    </w:div>
    <w:div w:id="988242573">
      <w:bodyDiv w:val="1"/>
      <w:marLeft w:val="0"/>
      <w:marRight w:val="0"/>
      <w:marTop w:val="0"/>
      <w:marBottom w:val="0"/>
      <w:divBdr>
        <w:top w:val="none" w:sz="0" w:space="0" w:color="auto"/>
        <w:left w:val="none" w:sz="0" w:space="0" w:color="auto"/>
        <w:bottom w:val="none" w:sz="0" w:space="0" w:color="auto"/>
        <w:right w:val="none" w:sz="0" w:space="0" w:color="auto"/>
      </w:divBdr>
    </w:div>
    <w:div w:id="999432012">
      <w:bodyDiv w:val="1"/>
      <w:marLeft w:val="0"/>
      <w:marRight w:val="0"/>
      <w:marTop w:val="0"/>
      <w:marBottom w:val="0"/>
      <w:divBdr>
        <w:top w:val="none" w:sz="0" w:space="0" w:color="auto"/>
        <w:left w:val="none" w:sz="0" w:space="0" w:color="auto"/>
        <w:bottom w:val="none" w:sz="0" w:space="0" w:color="auto"/>
        <w:right w:val="none" w:sz="0" w:space="0" w:color="auto"/>
      </w:divBdr>
    </w:div>
    <w:div w:id="1000238229">
      <w:bodyDiv w:val="1"/>
      <w:marLeft w:val="0"/>
      <w:marRight w:val="0"/>
      <w:marTop w:val="0"/>
      <w:marBottom w:val="0"/>
      <w:divBdr>
        <w:top w:val="none" w:sz="0" w:space="0" w:color="auto"/>
        <w:left w:val="none" w:sz="0" w:space="0" w:color="auto"/>
        <w:bottom w:val="none" w:sz="0" w:space="0" w:color="auto"/>
        <w:right w:val="none" w:sz="0" w:space="0" w:color="auto"/>
      </w:divBdr>
    </w:div>
    <w:div w:id="1002201888">
      <w:bodyDiv w:val="1"/>
      <w:marLeft w:val="0"/>
      <w:marRight w:val="0"/>
      <w:marTop w:val="0"/>
      <w:marBottom w:val="0"/>
      <w:divBdr>
        <w:top w:val="none" w:sz="0" w:space="0" w:color="auto"/>
        <w:left w:val="none" w:sz="0" w:space="0" w:color="auto"/>
        <w:bottom w:val="none" w:sz="0" w:space="0" w:color="auto"/>
        <w:right w:val="none" w:sz="0" w:space="0" w:color="auto"/>
      </w:divBdr>
    </w:div>
    <w:div w:id="1003094227">
      <w:bodyDiv w:val="1"/>
      <w:marLeft w:val="0"/>
      <w:marRight w:val="0"/>
      <w:marTop w:val="0"/>
      <w:marBottom w:val="0"/>
      <w:divBdr>
        <w:top w:val="none" w:sz="0" w:space="0" w:color="auto"/>
        <w:left w:val="none" w:sz="0" w:space="0" w:color="auto"/>
        <w:bottom w:val="none" w:sz="0" w:space="0" w:color="auto"/>
        <w:right w:val="none" w:sz="0" w:space="0" w:color="auto"/>
      </w:divBdr>
    </w:div>
    <w:div w:id="1006596206">
      <w:bodyDiv w:val="1"/>
      <w:marLeft w:val="0"/>
      <w:marRight w:val="0"/>
      <w:marTop w:val="0"/>
      <w:marBottom w:val="0"/>
      <w:divBdr>
        <w:top w:val="none" w:sz="0" w:space="0" w:color="auto"/>
        <w:left w:val="none" w:sz="0" w:space="0" w:color="auto"/>
        <w:bottom w:val="none" w:sz="0" w:space="0" w:color="auto"/>
        <w:right w:val="none" w:sz="0" w:space="0" w:color="auto"/>
      </w:divBdr>
    </w:div>
    <w:div w:id="1013455976">
      <w:bodyDiv w:val="1"/>
      <w:marLeft w:val="0"/>
      <w:marRight w:val="0"/>
      <w:marTop w:val="0"/>
      <w:marBottom w:val="0"/>
      <w:divBdr>
        <w:top w:val="none" w:sz="0" w:space="0" w:color="auto"/>
        <w:left w:val="none" w:sz="0" w:space="0" w:color="auto"/>
        <w:bottom w:val="none" w:sz="0" w:space="0" w:color="auto"/>
        <w:right w:val="none" w:sz="0" w:space="0" w:color="auto"/>
      </w:divBdr>
    </w:div>
    <w:div w:id="1014916397">
      <w:bodyDiv w:val="1"/>
      <w:marLeft w:val="0"/>
      <w:marRight w:val="0"/>
      <w:marTop w:val="0"/>
      <w:marBottom w:val="0"/>
      <w:divBdr>
        <w:top w:val="none" w:sz="0" w:space="0" w:color="auto"/>
        <w:left w:val="none" w:sz="0" w:space="0" w:color="auto"/>
        <w:bottom w:val="none" w:sz="0" w:space="0" w:color="auto"/>
        <w:right w:val="none" w:sz="0" w:space="0" w:color="auto"/>
      </w:divBdr>
    </w:div>
    <w:div w:id="1015183424">
      <w:bodyDiv w:val="1"/>
      <w:marLeft w:val="0"/>
      <w:marRight w:val="0"/>
      <w:marTop w:val="0"/>
      <w:marBottom w:val="0"/>
      <w:divBdr>
        <w:top w:val="none" w:sz="0" w:space="0" w:color="auto"/>
        <w:left w:val="none" w:sz="0" w:space="0" w:color="auto"/>
        <w:bottom w:val="none" w:sz="0" w:space="0" w:color="auto"/>
        <w:right w:val="none" w:sz="0" w:space="0" w:color="auto"/>
      </w:divBdr>
    </w:div>
    <w:div w:id="1016426226">
      <w:bodyDiv w:val="1"/>
      <w:marLeft w:val="0"/>
      <w:marRight w:val="0"/>
      <w:marTop w:val="0"/>
      <w:marBottom w:val="0"/>
      <w:divBdr>
        <w:top w:val="none" w:sz="0" w:space="0" w:color="auto"/>
        <w:left w:val="none" w:sz="0" w:space="0" w:color="auto"/>
        <w:bottom w:val="none" w:sz="0" w:space="0" w:color="auto"/>
        <w:right w:val="none" w:sz="0" w:space="0" w:color="auto"/>
      </w:divBdr>
    </w:div>
    <w:div w:id="1017853029">
      <w:bodyDiv w:val="1"/>
      <w:marLeft w:val="0"/>
      <w:marRight w:val="0"/>
      <w:marTop w:val="0"/>
      <w:marBottom w:val="0"/>
      <w:divBdr>
        <w:top w:val="none" w:sz="0" w:space="0" w:color="auto"/>
        <w:left w:val="none" w:sz="0" w:space="0" w:color="auto"/>
        <w:bottom w:val="none" w:sz="0" w:space="0" w:color="auto"/>
        <w:right w:val="none" w:sz="0" w:space="0" w:color="auto"/>
      </w:divBdr>
    </w:div>
    <w:div w:id="1018892007">
      <w:bodyDiv w:val="1"/>
      <w:marLeft w:val="0"/>
      <w:marRight w:val="0"/>
      <w:marTop w:val="0"/>
      <w:marBottom w:val="0"/>
      <w:divBdr>
        <w:top w:val="none" w:sz="0" w:space="0" w:color="auto"/>
        <w:left w:val="none" w:sz="0" w:space="0" w:color="auto"/>
        <w:bottom w:val="none" w:sz="0" w:space="0" w:color="auto"/>
        <w:right w:val="none" w:sz="0" w:space="0" w:color="auto"/>
      </w:divBdr>
    </w:div>
    <w:div w:id="1027213771">
      <w:bodyDiv w:val="1"/>
      <w:marLeft w:val="0"/>
      <w:marRight w:val="0"/>
      <w:marTop w:val="0"/>
      <w:marBottom w:val="0"/>
      <w:divBdr>
        <w:top w:val="none" w:sz="0" w:space="0" w:color="auto"/>
        <w:left w:val="none" w:sz="0" w:space="0" w:color="auto"/>
        <w:bottom w:val="none" w:sz="0" w:space="0" w:color="auto"/>
        <w:right w:val="none" w:sz="0" w:space="0" w:color="auto"/>
      </w:divBdr>
    </w:div>
    <w:div w:id="1031684505">
      <w:bodyDiv w:val="1"/>
      <w:marLeft w:val="0"/>
      <w:marRight w:val="0"/>
      <w:marTop w:val="0"/>
      <w:marBottom w:val="0"/>
      <w:divBdr>
        <w:top w:val="none" w:sz="0" w:space="0" w:color="auto"/>
        <w:left w:val="none" w:sz="0" w:space="0" w:color="auto"/>
        <w:bottom w:val="none" w:sz="0" w:space="0" w:color="auto"/>
        <w:right w:val="none" w:sz="0" w:space="0" w:color="auto"/>
      </w:divBdr>
    </w:div>
    <w:div w:id="1034840533">
      <w:bodyDiv w:val="1"/>
      <w:marLeft w:val="0"/>
      <w:marRight w:val="0"/>
      <w:marTop w:val="0"/>
      <w:marBottom w:val="0"/>
      <w:divBdr>
        <w:top w:val="none" w:sz="0" w:space="0" w:color="auto"/>
        <w:left w:val="none" w:sz="0" w:space="0" w:color="auto"/>
        <w:bottom w:val="none" w:sz="0" w:space="0" w:color="auto"/>
        <w:right w:val="none" w:sz="0" w:space="0" w:color="auto"/>
      </w:divBdr>
    </w:div>
    <w:div w:id="1045981845">
      <w:bodyDiv w:val="1"/>
      <w:marLeft w:val="0"/>
      <w:marRight w:val="0"/>
      <w:marTop w:val="0"/>
      <w:marBottom w:val="0"/>
      <w:divBdr>
        <w:top w:val="none" w:sz="0" w:space="0" w:color="auto"/>
        <w:left w:val="none" w:sz="0" w:space="0" w:color="auto"/>
        <w:bottom w:val="none" w:sz="0" w:space="0" w:color="auto"/>
        <w:right w:val="none" w:sz="0" w:space="0" w:color="auto"/>
      </w:divBdr>
    </w:div>
    <w:div w:id="1047724506">
      <w:bodyDiv w:val="1"/>
      <w:marLeft w:val="0"/>
      <w:marRight w:val="0"/>
      <w:marTop w:val="0"/>
      <w:marBottom w:val="0"/>
      <w:divBdr>
        <w:top w:val="none" w:sz="0" w:space="0" w:color="auto"/>
        <w:left w:val="none" w:sz="0" w:space="0" w:color="auto"/>
        <w:bottom w:val="none" w:sz="0" w:space="0" w:color="auto"/>
        <w:right w:val="none" w:sz="0" w:space="0" w:color="auto"/>
      </w:divBdr>
    </w:div>
    <w:div w:id="1049842211">
      <w:bodyDiv w:val="1"/>
      <w:marLeft w:val="0"/>
      <w:marRight w:val="0"/>
      <w:marTop w:val="0"/>
      <w:marBottom w:val="0"/>
      <w:divBdr>
        <w:top w:val="none" w:sz="0" w:space="0" w:color="auto"/>
        <w:left w:val="none" w:sz="0" w:space="0" w:color="auto"/>
        <w:bottom w:val="none" w:sz="0" w:space="0" w:color="auto"/>
        <w:right w:val="none" w:sz="0" w:space="0" w:color="auto"/>
      </w:divBdr>
    </w:div>
    <w:div w:id="1052576076">
      <w:bodyDiv w:val="1"/>
      <w:marLeft w:val="0"/>
      <w:marRight w:val="0"/>
      <w:marTop w:val="0"/>
      <w:marBottom w:val="0"/>
      <w:divBdr>
        <w:top w:val="none" w:sz="0" w:space="0" w:color="auto"/>
        <w:left w:val="none" w:sz="0" w:space="0" w:color="auto"/>
        <w:bottom w:val="none" w:sz="0" w:space="0" w:color="auto"/>
        <w:right w:val="none" w:sz="0" w:space="0" w:color="auto"/>
      </w:divBdr>
    </w:div>
    <w:div w:id="1055932790">
      <w:bodyDiv w:val="1"/>
      <w:marLeft w:val="0"/>
      <w:marRight w:val="0"/>
      <w:marTop w:val="0"/>
      <w:marBottom w:val="0"/>
      <w:divBdr>
        <w:top w:val="none" w:sz="0" w:space="0" w:color="auto"/>
        <w:left w:val="none" w:sz="0" w:space="0" w:color="auto"/>
        <w:bottom w:val="none" w:sz="0" w:space="0" w:color="auto"/>
        <w:right w:val="none" w:sz="0" w:space="0" w:color="auto"/>
      </w:divBdr>
    </w:div>
    <w:div w:id="1056050022">
      <w:bodyDiv w:val="1"/>
      <w:marLeft w:val="0"/>
      <w:marRight w:val="0"/>
      <w:marTop w:val="0"/>
      <w:marBottom w:val="0"/>
      <w:divBdr>
        <w:top w:val="none" w:sz="0" w:space="0" w:color="auto"/>
        <w:left w:val="none" w:sz="0" w:space="0" w:color="auto"/>
        <w:bottom w:val="none" w:sz="0" w:space="0" w:color="auto"/>
        <w:right w:val="none" w:sz="0" w:space="0" w:color="auto"/>
      </w:divBdr>
    </w:div>
    <w:div w:id="1060059197">
      <w:bodyDiv w:val="1"/>
      <w:marLeft w:val="0"/>
      <w:marRight w:val="0"/>
      <w:marTop w:val="0"/>
      <w:marBottom w:val="0"/>
      <w:divBdr>
        <w:top w:val="none" w:sz="0" w:space="0" w:color="auto"/>
        <w:left w:val="none" w:sz="0" w:space="0" w:color="auto"/>
        <w:bottom w:val="none" w:sz="0" w:space="0" w:color="auto"/>
        <w:right w:val="none" w:sz="0" w:space="0" w:color="auto"/>
      </w:divBdr>
    </w:div>
    <w:div w:id="1060253389">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61754069">
      <w:bodyDiv w:val="1"/>
      <w:marLeft w:val="0"/>
      <w:marRight w:val="0"/>
      <w:marTop w:val="0"/>
      <w:marBottom w:val="0"/>
      <w:divBdr>
        <w:top w:val="none" w:sz="0" w:space="0" w:color="auto"/>
        <w:left w:val="none" w:sz="0" w:space="0" w:color="auto"/>
        <w:bottom w:val="none" w:sz="0" w:space="0" w:color="auto"/>
        <w:right w:val="none" w:sz="0" w:space="0" w:color="auto"/>
      </w:divBdr>
    </w:div>
    <w:div w:id="1064524486">
      <w:bodyDiv w:val="1"/>
      <w:marLeft w:val="0"/>
      <w:marRight w:val="0"/>
      <w:marTop w:val="0"/>
      <w:marBottom w:val="0"/>
      <w:divBdr>
        <w:top w:val="none" w:sz="0" w:space="0" w:color="auto"/>
        <w:left w:val="none" w:sz="0" w:space="0" w:color="auto"/>
        <w:bottom w:val="none" w:sz="0" w:space="0" w:color="auto"/>
        <w:right w:val="none" w:sz="0" w:space="0" w:color="auto"/>
      </w:divBdr>
    </w:div>
    <w:div w:id="1065490728">
      <w:bodyDiv w:val="1"/>
      <w:marLeft w:val="0"/>
      <w:marRight w:val="0"/>
      <w:marTop w:val="0"/>
      <w:marBottom w:val="0"/>
      <w:divBdr>
        <w:top w:val="none" w:sz="0" w:space="0" w:color="auto"/>
        <w:left w:val="none" w:sz="0" w:space="0" w:color="auto"/>
        <w:bottom w:val="none" w:sz="0" w:space="0" w:color="auto"/>
        <w:right w:val="none" w:sz="0" w:space="0" w:color="auto"/>
      </w:divBdr>
    </w:div>
    <w:div w:id="1070541976">
      <w:bodyDiv w:val="1"/>
      <w:marLeft w:val="0"/>
      <w:marRight w:val="0"/>
      <w:marTop w:val="0"/>
      <w:marBottom w:val="0"/>
      <w:divBdr>
        <w:top w:val="none" w:sz="0" w:space="0" w:color="auto"/>
        <w:left w:val="none" w:sz="0" w:space="0" w:color="auto"/>
        <w:bottom w:val="none" w:sz="0" w:space="0" w:color="auto"/>
        <w:right w:val="none" w:sz="0" w:space="0" w:color="auto"/>
      </w:divBdr>
    </w:div>
    <w:div w:id="1071150675">
      <w:bodyDiv w:val="1"/>
      <w:marLeft w:val="0"/>
      <w:marRight w:val="0"/>
      <w:marTop w:val="0"/>
      <w:marBottom w:val="0"/>
      <w:divBdr>
        <w:top w:val="none" w:sz="0" w:space="0" w:color="auto"/>
        <w:left w:val="none" w:sz="0" w:space="0" w:color="auto"/>
        <w:bottom w:val="none" w:sz="0" w:space="0" w:color="auto"/>
        <w:right w:val="none" w:sz="0" w:space="0" w:color="auto"/>
      </w:divBdr>
    </w:div>
    <w:div w:id="1073308535">
      <w:bodyDiv w:val="1"/>
      <w:marLeft w:val="0"/>
      <w:marRight w:val="0"/>
      <w:marTop w:val="0"/>
      <w:marBottom w:val="0"/>
      <w:divBdr>
        <w:top w:val="none" w:sz="0" w:space="0" w:color="auto"/>
        <w:left w:val="none" w:sz="0" w:space="0" w:color="auto"/>
        <w:bottom w:val="none" w:sz="0" w:space="0" w:color="auto"/>
        <w:right w:val="none" w:sz="0" w:space="0" w:color="auto"/>
      </w:divBdr>
    </w:div>
    <w:div w:id="1076174715">
      <w:bodyDiv w:val="1"/>
      <w:marLeft w:val="0"/>
      <w:marRight w:val="0"/>
      <w:marTop w:val="0"/>
      <w:marBottom w:val="0"/>
      <w:divBdr>
        <w:top w:val="none" w:sz="0" w:space="0" w:color="auto"/>
        <w:left w:val="none" w:sz="0" w:space="0" w:color="auto"/>
        <w:bottom w:val="none" w:sz="0" w:space="0" w:color="auto"/>
        <w:right w:val="none" w:sz="0" w:space="0" w:color="auto"/>
      </w:divBdr>
    </w:div>
    <w:div w:id="1076434000">
      <w:bodyDiv w:val="1"/>
      <w:marLeft w:val="0"/>
      <w:marRight w:val="0"/>
      <w:marTop w:val="0"/>
      <w:marBottom w:val="0"/>
      <w:divBdr>
        <w:top w:val="none" w:sz="0" w:space="0" w:color="auto"/>
        <w:left w:val="none" w:sz="0" w:space="0" w:color="auto"/>
        <w:bottom w:val="none" w:sz="0" w:space="0" w:color="auto"/>
        <w:right w:val="none" w:sz="0" w:space="0" w:color="auto"/>
      </w:divBdr>
    </w:div>
    <w:div w:id="1082065579">
      <w:bodyDiv w:val="1"/>
      <w:marLeft w:val="0"/>
      <w:marRight w:val="0"/>
      <w:marTop w:val="0"/>
      <w:marBottom w:val="0"/>
      <w:divBdr>
        <w:top w:val="none" w:sz="0" w:space="0" w:color="auto"/>
        <w:left w:val="none" w:sz="0" w:space="0" w:color="auto"/>
        <w:bottom w:val="none" w:sz="0" w:space="0" w:color="auto"/>
        <w:right w:val="none" w:sz="0" w:space="0" w:color="auto"/>
      </w:divBdr>
    </w:div>
    <w:div w:id="1086878140">
      <w:bodyDiv w:val="1"/>
      <w:marLeft w:val="0"/>
      <w:marRight w:val="0"/>
      <w:marTop w:val="0"/>
      <w:marBottom w:val="0"/>
      <w:divBdr>
        <w:top w:val="none" w:sz="0" w:space="0" w:color="auto"/>
        <w:left w:val="none" w:sz="0" w:space="0" w:color="auto"/>
        <w:bottom w:val="none" w:sz="0" w:space="0" w:color="auto"/>
        <w:right w:val="none" w:sz="0" w:space="0" w:color="auto"/>
      </w:divBdr>
    </w:div>
    <w:div w:id="1092512148">
      <w:bodyDiv w:val="1"/>
      <w:marLeft w:val="0"/>
      <w:marRight w:val="0"/>
      <w:marTop w:val="0"/>
      <w:marBottom w:val="0"/>
      <w:divBdr>
        <w:top w:val="none" w:sz="0" w:space="0" w:color="auto"/>
        <w:left w:val="none" w:sz="0" w:space="0" w:color="auto"/>
        <w:bottom w:val="none" w:sz="0" w:space="0" w:color="auto"/>
        <w:right w:val="none" w:sz="0" w:space="0" w:color="auto"/>
      </w:divBdr>
    </w:div>
    <w:div w:id="1095781765">
      <w:bodyDiv w:val="1"/>
      <w:marLeft w:val="0"/>
      <w:marRight w:val="0"/>
      <w:marTop w:val="0"/>
      <w:marBottom w:val="0"/>
      <w:divBdr>
        <w:top w:val="none" w:sz="0" w:space="0" w:color="auto"/>
        <w:left w:val="none" w:sz="0" w:space="0" w:color="auto"/>
        <w:bottom w:val="none" w:sz="0" w:space="0" w:color="auto"/>
        <w:right w:val="none" w:sz="0" w:space="0" w:color="auto"/>
      </w:divBdr>
    </w:div>
    <w:div w:id="1100877948">
      <w:bodyDiv w:val="1"/>
      <w:marLeft w:val="0"/>
      <w:marRight w:val="0"/>
      <w:marTop w:val="0"/>
      <w:marBottom w:val="0"/>
      <w:divBdr>
        <w:top w:val="none" w:sz="0" w:space="0" w:color="auto"/>
        <w:left w:val="none" w:sz="0" w:space="0" w:color="auto"/>
        <w:bottom w:val="none" w:sz="0" w:space="0" w:color="auto"/>
        <w:right w:val="none" w:sz="0" w:space="0" w:color="auto"/>
      </w:divBdr>
    </w:div>
    <w:div w:id="1101027583">
      <w:bodyDiv w:val="1"/>
      <w:marLeft w:val="0"/>
      <w:marRight w:val="0"/>
      <w:marTop w:val="0"/>
      <w:marBottom w:val="0"/>
      <w:divBdr>
        <w:top w:val="none" w:sz="0" w:space="0" w:color="auto"/>
        <w:left w:val="none" w:sz="0" w:space="0" w:color="auto"/>
        <w:bottom w:val="none" w:sz="0" w:space="0" w:color="auto"/>
        <w:right w:val="none" w:sz="0" w:space="0" w:color="auto"/>
      </w:divBdr>
    </w:div>
    <w:div w:id="1102917238">
      <w:bodyDiv w:val="1"/>
      <w:marLeft w:val="0"/>
      <w:marRight w:val="0"/>
      <w:marTop w:val="0"/>
      <w:marBottom w:val="0"/>
      <w:divBdr>
        <w:top w:val="none" w:sz="0" w:space="0" w:color="auto"/>
        <w:left w:val="none" w:sz="0" w:space="0" w:color="auto"/>
        <w:bottom w:val="none" w:sz="0" w:space="0" w:color="auto"/>
        <w:right w:val="none" w:sz="0" w:space="0" w:color="auto"/>
      </w:divBdr>
    </w:div>
    <w:div w:id="1104154610">
      <w:bodyDiv w:val="1"/>
      <w:marLeft w:val="0"/>
      <w:marRight w:val="0"/>
      <w:marTop w:val="0"/>
      <w:marBottom w:val="0"/>
      <w:divBdr>
        <w:top w:val="none" w:sz="0" w:space="0" w:color="auto"/>
        <w:left w:val="none" w:sz="0" w:space="0" w:color="auto"/>
        <w:bottom w:val="none" w:sz="0" w:space="0" w:color="auto"/>
        <w:right w:val="none" w:sz="0" w:space="0" w:color="auto"/>
      </w:divBdr>
    </w:div>
    <w:div w:id="1105271601">
      <w:bodyDiv w:val="1"/>
      <w:marLeft w:val="0"/>
      <w:marRight w:val="0"/>
      <w:marTop w:val="0"/>
      <w:marBottom w:val="0"/>
      <w:divBdr>
        <w:top w:val="none" w:sz="0" w:space="0" w:color="auto"/>
        <w:left w:val="none" w:sz="0" w:space="0" w:color="auto"/>
        <w:bottom w:val="none" w:sz="0" w:space="0" w:color="auto"/>
        <w:right w:val="none" w:sz="0" w:space="0" w:color="auto"/>
      </w:divBdr>
    </w:div>
    <w:div w:id="1105275088">
      <w:bodyDiv w:val="1"/>
      <w:marLeft w:val="0"/>
      <w:marRight w:val="0"/>
      <w:marTop w:val="0"/>
      <w:marBottom w:val="0"/>
      <w:divBdr>
        <w:top w:val="none" w:sz="0" w:space="0" w:color="auto"/>
        <w:left w:val="none" w:sz="0" w:space="0" w:color="auto"/>
        <w:bottom w:val="none" w:sz="0" w:space="0" w:color="auto"/>
        <w:right w:val="none" w:sz="0" w:space="0" w:color="auto"/>
      </w:divBdr>
    </w:div>
    <w:div w:id="1108429354">
      <w:bodyDiv w:val="1"/>
      <w:marLeft w:val="0"/>
      <w:marRight w:val="0"/>
      <w:marTop w:val="0"/>
      <w:marBottom w:val="0"/>
      <w:divBdr>
        <w:top w:val="none" w:sz="0" w:space="0" w:color="auto"/>
        <w:left w:val="none" w:sz="0" w:space="0" w:color="auto"/>
        <w:bottom w:val="none" w:sz="0" w:space="0" w:color="auto"/>
        <w:right w:val="none" w:sz="0" w:space="0" w:color="auto"/>
      </w:divBdr>
    </w:div>
    <w:div w:id="1109353889">
      <w:bodyDiv w:val="1"/>
      <w:marLeft w:val="0"/>
      <w:marRight w:val="0"/>
      <w:marTop w:val="0"/>
      <w:marBottom w:val="0"/>
      <w:divBdr>
        <w:top w:val="none" w:sz="0" w:space="0" w:color="auto"/>
        <w:left w:val="none" w:sz="0" w:space="0" w:color="auto"/>
        <w:bottom w:val="none" w:sz="0" w:space="0" w:color="auto"/>
        <w:right w:val="none" w:sz="0" w:space="0" w:color="auto"/>
      </w:divBdr>
    </w:div>
    <w:div w:id="1115447537">
      <w:bodyDiv w:val="1"/>
      <w:marLeft w:val="0"/>
      <w:marRight w:val="0"/>
      <w:marTop w:val="0"/>
      <w:marBottom w:val="0"/>
      <w:divBdr>
        <w:top w:val="none" w:sz="0" w:space="0" w:color="auto"/>
        <w:left w:val="none" w:sz="0" w:space="0" w:color="auto"/>
        <w:bottom w:val="none" w:sz="0" w:space="0" w:color="auto"/>
        <w:right w:val="none" w:sz="0" w:space="0" w:color="auto"/>
      </w:divBdr>
    </w:div>
    <w:div w:id="1116022383">
      <w:bodyDiv w:val="1"/>
      <w:marLeft w:val="0"/>
      <w:marRight w:val="0"/>
      <w:marTop w:val="0"/>
      <w:marBottom w:val="0"/>
      <w:divBdr>
        <w:top w:val="none" w:sz="0" w:space="0" w:color="auto"/>
        <w:left w:val="none" w:sz="0" w:space="0" w:color="auto"/>
        <w:bottom w:val="none" w:sz="0" w:space="0" w:color="auto"/>
        <w:right w:val="none" w:sz="0" w:space="0" w:color="auto"/>
      </w:divBdr>
    </w:div>
    <w:div w:id="1120993643">
      <w:bodyDiv w:val="1"/>
      <w:marLeft w:val="0"/>
      <w:marRight w:val="0"/>
      <w:marTop w:val="0"/>
      <w:marBottom w:val="0"/>
      <w:divBdr>
        <w:top w:val="none" w:sz="0" w:space="0" w:color="auto"/>
        <w:left w:val="none" w:sz="0" w:space="0" w:color="auto"/>
        <w:bottom w:val="none" w:sz="0" w:space="0" w:color="auto"/>
        <w:right w:val="none" w:sz="0" w:space="0" w:color="auto"/>
      </w:divBdr>
    </w:div>
    <w:div w:id="1124468937">
      <w:bodyDiv w:val="1"/>
      <w:marLeft w:val="0"/>
      <w:marRight w:val="0"/>
      <w:marTop w:val="0"/>
      <w:marBottom w:val="0"/>
      <w:divBdr>
        <w:top w:val="none" w:sz="0" w:space="0" w:color="auto"/>
        <w:left w:val="none" w:sz="0" w:space="0" w:color="auto"/>
        <w:bottom w:val="none" w:sz="0" w:space="0" w:color="auto"/>
        <w:right w:val="none" w:sz="0" w:space="0" w:color="auto"/>
      </w:divBdr>
    </w:div>
    <w:div w:id="1129906762">
      <w:bodyDiv w:val="1"/>
      <w:marLeft w:val="0"/>
      <w:marRight w:val="0"/>
      <w:marTop w:val="0"/>
      <w:marBottom w:val="0"/>
      <w:divBdr>
        <w:top w:val="none" w:sz="0" w:space="0" w:color="auto"/>
        <w:left w:val="none" w:sz="0" w:space="0" w:color="auto"/>
        <w:bottom w:val="none" w:sz="0" w:space="0" w:color="auto"/>
        <w:right w:val="none" w:sz="0" w:space="0" w:color="auto"/>
      </w:divBdr>
    </w:div>
    <w:div w:id="1130436046">
      <w:bodyDiv w:val="1"/>
      <w:marLeft w:val="0"/>
      <w:marRight w:val="0"/>
      <w:marTop w:val="0"/>
      <w:marBottom w:val="0"/>
      <w:divBdr>
        <w:top w:val="none" w:sz="0" w:space="0" w:color="auto"/>
        <w:left w:val="none" w:sz="0" w:space="0" w:color="auto"/>
        <w:bottom w:val="none" w:sz="0" w:space="0" w:color="auto"/>
        <w:right w:val="none" w:sz="0" w:space="0" w:color="auto"/>
      </w:divBdr>
    </w:div>
    <w:div w:id="1131245539">
      <w:bodyDiv w:val="1"/>
      <w:marLeft w:val="0"/>
      <w:marRight w:val="0"/>
      <w:marTop w:val="0"/>
      <w:marBottom w:val="0"/>
      <w:divBdr>
        <w:top w:val="none" w:sz="0" w:space="0" w:color="auto"/>
        <w:left w:val="none" w:sz="0" w:space="0" w:color="auto"/>
        <w:bottom w:val="none" w:sz="0" w:space="0" w:color="auto"/>
        <w:right w:val="none" w:sz="0" w:space="0" w:color="auto"/>
      </w:divBdr>
    </w:div>
    <w:div w:id="1131553719">
      <w:bodyDiv w:val="1"/>
      <w:marLeft w:val="0"/>
      <w:marRight w:val="0"/>
      <w:marTop w:val="0"/>
      <w:marBottom w:val="0"/>
      <w:divBdr>
        <w:top w:val="none" w:sz="0" w:space="0" w:color="auto"/>
        <w:left w:val="none" w:sz="0" w:space="0" w:color="auto"/>
        <w:bottom w:val="none" w:sz="0" w:space="0" w:color="auto"/>
        <w:right w:val="none" w:sz="0" w:space="0" w:color="auto"/>
      </w:divBdr>
    </w:div>
    <w:div w:id="1131630782">
      <w:bodyDiv w:val="1"/>
      <w:marLeft w:val="0"/>
      <w:marRight w:val="0"/>
      <w:marTop w:val="0"/>
      <w:marBottom w:val="0"/>
      <w:divBdr>
        <w:top w:val="none" w:sz="0" w:space="0" w:color="auto"/>
        <w:left w:val="none" w:sz="0" w:space="0" w:color="auto"/>
        <w:bottom w:val="none" w:sz="0" w:space="0" w:color="auto"/>
        <w:right w:val="none" w:sz="0" w:space="0" w:color="auto"/>
      </w:divBdr>
    </w:div>
    <w:div w:id="1132331448">
      <w:bodyDiv w:val="1"/>
      <w:marLeft w:val="0"/>
      <w:marRight w:val="0"/>
      <w:marTop w:val="0"/>
      <w:marBottom w:val="0"/>
      <w:divBdr>
        <w:top w:val="none" w:sz="0" w:space="0" w:color="auto"/>
        <w:left w:val="none" w:sz="0" w:space="0" w:color="auto"/>
        <w:bottom w:val="none" w:sz="0" w:space="0" w:color="auto"/>
        <w:right w:val="none" w:sz="0" w:space="0" w:color="auto"/>
      </w:divBdr>
    </w:div>
    <w:div w:id="1133014639">
      <w:bodyDiv w:val="1"/>
      <w:marLeft w:val="0"/>
      <w:marRight w:val="0"/>
      <w:marTop w:val="0"/>
      <w:marBottom w:val="0"/>
      <w:divBdr>
        <w:top w:val="none" w:sz="0" w:space="0" w:color="auto"/>
        <w:left w:val="none" w:sz="0" w:space="0" w:color="auto"/>
        <w:bottom w:val="none" w:sz="0" w:space="0" w:color="auto"/>
        <w:right w:val="none" w:sz="0" w:space="0" w:color="auto"/>
      </w:divBdr>
    </w:div>
    <w:div w:id="1134446955">
      <w:bodyDiv w:val="1"/>
      <w:marLeft w:val="0"/>
      <w:marRight w:val="0"/>
      <w:marTop w:val="0"/>
      <w:marBottom w:val="0"/>
      <w:divBdr>
        <w:top w:val="none" w:sz="0" w:space="0" w:color="auto"/>
        <w:left w:val="none" w:sz="0" w:space="0" w:color="auto"/>
        <w:bottom w:val="none" w:sz="0" w:space="0" w:color="auto"/>
        <w:right w:val="none" w:sz="0" w:space="0" w:color="auto"/>
      </w:divBdr>
    </w:div>
    <w:div w:id="1138498706">
      <w:bodyDiv w:val="1"/>
      <w:marLeft w:val="0"/>
      <w:marRight w:val="0"/>
      <w:marTop w:val="0"/>
      <w:marBottom w:val="0"/>
      <w:divBdr>
        <w:top w:val="none" w:sz="0" w:space="0" w:color="auto"/>
        <w:left w:val="none" w:sz="0" w:space="0" w:color="auto"/>
        <w:bottom w:val="none" w:sz="0" w:space="0" w:color="auto"/>
        <w:right w:val="none" w:sz="0" w:space="0" w:color="auto"/>
      </w:divBdr>
    </w:div>
    <w:div w:id="1147160851">
      <w:bodyDiv w:val="1"/>
      <w:marLeft w:val="0"/>
      <w:marRight w:val="0"/>
      <w:marTop w:val="0"/>
      <w:marBottom w:val="0"/>
      <w:divBdr>
        <w:top w:val="none" w:sz="0" w:space="0" w:color="auto"/>
        <w:left w:val="none" w:sz="0" w:space="0" w:color="auto"/>
        <w:bottom w:val="none" w:sz="0" w:space="0" w:color="auto"/>
        <w:right w:val="none" w:sz="0" w:space="0" w:color="auto"/>
      </w:divBdr>
    </w:div>
    <w:div w:id="1149857348">
      <w:bodyDiv w:val="1"/>
      <w:marLeft w:val="0"/>
      <w:marRight w:val="0"/>
      <w:marTop w:val="0"/>
      <w:marBottom w:val="0"/>
      <w:divBdr>
        <w:top w:val="none" w:sz="0" w:space="0" w:color="auto"/>
        <w:left w:val="none" w:sz="0" w:space="0" w:color="auto"/>
        <w:bottom w:val="none" w:sz="0" w:space="0" w:color="auto"/>
        <w:right w:val="none" w:sz="0" w:space="0" w:color="auto"/>
      </w:divBdr>
    </w:div>
    <w:div w:id="1152873792">
      <w:bodyDiv w:val="1"/>
      <w:marLeft w:val="0"/>
      <w:marRight w:val="0"/>
      <w:marTop w:val="0"/>
      <w:marBottom w:val="0"/>
      <w:divBdr>
        <w:top w:val="none" w:sz="0" w:space="0" w:color="auto"/>
        <w:left w:val="none" w:sz="0" w:space="0" w:color="auto"/>
        <w:bottom w:val="none" w:sz="0" w:space="0" w:color="auto"/>
        <w:right w:val="none" w:sz="0" w:space="0" w:color="auto"/>
      </w:divBdr>
    </w:div>
    <w:div w:id="1154184116">
      <w:bodyDiv w:val="1"/>
      <w:marLeft w:val="0"/>
      <w:marRight w:val="0"/>
      <w:marTop w:val="0"/>
      <w:marBottom w:val="0"/>
      <w:divBdr>
        <w:top w:val="none" w:sz="0" w:space="0" w:color="auto"/>
        <w:left w:val="none" w:sz="0" w:space="0" w:color="auto"/>
        <w:bottom w:val="none" w:sz="0" w:space="0" w:color="auto"/>
        <w:right w:val="none" w:sz="0" w:space="0" w:color="auto"/>
      </w:divBdr>
    </w:div>
    <w:div w:id="1161654557">
      <w:bodyDiv w:val="1"/>
      <w:marLeft w:val="0"/>
      <w:marRight w:val="0"/>
      <w:marTop w:val="0"/>
      <w:marBottom w:val="0"/>
      <w:divBdr>
        <w:top w:val="none" w:sz="0" w:space="0" w:color="auto"/>
        <w:left w:val="none" w:sz="0" w:space="0" w:color="auto"/>
        <w:bottom w:val="none" w:sz="0" w:space="0" w:color="auto"/>
        <w:right w:val="none" w:sz="0" w:space="0" w:color="auto"/>
      </w:divBdr>
    </w:div>
    <w:div w:id="1163200894">
      <w:bodyDiv w:val="1"/>
      <w:marLeft w:val="0"/>
      <w:marRight w:val="0"/>
      <w:marTop w:val="0"/>
      <w:marBottom w:val="0"/>
      <w:divBdr>
        <w:top w:val="none" w:sz="0" w:space="0" w:color="auto"/>
        <w:left w:val="none" w:sz="0" w:space="0" w:color="auto"/>
        <w:bottom w:val="none" w:sz="0" w:space="0" w:color="auto"/>
        <w:right w:val="none" w:sz="0" w:space="0" w:color="auto"/>
      </w:divBdr>
    </w:div>
    <w:div w:id="1163204808">
      <w:bodyDiv w:val="1"/>
      <w:marLeft w:val="0"/>
      <w:marRight w:val="0"/>
      <w:marTop w:val="0"/>
      <w:marBottom w:val="0"/>
      <w:divBdr>
        <w:top w:val="none" w:sz="0" w:space="0" w:color="auto"/>
        <w:left w:val="none" w:sz="0" w:space="0" w:color="auto"/>
        <w:bottom w:val="none" w:sz="0" w:space="0" w:color="auto"/>
        <w:right w:val="none" w:sz="0" w:space="0" w:color="auto"/>
      </w:divBdr>
    </w:div>
    <w:div w:id="1174301685">
      <w:bodyDiv w:val="1"/>
      <w:marLeft w:val="0"/>
      <w:marRight w:val="0"/>
      <w:marTop w:val="0"/>
      <w:marBottom w:val="0"/>
      <w:divBdr>
        <w:top w:val="none" w:sz="0" w:space="0" w:color="auto"/>
        <w:left w:val="none" w:sz="0" w:space="0" w:color="auto"/>
        <w:bottom w:val="none" w:sz="0" w:space="0" w:color="auto"/>
        <w:right w:val="none" w:sz="0" w:space="0" w:color="auto"/>
      </w:divBdr>
    </w:div>
    <w:div w:id="1176841747">
      <w:bodyDiv w:val="1"/>
      <w:marLeft w:val="0"/>
      <w:marRight w:val="0"/>
      <w:marTop w:val="0"/>
      <w:marBottom w:val="0"/>
      <w:divBdr>
        <w:top w:val="none" w:sz="0" w:space="0" w:color="auto"/>
        <w:left w:val="none" w:sz="0" w:space="0" w:color="auto"/>
        <w:bottom w:val="none" w:sz="0" w:space="0" w:color="auto"/>
        <w:right w:val="none" w:sz="0" w:space="0" w:color="auto"/>
      </w:divBdr>
    </w:div>
    <w:div w:id="1177767961">
      <w:bodyDiv w:val="1"/>
      <w:marLeft w:val="0"/>
      <w:marRight w:val="0"/>
      <w:marTop w:val="0"/>
      <w:marBottom w:val="0"/>
      <w:divBdr>
        <w:top w:val="none" w:sz="0" w:space="0" w:color="auto"/>
        <w:left w:val="none" w:sz="0" w:space="0" w:color="auto"/>
        <w:bottom w:val="none" w:sz="0" w:space="0" w:color="auto"/>
        <w:right w:val="none" w:sz="0" w:space="0" w:color="auto"/>
      </w:divBdr>
    </w:div>
    <w:div w:id="1179193775">
      <w:bodyDiv w:val="1"/>
      <w:marLeft w:val="0"/>
      <w:marRight w:val="0"/>
      <w:marTop w:val="0"/>
      <w:marBottom w:val="0"/>
      <w:divBdr>
        <w:top w:val="none" w:sz="0" w:space="0" w:color="auto"/>
        <w:left w:val="none" w:sz="0" w:space="0" w:color="auto"/>
        <w:bottom w:val="none" w:sz="0" w:space="0" w:color="auto"/>
        <w:right w:val="none" w:sz="0" w:space="0" w:color="auto"/>
      </w:divBdr>
    </w:div>
    <w:div w:id="1180120843">
      <w:bodyDiv w:val="1"/>
      <w:marLeft w:val="0"/>
      <w:marRight w:val="0"/>
      <w:marTop w:val="0"/>
      <w:marBottom w:val="0"/>
      <w:divBdr>
        <w:top w:val="none" w:sz="0" w:space="0" w:color="auto"/>
        <w:left w:val="none" w:sz="0" w:space="0" w:color="auto"/>
        <w:bottom w:val="none" w:sz="0" w:space="0" w:color="auto"/>
        <w:right w:val="none" w:sz="0" w:space="0" w:color="auto"/>
      </w:divBdr>
    </w:div>
    <w:div w:id="1183976296">
      <w:bodyDiv w:val="1"/>
      <w:marLeft w:val="0"/>
      <w:marRight w:val="0"/>
      <w:marTop w:val="0"/>
      <w:marBottom w:val="0"/>
      <w:divBdr>
        <w:top w:val="none" w:sz="0" w:space="0" w:color="auto"/>
        <w:left w:val="none" w:sz="0" w:space="0" w:color="auto"/>
        <w:bottom w:val="none" w:sz="0" w:space="0" w:color="auto"/>
        <w:right w:val="none" w:sz="0" w:space="0" w:color="auto"/>
      </w:divBdr>
    </w:div>
    <w:div w:id="1187057115">
      <w:bodyDiv w:val="1"/>
      <w:marLeft w:val="0"/>
      <w:marRight w:val="0"/>
      <w:marTop w:val="0"/>
      <w:marBottom w:val="0"/>
      <w:divBdr>
        <w:top w:val="none" w:sz="0" w:space="0" w:color="auto"/>
        <w:left w:val="none" w:sz="0" w:space="0" w:color="auto"/>
        <w:bottom w:val="none" w:sz="0" w:space="0" w:color="auto"/>
        <w:right w:val="none" w:sz="0" w:space="0" w:color="auto"/>
      </w:divBdr>
    </w:div>
    <w:div w:id="1189218684">
      <w:bodyDiv w:val="1"/>
      <w:marLeft w:val="0"/>
      <w:marRight w:val="0"/>
      <w:marTop w:val="0"/>
      <w:marBottom w:val="0"/>
      <w:divBdr>
        <w:top w:val="none" w:sz="0" w:space="0" w:color="auto"/>
        <w:left w:val="none" w:sz="0" w:space="0" w:color="auto"/>
        <w:bottom w:val="none" w:sz="0" w:space="0" w:color="auto"/>
        <w:right w:val="none" w:sz="0" w:space="0" w:color="auto"/>
      </w:divBdr>
    </w:div>
    <w:div w:id="1191071124">
      <w:bodyDiv w:val="1"/>
      <w:marLeft w:val="0"/>
      <w:marRight w:val="0"/>
      <w:marTop w:val="0"/>
      <w:marBottom w:val="0"/>
      <w:divBdr>
        <w:top w:val="none" w:sz="0" w:space="0" w:color="auto"/>
        <w:left w:val="none" w:sz="0" w:space="0" w:color="auto"/>
        <w:bottom w:val="none" w:sz="0" w:space="0" w:color="auto"/>
        <w:right w:val="none" w:sz="0" w:space="0" w:color="auto"/>
      </w:divBdr>
    </w:div>
    <w:div w:id="1194146526">
      <w:bodyDiv w:val="1"/>
      <w:marLeft w:val="0"/>
      <w:marRight w:val="0"/>
      <w:marTop w:val="0"/>
      <w:marBottom w:val="0"/>
      <w:divBdr>
        <w:top w:val="none" w:sz="0" w:space="0" w:color="auto"/>
        <w:left w:val="none" w:sz="0" w:space="0" w:color="auto"/>
        <w:bottom w:val="none" w:sz="0" w:space="0" w:color="auto"/>
        <w:right w:val="none" w:sz="0" w:space="0" w:color="auto"/>
      </w:divBdr>
    </w:div>
    <w:div w:id="1197887579">
      <w:bodyDiv w:val="1"/>
      <w:marLeft w:val="0"/>
      <w:marRight w:val="0"/>
      <w:marTop w:val="0"/>
      <w:marBottom w:val="0"/>
      <w:divBdr>
        <w:top w:val="none" w:sz="0" w:space="0" w:color="auto"/>
        <w:left w:val="none" w:sz="0" w:space="0" w:color="auto"/>
        <w:bottom w:val="none" w:sz="0" w:space="0" w:color="auto"/>
        <w:right w:val="none" w:sz="0" w:space="0" w:color="auto"/>
      </w:divBdr>
    </w:div>
    <w:div w:id="1198809184">
      <w:bodyDiv w:val="1"/>
      <w:marLeft w:val="0"/>
      <w:marRight w:val="0"/>
      <w:marTop w:val="0"/>
      <w:marBottom w:val="0"/>
      <w:divBdr>
        <w:top w:val="none" w:sz="0" w:space="0" w:color="auto"/>
        <w:left w:val="none" w:sz="0" w:space="0" w:color="auto"/>
        <w:bottom w:val="none" w:sz="0" w:space="0" w:color="auto"/>
        <w:right w:val="none" w:sz="0" w:space="0" w:color="auto"/>
      </w:divBdr>
    </w:div>
    <w:div w:id="1199393337">
      <w:bodyDiv w:val="1"/>
      <w:marLeft w:val="0"/>
      <w:marRight w:val="0"/>
      <w:marTop w:val="0"/>
      <w:marBottom w:val="0"/>
      <w:divBdr>
        <w:top w:val="none" w:sz="0" w:space="0" w:color="auto"/>
        <w:left w:val="none" w:sz="0" w:space="0" w:color="auto"/>
        <w:bottom w:val="none" w:sz="0" w:space="0" w:color="auto"/>
        <w:right w:val="none" w:sz="0" w:space="0" w:color="auto"/>
      </w:divBdr>
    </w:div>
    <w:div w:id="1201824605">
      <w:bodyDiv w:val="1"/>
      <w:marLeft w:val="0"/>
      <w:marRight w:val="0"/>
      <w:marTop w:val="0"/>
      <w:marBottom w:val="0"/>
      <w:divBdr>
        <w:top w:val="none" w:sz="0" w:space="0" w:color="auto"/>
        <w:left w:val="none" w:sz="0" w:space="0" w:color="auto"/>
        <w:bottom w:val="none" w:sz="0" w:space="0" w:color="auto"/>
        <w:right w:val="none" w:sz="0" w:space="0" w:color="auto"/>
      </w:divBdr>
    </w:div>
    <w:div w:id="1202399492">
      <w:bodyDiv w:val="1"/>
      <w:marLeft w:val="0"/>
      <w:marRight w:val="0"/>
      <w:marTop w:val="0"/>
      <w:marBottom w:val="0"/>
      <w:divBdr>
        <w:top w:val="none" w:sz="0" w:space="0" w:color="auto"/>
        <w:left w:val="none" w:sz="0" w:space="0" w:color="auto"/>
        <w:bottom w:val="none" w:sz="0" w:space="0" w:color="auto"/>
        <w:right w:val="none" w:sz="0" w:space="0" w:color="auto"/>
      </w:divBdr>
    </w:div>
    <w:div w:id="1204172095">
      <w:bodyDiv w:val="1"/>
      <w:marLeft w:val="0"/>
      <w:marRight w:val="0"/>
      <w:marTop w:val="0"/>
      <w:marBottom w:val="0"/>
      <w:divBdr>
        <w:top w:val="none" w:sz="0" w:space="0" w:color="auto"/>
        <w:left w:val="none" w:sz="0" w:space="0" w:color="auto"/>
        <w:bottom w:val="none" w:sz="0" w:space="0" w:color="auto"/>
        <w:right w:val="none" w:sz="0" w:space="0" w:color="auto"/>
      </w:divBdr>
    </w:div>
    <w:div w:id="1205604327">
      <w:bodyDiv w:val="1"/>
      <w:marLeft w:val="0"/>
      <w:marRight w:val="0"/>
      <w:marTop w:val="0"/>
      <w:marBottom w:val="0"/>
      <w:divBdr>
        <w:top w:val="none" w:sz="0" w:space="0" w:color="auto"/>
        <w:left w:val="none" w:sz="0" w:space="0" w:color="auto"/>
        <w:bottom w:val="none" w:sz="0" w:space="0" w:color="auto"/>
        <w:right w:val="none" w:sz="0" w:space="0" w:color="auto"/>
      </w:divBdr>
    </w:div>
    <w:div w:id="1205797848">
      <w:bodyDiv w:val="1"/>
      <w:marLeft w:val="0"/>
      <w:marRight w:val="0"/>
      <w:marTop w:val="0"/>
      <w:marBottom w:val="0"/>
      <w:divBdr>
        <w:top w:val="none" w:sz="0" w:space="0" w:color="auto"/>
        <w:left w:val="none" w:sz="0" w:space="0" w:color="auto"/>
        <w:bottom w:val="none" w:sz="0" w:space="0" w:color="auto"/>
        <w:right w:val="none" w:sz="0" w:space="0" w:color="auto"/>
      </w:divBdr>
    </w:div>
    <w:div w:id="1206019461">
      <w:bodyDiv w:val="1"/>
      <w:marLeft w:val="0"/>
      <w:marRight w:val="0"/>
      <w:marTop w:val="0"/>
      <w:marBottom w:val="0"/>
      <w:divBdr>
        <w:top w:val="none" w:sz="0" w:space="0" w:color="auto"/>
        <w:left w:val="none" w:sz="0" w:space="0" w:color="auto"/>
        <w:bottom w:val="none" w:sz="0" w:space="0" w:color="auto"/>
        <w:right w:val="none" w:sz="0" w:space="0" w:color="auto"/>
      </w:divBdr>
    </w:div>
    <w:div w:id="1206337288">
      <w:bodyDiv w:val="1"/>
      <w:marLeft w:val="0"/>
      <w:marRight w:val="0"/>
      <w:marTop w:val="0"/>
      <w:marBottom w:val="0"/>
      <w:divBdr>
        <w:top w:val="none" w:sz="0" w:space="0" w:color="auto"/>
        <w:left w:val="none" w:sz="0" w:space="0" w:color="auto"/>
        <w:bottom w:val="none" w:sz="0" w:space="0" w:color="auto"/>
        <w:right w:val="none" w:sz="0" w:space="0" w:color="auto"/>
      </w:divBdr>
    </w:div>
    <w:div w:id="1209301510">
      <w:bodyDiv w:val="1"/>
      <w:marLeft w:val="0"/>
      <w:marRight w:val="0"/>
      <w:marTop w:val="0"/>
      <w:marBottom w:val="0"/>
      <w:divBdr>
        <w:top w:val="none" w:sz="0" w:space="0" w:color="auto"/>
        <w:left w:val="none" w:sz="0" w:space="0" w:color="auto"/>
        <w:bottom w:val="none" w:sz="0" w:space="0" w:color="auto"/>
        <w:right w:val="none" w:sz="0" w:space="0" w:color="auto"/>
      </w:divBdr>
    </w:div>
    <w:div w:id="1210530403">
      <w:bodyDiv w:val="1"/>
      <w:marLeft w:val="0"/>
      <w:marRight w:val="0"/>
      <w:marTop w:val="0"/>
      <w:marBottom w:val="0"/>
      <w:divBdr>
        <w:top w:val="none" w:sz="0" w:space="0" w:color="auto"/>
        <w:left w:val="none" w:sz="0" w:space="0" w:color="auto"/>
        <w:bottom w:val="none" w:sz="0" w:space="0" w:color="auto"/>
        <w:right w:val="none" w:sz="0" w:space="0" w:color="auto"/>
      </w:divBdr>
    </w:div>
    <w:div w:id="1211647555">
      <w:bodyDiv w:val="1"/>
      <w:marLeft w:val="0"/>
      <w:marRight w:val="0"/>
      <w:marTop w:val="0"/>
      <w:marBottom w:val="0"/>
      <w:divBdr>
        <w:top w:val="none" w:sz="0" w:space="0" w:color="auto"/>
        <w:left w:val="none" w:sz="0" w:space="0" w:color="auto"/>
        <w:bottom w:val="none" w:sz="0" w:space="0" w:color="auto"/>
        <w:right w:val="none" w:sz="0" w:space="0" w:color="auto"/>
      </w:divBdr>
    </w:div>
    <w:div w:id="1212306788">
      <w:bodyDiv w:val="1"/>
      <w:marLeft w:val="0"/>
      <w:marRight w:val="0"/>
      <w:marTop w:val="0"/>
      <w:marBottom w:val="0"/>
      <w:divBdr>
        <w:top w:val="none" w:sz="0" w:space="0" w:color="auto"/>
        <w:left w:val="none" w:sz="0" w:space="0" w:color="auto"/>
        <w:bottom w:val="none" w:sz="0" w:space="0" w:color="auto"/>
        <w:right w:val="none" w:sz="0" w:space="0" w:color="auto"/>
      </w:divBdr>
    </w:div>
    <w:div w:id="1212498338">
      <w:bodyDiv w:val="1"/>
      <w:marLeft w:val="0"/>
      <w:marRight w:val="0"/>
      <w:marTop w:val="0"/>
      <w:marBottom w:val="0"/>
      <w:divBdr>
        <w:top w:val="none" w:sz="0" w:space="0" w:color="auto"/>
        <w:left w:val="none" w:sz="0" w:space="0" w:color="auto"/>
        <w:bottom w:val="none" w:sz="0" w:space="0" w:color="auto"/>
        <w:right w:val="none" w:sz="0" w:space="0" w:color="auto"/>
      </w:divBdr>
    </w:div>
    <w:div w:id="1212837896">
      <w:bodyDiv w:val="1"/>
      <w:marLeft w:val="0"/>
      <w:marRight w:val="0"/>
      <w:marTop w:val="0"/>
      <w:marBottom w:val="0"/>
      <w:divBdr>
        <w:top w:val="none" w:sz="0" w:space="0" w:color="auto"/>
        <w:left w:val="none" w:sz="0" w:space="0" w:color="auto"/>
        <w:bottom w:val="none" w:sz="0" w:space="0" w:color="auto"/>
        <w:right w:val="none" w:sz="0" w:space="0" w:color="auto"/>
      </w:divBdr>
    </w:div>
    <w:div w:id="1217007768">
      <w:bodyDiv w:val="1"/>
      <w:marLeft w:val="0"/>
      <w:marRight w:val="0"/>
      <w:marTop w:val="0"/>
      <w:marBottom w:val="0"/>
      <w:divBdr>
        <w:top w:val="none" w:sz="0" w:space="0" w:color="auto"/>
        <w:left w:val="none" w:sz="0" w:space="0" w:color="auto"/>
        <w:bottom w:val="none" w:sz="0" w:space="0" w:color="auto"/>
        <w:right w:val="none" w:sz="0" w:space="0" w:color="auto"/>
      </w:divBdr>
    </w:div>
    <w:div w:id="1220172349">
      <w:bodyDiv w:val="1"/>
      <w:marLeft w:val="0"/>
      <w:marRight w:val="0"/>
      <w:marTop w:val="0"/>
      <w:marBottom w:val="0"/>
      <w:divBdr>
        <w:top w:val="none" w:sz="0" w:space="0" w:color="auto"/>
        <w:left w:val="none" w:sz="0" w:space="0" w:color="auto"/>
        <w:bottom w:val="none" w:sz="0" w:space="0" w:color="auto"/>
        <w:right w:val="none" w:sz="0" w:space="0" w:color="auto"/>
      </w:divBdr>
    </w:div>
    <w:div w:id="1224174754">
      <w:bodyDiv w:val="1"/>
      <w:marLeft w:val="0"/>
      <w:marRight w:val="0"/>
      <w:marTop w:val="0"/>
      <w:marBottom w:val="0"/>
      <w:divBdr>
        <w:top w:val="none" w:sz="0" w:space="0" w:color="auto"/>
        <w:left w:val="none" w:sz="0" w:space="0" w:color="auto"/>
        <w:bottom w:val="none" w:sz="0" w:space="0" w:color="auto"/>
        <w:right w:val="none" w:sz="0" w:space="0" w:color="auto"/>
      </w:divBdr>
    </w:div>
    <w:div w:id="1224829116">
      <w:bodyDiv w:val="1"/>
      <w:marLeft w:val="0"/>
      <w:marRight w:val="0"/>
      <w:marTop w:val="0"/>
      <w:marBottom w:val="0"/>
      <w:divBdr>
        <w:top w:val="none" w:sz="0" w:space="0" w:color="auto"/>
        <w:left w:val="none" w:sz="0" w:space="0" w:color="auto"/>
        <w:bottom w:val="none" w:sz="0" w:space="0" w:color="auto"/>
        <w:right w:val="none" w:sz="0" w:space="0" w:color="auto"/>
      </w:divBdr>
    </w:div>
    <w:div w:id="1231231675">
      <w:bodyDiv w:val="1"/>
      <w:marLeft w:val="0"/>
      <w:marRight w:val="0"/>
      <w:marTop w:val="0"/>
      <w:marBottom w:val="0"/>
      <w:divBdr>
        <w:top w:val="none" w:sz="0" w:space="0" w:color="auto"/>
        <w:left w:val="none" w:sz="0" w:space="0" w:color="auto"/>
        <w:bottom w:val="none" w:sz="0" w:space="0" w:color="auto"/>
        <w:right w:val="none" w:sz="0" w:space="0" w:color="auto"/>
      </w:divBdr>
    </w:div>
    <w:div w:id="1231429797">
      <w:bodyDiv w:val="1"/>
      <w:marLeft w:val="0"/>
      <w:marRight w:val="0"/>
      <w:marTop w:val="0"/>
      <w:marBottom w:val="0"/>
      <w:divBdr>
        <w:top w:val="none" w:sz="0" w:space="0" w:color="auto"/>
        <w:left w:val="none" w:sz="0" w:space="0" w:color="auto"/>
        <w:bottom w:val="none" w:sz="0" w:space="0" w:color="auto"/>
        <w:right w:val="none" w:sz="0" w:space="0" w:color="auto"/>
      </w:divBdr>
    </w:div>
    <w:div w:id="1231767285">
      <w:bodyDiv w:val="1"/>
      <w:marLeft w:val="0"/>
      <w:marRight w:val="0"/>
      <w:marTop w:val="0"/>
      <w:marBottom w:val="0"/>
      <w:divBdr>
        <w:top w:val="none" w:sz="0" w:space="0" w:color="auto"/>
        <w:left w:val="none" w:sz="0" w:space="0" w:color="auto"/>
        <w:bottom w:val="none" w:sz="0" w:space="0" w:color="auto"/>
        <w:right w:val="none" w:sz="0" w:space="0" w:color="auto"/>
      </w:divBdr>
    </w:div>
    <w:div w:id="1235049973">
      <w:bodyDiv w:val="1"/>
      <w:marLeft w:val="0"/>
      <w:marRight w:val="0"/>
      <w:marTop w:val="0"/>
      <w:marBottom w:val="0"/>
      <w:divBdr>
        <w:top w:val="none" w:sz="0" w:space="0" w:color="auto"/>
        <w:left w:val="none" w:sz="0" w:space="0" w:color="auto"/>
        <w:bottom w:val="none" w:sz="0" w:space="0" w:color="auto"/>
        <w:right w:val="none" w:sz="0" w:space="0" w:color="auto"/>
      </w:divBdr>
    </w:div>
    <w:div w:id="1243682060">
      <w:bodyDiv w:val="1"/>
      <w:marLeft w:val="0"/>
      <w:marRight w:val="0"/>
      <w:marTop w:val="0"/>
      <w:marBottom w:val="0"/>
      <w:divBdr>
        <w:top w:val="none" w:sz="0" w:space="0" w:color="auto"/>
        <w:left w:val="none" w:sz="0" w:space="0" w:color="auto"/>
        <w:bottom w:val="none" w:sz="0" w:space="0" w:color="auto"/>
        <w:right w:val="none" w:sz="0" w:space="0" w:color="auto"/>
      </w:divBdr>
    </w:div>
    <w:div w:id="1251357022">
      <w:bodyDiv w:val="1"/>
      <w:marLeft w:val="0"/>
      <w:marRight w:val="0"/>
      <w:marTop w:val="0"/>
      <w:marBottom w:val="0"/>
      <w:divBdr>
        <w:top w:val="none" w:sz="0" w:space="0" w:color="auto"/>
        <w:left w:val="none" w:sz="0" w:space="0" w:color="auto"/>
        <w:bottom w:val="none" w:sz="0" w:space="0" w:color="auto"/>
        <w:right w:val="none" w:sz="0" w:space="0" w:color="auto"/>
      </w:divBdr>
    </w:div>
    <w:div w:id="1254974912">
      <w:bodyDiv w:val="1"/>
      <w:marLeft w:val="0"/>
      <w:marRight w:val="0"/>
      <w:marTop w:val="0"/>
      <w:marBottom w:val="0"/>
      <w:divBdr>
        <w:top w:val="none" w:sz="0" w:space="0" w:color="auto"/>
        <w:left w:val="none" w:sz="0" w:space="0" w:color="auto"/>
        <w:bottom w:val="none" w:sz="0" w:space="0" w:color="auto"/>
        <w:right w:val="none" w:sz="0" w:space="0" w:color="auto"/>
      </w:divBdr>
    </w:div>
    <w:div w:id="1257906071">
      <w:bodyDiv w:val="1"/>
      <w:marLeft w:val="0"/>
      <w:marRight w:val="0"/>
      <w:marTop w:val="0"/>
      <w:marBottom w:val="0"/>
      <w:divBdr>
        <w:top w:val="none" w:sz="0" w:space="0" w:color="auto"/>
        <w:left w:val="none" w:sz="0" w:space="0" w:color="auto"/>
        <w:bottom w:val="none" w:sz="0" w:space="0" w:color="auto"/>
        <w:right w:val="none" w:sz="0" w:space="0" w:color="auto"/>
      </w:divBdr>
    </w:div>
    <w:div w:id="1258488996">
      <w:bodyDiv w:val="1"/>
      <w:marLeft w:val="0"/>
      <w:marRight w:val="0"/>
      <w:marTop w:val="0"/>
      <w:marBottom w:val="0"/>
      <w:divBdr>
        <w:top w:val="none" w:sz="0" w:space="0" w:color="auto"/>
        <w:left w:val="none" w:sz="0" w:space="0" w:color="auto"/>
        <w:bottom w:val="none" w:sz="0" w:space="0" w:color="auto"/>
        <w:right w:val="none" w:sz="0" w:space="0" w:color="auto"/>
      </w:divBdr>
    </w:div>
    <w:div w:id="1259677975">
      <w:bodyDiv w:val="1"/>
      <w:marLeft w:val="0"/>
      <w:marRight w:val="0"/>
      <w:marTop w:val="0"/>
      <w:marBottom w:val="0"/>
      <w:divBdr>
        <w:top w:val="none" w:sz="0" w:space="0" w:color="auto"/>
        <w:left w:val="none" w:sz="0" w:space="0" w:color="auto"/>
        <w:bottom w:val="none" w:sz="0" w:space="0" w:color="auto"/>
        <w:right w:val="none" w:sz="0" w:space="0" w:color="auto"/>
      </w:divBdr>
    </w:div>
    <w:div w:id="1264875816">
      <w:bodyDiv w:val="1"/>
      <w:marLeft w:val="0"/>
      <w:marRight w:val="0"/>
      <w:marTop w:val="0"/>
      <w:marBottom w:val="0"/>
      <w:divBdr>
        <w:top w:val="none" w:sz="0" w:space="0" w:color="auto"/>
        <w:left w:val="none" w:sz="0" w:space="0" w:color="auto"/>
        <w:bottom w:val="none" w:sz="0" w:space="0" w:color="auto"/>
        <w:right w:val="none" w:sz="0" w:space="0" w:color="auto"/>
      </w:divBdr>
    </w:div>
    <w:div w:id="1265765366">
      <w:bodyDiv w:val="1"/>
      <w:marLeft w:val="0"/>
      <w:marRight w:val="0"/>
      <w:marTop w:val="0"/>
      <w:marBottom w:val="0"/>
      <w:divBdr>
        <w:top w:val="none" w:sz="0" w:space="0" w:color="auto"/>
        <w:left w:val="none" w:sz="0" w:space="0" w:color="auto"/>
        <w:bottom w:val="none" w:sz="0" w:space="0" w:color="auto"/>
        <w:right w:val="none" w:sz="0" w:space="0" w:color="auto"/>
      </w:divBdr>
    </w:div>
    <w:div w:id="1271468906">
      <w:bodyDiv w:val="1"/>
      <w:marLeft w:val="0"/>
      <w:marRight w:val="0"/>
      <w:marTop w:val="0"/>
      <w:marBottom w:val="0"/>
      <w:divBdr>
        <w:top w:val="none" w:sz="0" w:space="0" w:color="auto"/>
        <w:left w:val="none" w:sz="0" w:space="0" w:color="auto"/>
        <w:bottom w:val="none" w:sz="0" w:space="0" w:color="auto"/>
        <w:right w:val="none" w:sz="0" w:space="0" w:color="auto"/>
      </w:divBdr>
    </w:div>
    <w:div w:id="1272741041">
      <w:bodyDiv w:val="1"/>
      <w:marLeft w:val="0"/>
      <w:marRight w:val="0"/>
      <w:marTop w:val="0"/>
      <w:marBottom w:val="0"/>
      <w:divBdr>
        <w:top w:val="none" w:sz="0" w:space="0" w:color="auto"/>
        <w:left w:val="none" w:sz="0" w:space="0" w:color="auto"/>
        <w:bottom w:val="none" w:sz="0" w:space="0" w:color="auto"/>
        <w:right w:val="none" w:sz="0" w:space="0" w:color="auto"/>
      </w:divBdr>
    </w:div>
    <w:div w:id="1273977723">
      <w:bodyDiv w:val="1"/>
      <w:marLeft w:val="0"/>
      <w:marRight w:val="0"/>
      <w:marTop w:val="0"/>
      <w:marBottom w:val="0"/>
      <w:divBdr>
        <w:top w:val="none" w:sz="0" w:space="0" w:color="auto"/>
        <w:left w:val="none" w:sz="0" w:space="0" w:color="auto"/>
        <w:bottom w:val="none" w:sz="0" w:space="0" w:color="auto"/>
        <w:right w:val="none" w:sz="0" w:space="0" w:color="auto"/>
      </w:divBdr>
    </w:div>
    <w:div w:id="1283805966">
      <w:bodyDiv w:val="1"/>
      <w:marLeft w:val="0"/>
      <w:marRight w:val="0"/>
      <w:marTop w:val="0"/>
      <w:marBottom w:val="0"/>
      <w:divBdr>
        <w:top w:val="none" w:sz="0" w:space="0" w:color="auto"/>
        <w:left w:val="none" w:sz="0" w:space="0" w:color="auto"/>
        <w:bottom w:val="none" w:sz="0" w:space="0" w:color="auto"/>
        <w:right w:val="none" w:sz="0" w:space="0" w:color="auto"/>
      </w:divBdr>
    </w:div>
    <w:div w:id="1286161024">
      <w:bodyDiv w:val="1"/>
      <w:marLeft w:val="0"/>
      <w:marRight w:val="0"/>
      <w:marTop w:val="0"/>
      <w:marBottom w:val="0"/>
      <w:divBdr>
        <w:top w:val="none" w:sz="0" w:space="0" w:color="auto"/>
        <w:left w:val="none" w:sz="0" w:space="0" w:color="auto"/>
        <w:bottom w:val="none" w:sz="0" w:space="0" w:color="auto"/>
        <w:right w:val="none" w:sz="0" w:space="0" w:color="auto"/>
      </w:divBdr>
    </w:div>
    <w:div w:id="1286808983">
      <w:bodyDiv w:val="1"/>
      <w:marLeft w:val="0"/>
      <w:marRight w:val="0"/>
      <w:marTop w:val="0"/>
      <w:marBottom w:val="0"/>
      <w:divBdr>
        <w:top w:val="none" w:sz="0" w:space="0" w:color="auto"/>
        <w:left w:val="none" w:sz="0" w:space="0" w:color="auto"/>
        <w:bottom w:val="none" w:sz="0" w:space="0" w:color="auto"/>
        <w:right w:val="none" w:sz="0" w:space="0" w:color="auto"/>
      </w:divBdr>
    </w:div>
    <w:div w:id="1289244349">
      <w:bodyDiv w:val="1"/>
      <w:marLeft w:val="0"/>
      <w:marRight w:val="0"/>
      <w:marTop w:val="0"/>
      <w:marBottom w:val="0"/>
      <w:divBdr>
        <w:top w:val="none" w:sz="0" w:space="0" w:color="auto"/>
        <w:left w:val="none" w:sz="0" w:space="0" w:color="auto"/>
        <w:bottom w:val="none" w:sz="0" w:space="0" w:color="auto"/>
        <w:right w:val="none" w:sz="0" w:space="0" w:color="auto"/>
      </w:divBdr>
    </w:div>
    <w:div w:id="1294168250">
      <w:bodyDiv w:val="1"/>
      <w:marLeft w:val="0"/>
      <w:marRight w:val="0"/>
      <w:marTop w:val="0"/>
      <w:marBottom w:val="0"/>
      <w:divBdr>
        <w:top w:val="none" w:sz="0" w:space="0" w:color="auto"/>
        <w:left w:val="none" w:sz="0" w:space="0" w:color="auto"/>
        <w:bottom w:val="none" w:sz="0" w:space="0" w:color="auto"/>
        <w:right w:val="none" w:sz="0" w:space="0" w:color="auto"/>
      </w:divBdr>
    </w:div>
    <w:div w:id="1294554637">
      <w:bodyDiv w:val="1"/>
      <w:marLeft w:val="0"/>
      <w:marRight w:val="0"/>
      <w:marTop w:val="0"/>
      <w:marBottom w:val="0"/>
      <w:divBdr>
        <w:top w:val="none" w:sz="0" w:space="0" w:color="auto"/>
        <w:left w:val="none" w:sz="0" w:space="0" w:color="auto"/>
        <w:bottom w:val="none" w:sz="0" w:space="0" w:color="auto"/>
        <w:right w:val="none" w:sz="0" w:space="0" w:color="auto"/>
      </w:divBdr>
    </w:div>
    <w:div w:id="1295136216">
      <w:bodyDiv w:val="1"/>
      <w:marLeft w:val="0"/>
      <w:marRight w:val="0"/>
      <w:marTop w:val="0"/>
      <w:marBottom w:val="0"/>
      <w:divBdr>
        <w:top w:val="none" w:sz="0" w:space="0" w:color="auto"/>
        <w:left w:val="none" w:sz="0" w:space="0" w:color="auto"/>
        <w:bottom w:val="none" w:sz="0" w:space="0" w:color="auto"/>
        <w:right w:val="none" w:sz="0" w:space="0" w:color="auto"/>
      </w:divBdr>
    </w:div>
    <w:div w:id="1295405156">
      <w:bodyDiv w:val="1"/>
      <w:marLeft w:val="0"/>
      <w:marRight w:val="0"/>
      <w:marTop w:val="0"/>
      <w:marBottom w:val="0"/>
      <w:divBdr>
        <w:top w:val="none" w:sz="0" w:space="0" w:color="auto"/>
        <w:left w:val="none" w:sz="0" w:space="0" w:color="auto"/>
        <w:bottom w:val="none" w:sz="0" w:space="0" w:color="auto"/>
        <w:right w:val="none" w:sz="0" w:space="0" w:color="auto"/>
      </w:divBdr>
    </w:div>
    <w:div w:id="1302036178">
      <w:bodyDiv w:val="1"/>
      <w:marLeft w:val="0"/>
      <w:marRight w:val="0"/>
      <w:marTop w:val="0"/>
      <w:marBottom w:val="0"/>
      <w:divBdr>
        <w:top w:val="none" w:sz="0" w:space="0" w:color="auto"/>
        <w:left w:val="none" w:sz="0" w:space="0" w:color="auto"/>
        <w:bottom w:val="none" w:sz="0" w:space="0" w:color="auto"/>
        <w:right w:val="none" w:sz="0" w:space="0" w:color="auto"/>
      </w:divBdr>
    </w:div>
    <w:div w:id="1302883248">
      <w:bodyDiv w:val="1"/>
      <w:marLeft w:val="0"/>
      <w:marRight w:val="0"/>
      <w:marTop w:val="0"/>
      <w:marBottom w:val="0"/>
      <w:divBdr>
        <w:top w:val="none" w:sz="0" w:space="0" w:color="auto"/>
        <w:left w:val="none" w:sz="0" w:space="0" w:color="auto"/>
        <w:bottom w:val="none" w:sz="0" w:space="0" w:color="auto"/>
        <w:right w:val="none" w:sz="0" w:space="0" w:color="auto"/>
      </w:divBdr>
    </w:div>
    <w:div w:id="1305282103">
      <w:bodyDiv w:val="1"/>
      <w:marLeft w:val="0"/>
      <w:marRight w:val="0"/>
      <w:marTop w:val="0"/>
      <w:marBottom w:val="0"/>
      <w:divBdr>
        <w:top w:val="none" w:sz="0" w:space="0" w:color="auto"/>
        <w:left w:val="none" w:sz="0" w:space="0" w:color="auto"/>
        <w:bottom w:val="none" w:sz="0" w:space="0" w:color="auto"/>
        <w:right w:val="none" w:sz="0" w:space="0" w:color="auto"/>
      </w:divBdr>
    </w:div>
    <w:div w:id="1308702505">
      <w:bodyDiv w:val="1"/>
      <w:marLeft w:val="0"/>
      <w:marRight w:val="0"/>
      <w:marTop w:val="0"/>
      <w:marBottom w:val="0"/>
      <w:divBdr>
        <w:top w:val="none" w:sz="0" w:space="0" w:color="auto"/>
        <w:left w:val="none" w:sz="0" w:space="0" w:color="auto"/>
        <w:bottom w:val="none" w:sz="0" w:space="0" w:color="auto"/>
        <w:right w:val="none" w:sz="0" w:space="0" w:color="auto"/>
      </w:divBdr>
    </w:div>
    <w:div w:id="1308706829">
      <w:bodyDiv w:val="1"/>
      <w:marLeft w:val="0"/>
      <w:marRight w:val="0"/>
      <w:marTop w:val="0"/>
      <w:marBottom w:val="0"/>
      <w:divBdr>
        <w:top w:val="none" w:sz="0" w:space="0" w:color="auto"/>
        <w:left w:val="none" w:sz="0" w:space="0" w:color="auto"/>
        <w:bottom w:val="none" w:sz="0" w:space="0" w:color="auto"/>
        <w:right w:val="none" w:sz="0" w:space="0" w:color="auto"/>
      </w:divBdr>
    </w:div>
    <w:div w:id="1315186154">
      <w:bodyDiv w:val="1"/>
      <w:marLeft w:val="0"/>
      <w:marRight w:val="0"/>
      <w:marTop w:val="0"/>
      <w:marBottom w:val="0"/>
      <w:divBdr>
        <w:top w:val="none" w:sz="0" w:space="0" w:color="auto"/>
        <w:left w:val="none" w:sz="0" w:space="0" w:color="auto"/>
        <w:bottom w:val="none" w:sz="0" w:space="0" w:color="auto"/>
        <w:right w:val="none" w:sz="0" w:space="0" w:color="auto"/>
      </w:divBdr>
    </w:div>
    <w:div w:id="1322611860">
      <w:bodyDiv w:val="1"/>
      <w:marLeft w:val="0"/>
      <w:marRight w:val="0"/>
      <w:marTop w:val="0"/>
      <w:marBottom w:val="0"/>
      <w:divBdr>
        <w:top w:val="none" w:sz="0" w:space="0" w:color="auto"/>
        <w:left w:val="none" w:sz="0" w:space="0" w:color="auto"/>
        <w:bottom w:val="none" w:sz="0" w:space="0" w:color="auto"/>
        <w:right w:val="none" w:sz="0" w:space="0" w:color="auto"/>
      </w:divBdr>
    </w:div>
    <w:div w:id="1326395167">
      <w:bodyDiv w:val="1"/>
      <w:marLeft w:val="0"/>
      <w:marRight w:val="0"/>
      <w:marTop w:val="0"/>
      <w:marBottom w:val="0"/>
      <w:divBdr>
        <w:top w:val="none" w:sz="0" w:space="0" w:color="auto"/>
        <w:left w:val="none" w:sz="0" w:space="0" w:color="auto"/>
        <w:bottom w:val="none" w:sz="0" w:space="0" w:color="auto"/>
        <w:right w:val="none" w:sz="0" w:space="0" w:color="auto"/>
      </w:divBdr>
    </w:div>
    <w:div w:id="1333339471">
      <w:bodyDiv w:val="1"/>
      <w:marLeft w:val="0"/>
      <w:marRight w:val="0"/>
      <w:marTop w:val="0"/>
      <w:marBottom w:val="0"/>
      <w:divBdr>
        <w:top w:val="none" w:sz="0" w:space="0" w:color="auto"/>
        <w:left w:val="none" w:sz="0" w:space="0" w:color="auto"/>
        <w:bottom w:val="none" w:sz="0" w:space="0" w:color="auto"/>
        <w:right w:val="none" w:sz="0" w:space="0" w:color="auto"/>
      </w:divBdr>
    </w:div>
    <w:div w:id="1334262621">
      <w:bodyDiv w:val="1"/>
      <w:marLeft w:val="0"/>
      <w:marRight w:val="0"/>
      <w:marTop w:val="0"/>
      <w:marBottom w:val="0"/>
      <w:divBdr>
        <w:top w:val="none" w:sz="0" w:space="0" w:color="auto"/>
        <w:left w:val="none" w:sz="0" w:space="0" w:color="auto"/>
        <w:bottom w:val="none" w:sz="0" w:space="0" w:color="auto"/>
        <w:right w:val="none" w:sz="0" w:space="0" w:color="auto"/>
      </w:divBdr>
    </w:div>
    <w:div w:id="1334604936">
      <w:bodyDiv w:val="1"/>
      <w:marLeft w:val="0"/>
      <w:marRight w:val="0"/>
      <w:marTop w:val="0"/>
      <w:marBottom w:val="0"/>
      <w:divBdr>
        <w:top w:val="none" w:sz="0" w:space="0" w:color="auto"/>
        <w:left w:val="none" w:sz="0" w:space="0" w:color="auto"/>
        <w:bottom w:val="none" w:sz="0" w:space="0" w:color="auto"/>
        <w:right w:val="none" w:sz="0" w:space="0" w:color="auto"/>
      </w:divBdr>
    </w:div>
    <w:div w:id="1337270453">
      <w:bodyDiv w:val="1"/>
      <w:marLeft w:val="0"/>
      <w:marRight w:val="0"/>
      <w:marTop w:val="0"/>
      <w:marBottom w:val="0"/>
      <w:divBdr>
        <w:top w:val="none" w:sz="0" w:space="0" w:color="auto"/>
        <w:left w:val="none" w:sz="0" w:space="0" w:color="auto"/>
        <w:bottom w:val="none" w:sz="0" w:space="0" w:color="auto"/>
        <w:right w:val="none" w:sz="0" w:space="0" w:color="auto"/>
      </w:divBdr>
    </w:div>
    <w:div w:id="1338114410">
      <w:bodyDiv w:val="1"/>
      <w:marLeft w:val="0"/>
      <w:marRight w:val="0"/>
      <w:marTop w:val="0"/>
      <w:marBottom w:val="0"/>
      <w:divBdr>
        <w:top w:val="none" w:sz="0" w:space="0" w:color="auto"/>
        <w:left w:val="none" w:sz="0" w:space="0" w:color="auto"/>
        <w:bottom w:val="none" w:sz="0" w:space="0" w:color="auto"/>
        <w:right w:val="none" w:sz="0" w:space="0" w:color="auto"/>
      </w:divBdr>
    </w:div>
    <w:div w:id="1340499226">
      <w:bodyDiv w:val="1"/>
      <w:marLeft w:val="0"/>
      <w:marRight w:val="0"/>
      <w:marTop w:val="0"/>
      <w:marBottom w:val="0"/>
      <w:divBdr>
        <w:top w:val="none" w:sz="0" w:space="0" w:color="auto"/>
        <w:left w:val="none" w:sz="0" w:space="0" w:color="auto"/>
        <w:bottom w:val="none" w:sz="0" w:space="0" w:color="auto"/>
        <w:right w:val="none" w:sz="0" w:space="0" w:color="auto"/>
      </w:divBdr>
    </w:div>
    <w:div w:id="1351562185">
      <w:bodyDiv w:val="1"/>
      <w:marLeft w:val="0"/>
      <w:marRight w:val="0"/>
      <w:marTop w:val="0"/>
      <w:marBottom w:val="0"/>
      <w:divBdr>
        <w:top w:val="none" w:sz="0" w:space="0" w:color="auto"/>
        <w:left w:val="none" w:sz="0" w:space="0" w:color="auto"/>
        <w:bottom w:val="none" w:sz="0" w:space="0" w:color="auto"/>
        <w:right w:val="none" w:sz="0" w:space="0" w:color="auto"/>
      </w:divBdr>
    </w:div>
    <w:div w:id="1366978315">
      <w:bodyDiv w:val="1"/>
      <w:marLeft w:val="0"/>
      <w:marRight w:val="0"/>
      <w:marTop w:val="0"/>
      <w:marBottom w:val="0"/>
      <w:divBdr>
        <w:top w:val="none" w:sz="0" w:space="0" w:color="auto"/>
        <w:left w:val="none" w:sz="0" w:space="0" w:color="auto"/>
        <w:bottom w:val="none" w:sz="0" w:space="0" w:color="auto"/>
        <w:right w:val="none" w:sz="0" w:space="0" w:color="auto"/>
      </w:divBdr>
    </w:div>
    <w:div w:id="1368484204">
      <w:bodyDiv w:val="1"/>
      <w:marLeft w:val="0"/>
      <w:marRight w:val="0"/>
      <w:marTop w:val="0"/>
      <w:marBottom w:val="0"/>
      <w:divBdr>
        <w:top w:val="none" w:sz="0" w:space="0" w:color="auto"/>
        <w:left w:val="none" w:sz="0" w:space="0" w:color="auto"/>
        <w:bottom w:val="none" w:sz="0" w:space="0" w:color="auto"/>
        <w:right w:val="none" w:sz="0" w:space="0" w:color="auto"/>
      </w:divBdr>
    </w:div>
    <w:div w:id="1382828764">
      <w:bodyDiv w:val="1"/>
      <w:marLeft w:val="0"/>
      <w:marRight w:val="0"/>
      <w:marTop w:val="0"/>
      <w:marBottom w:val="0"/>
      <w:divBdr>
        <w:top w:val="none" w:sz="0" w:space="0" w:color="auto"/>
        <w:left w:val="none" w:sz="0" w:space="0" w:color="auto"/>
        <w:bottom w:val="none" w:sz="0" w:space="0" w:color="auto"/>
        <w:right w:val="none" w:sz="0" w:space="0" w:color="auto"/>
      </w:divBdr>
    </w:div>
    <w:div w:id="1385985981">
      <w:bodyDiv w:val="1"/>
      <w:marLeft w:val="0"/>
      <w:marRight w:val="0"/>
      <w:marTop w:val="0"/>
      <w:marBottom w:val="0"/>
      <w:divBdr>
        <w:top w:val="none" w:sz="0" w:space="0" w:color="auto"/>
        <w:left w:val="none" w:sz="0" w:space="0" w:color="auto"/>
        <w:bottom w:val="none" w:sz="0" w:space="0" w:color="auto"/>
        <w:right w:val="none" w:sz="0" w:space="0" w:color="auto"/>
      </w:divBdr>
    </w:div>
    <w:div w:id="1390419286">
      <w:bodyDiv w:val="1"/>
      <w:marLeft w:val="0"/>
      <w:marRight w:val="0"/>
      <w:marTop w:val="0"/>
      <w:marBottom w:val="0"/>
      <w:divBdr>
        <w:top w:val="none" w:sz="0" w:space="0" w:color="auto"/>
        <w:left w:val="none" w:sz="0" w:space="0" w:color="auto"/>
        <w:bottom w:val="none" w:sz="0" w:space="0" w:color="auto"/>
        <w:right w:val="none" w:sz="0" w:space="0" w:color="auto"/>
      </w:divBdr>
    </w:div>
    <w:div w:id="1392073287">
      <w:bodyDiv w:val="1"/>
      <w:marLeft w:val="0"/>
      <w:marRight w:val="0"/>
      <w:marTop w:val="0"/>
      <w:marBottom w:val="0"/>
      <w:divBdr>
        <w:top w:val="none" w:sz="0" w:space="0" w:color="auto"/>
        <w:left w:val="none" w:sz="0" w:space="0" w:color="auto"/>
        <w:bottom w:val="none" w:sz="0" w:space="0" w:color="auto"/>
        <w:right w:val="none" w:sz="0" w:space="0" w:color="auto"/>
      </w:divBdr>
    </w:div>
    <w:div w:id="1399981315">
      <w:bodyDiv w:val="1"/>
      <w:marLeft w:val="0"/>
      <w:marRight w:val="0"/>
      <w:marTop w:val="0"/>
      <w:marBottom w:val="0"/>
      <w:divBdr>
        <w:top w:val="none" w:sz="0" w:space="0" w:color="auto"/>
        <w:left w:val="none" w:sz="0" w:space="0" w:color="auto"/>
        <w:bottom w:val="none" w:sz="0" w:space="0" w:color="auto"/>
        <w:right w:val="none" w:sz="0" w:space="0" w:color="auto"/>
      </w:divBdr>
    </w:div>
    <w:div w:id="1401322543">
      <w:bodyDiv w:val="1"/>
      <w:marLeft w:val="0"/>
      <w:marRight w:val="0"/>
      <w:marTop w:val="0"/>
      <w:marBottom w:val="0"/>
      <w:divBdr>
        <w:top w:val="none" w:sz="0" w:space="0" w:color="auto"/>
        <w:left w:val="none" w:sz="0" w:space="0" w:color="auto"/>
        <w:bottom w:val="none" w:sz="0" w:space="0" w:color="auto"/>
        <w:right w:val="none" w:sz="0" w:space="0" w:color="auto"/>
      </w:divBdr>
    </w:div>
    <w:div w:id="1402017311">
      <w:bodyDiv w:val="1"/>
      <w:marLeft w:val="0"/>
      <w:marRight w:val="0"/>
      <w:marTop w:val="0"/>
      <w:marBottom w:val="0"/>
      <w:divBdr>
        <w:top w:val="none" w:sz="0" w:space="0" w:color="auto"/>
        <w:left w:val="none" w:sz="0" w:space="0" w:color="auto"/>
        <w:bottom w:val="none" w:sz="0" w:space="0" w:color="auto"/>
        <w:right w:val="none" w:sz="0" w:space="0" w:color="auto"/>
      </w:divBdr>
    </w:div>
    <w:div w:id="1402405485">
      <w:bodyDiv w:val="1"/>
      <w:marLeft w:val="0"/>
      <w:marRight w:val="0"/>
      <w:marTop w:val="0"/>
      <w:marBottom w:val="0"/>
      <w:divBdr>
        <w:top w:val="none" w:sz="0" w:space="0" w:color="auto"/>
        <w:left w:val="none" w:sz="0" w:space="0" w:color="auto"/>
        <w:bottom w:val="none" w:sz="0" w:space="0" w:color="auto"/>
        <w:right w:val="none" w:sz="0" w:space="0" w:color="auto"/>
      </w:divBdr>
    </w:div>
    <w:div w:id="1403870258">
      <w:bodyDiv w:val="1"/>
      <w:marLeft w:val="0"/>
      <w:marRight w:val="0"/>
      <w:marTop w:val="0"/>
      <w:marBottom w:val="0"/>
      <w:divBdr>
        <w:top w:val="none" w:sz="0" w:space="0" w:color="auto"/>
        <w:left w:val="none" w:sz="0" w:space="0" w:color="auto"/>
        <w:bottom w:val="none" w:sz="0" w:space="0" w:color="auto"/>
        <w:right w:val="none" w:sz="0" w:space="0" w:color="auto"/>
      </w:divBdr>
    </w:div>
    <w:div w:id="1413311479">
      <w:bodyDiv w:val="1"/>
      <w:marLeft w:val="0"/>
      <w:marRight w:val="0"/>
      <w:marTop w:val="0"/>
      <w:marBottom w:val="0"/>
      <w:divBdr>
        <w:top w:val="none" w:sz="0" w:space="0" w:color="auto"/>
        <w:left w:val="none" w:sz="0" w:space="0" w:color="auto"/>
        <w:bottom w:val="none" w:sz="0" w:space="0" w:color="auto"/>
        <w:right w:val="none" w:sz="0" w:space="0" w:color="auto"/>
      </w:divBdr>
    </w:div>
    <w:div w:id="1414081767">
      <w:bodyDiv w:val="1"/>
      <w:marLeft w:val="0"/>
      <w:marRight w:val="0"/>
      <w:marTop w:val="0"/>
      <w:marBottom w:val="0"/>
      <w:divBdr>
        <w:top w:val="none" w:sz="0" w:space="0" w:color="auto"/>
        <w:left w:val="none" w:sz="0" w:space="0" w:color="auto"/>
        <w:bottom w:val="none" w:sz="0" w:space="0" w:color="auto"/>
        <w:right w:val="none" w:sz="0" w:space="0" w:color="auto"/>
      </w:divBdr>
    </w:div>
    <w:div w:id="1416316336">
      <w:bodyDiv w:val="1"/>
      <w:marLeft w:val="0"/>
      <w:marRight w:val="0"/>
      <w:marTop w:val="0"/>
      <w:marBottom w:val="0"/>
      <w:divBdr>
        <w:top w:val="none" w:sz="0" w:space="0" w:color="auto"/>
        <w:left w:val="none" w:sz="0" w:space="0" w:color="auto"/>
        <w:bottom w:val="none" w:sz="0" w:space="0" w:color="auto"/>
        <w:right w:val="none" w:sz="0" w:space="0" w:color="auto"/>
      </w:divBdr>
    </w:div>
    <w:div w:id="1416710081">
      <w:bodyDiv w:val="1"/>
      <w:marLeft w:val="0"/>
      <w:marRight w:val="0"/>
      <w:marTop w:val="0"/>
      <w:marBottom w:val="0"/>
      <w:divBdr>
        <w:top w:val="none" w:sz="0" w:space="0" w:color="auto"/>
        <w:left w:val="none" w:sz="0" w:space="0" w:color="auto"/>
        <w:bottom w:val="none" w:sz="0" w:space="0" w:color="auto"/>
        <w:right w:val="none" w:sz="0" w:space="0" w:color="auto"/>
      </w:divBdr>
    </w:div>
    <w:div w:id="1417555763">
      <w:bodyDiv w:val="1"/>
      <w:marLeft w:val="0"/>
      <w:marRight w:val="0"/>
      <w:marTop w:val="0"/>
      <w:marBottom w:val="0"/>
      <w:divBdr>
        <w:top w:val="none" w:sz="0" w:space="0" w:color="auto"/>
        <w:left w:val="none" w:sz="0" w:space="0" w:color="auto"/>
        <w:bottom w:val="none" w:sz="0" w:space="0" w:color="auto"/>
        <w:right w:val="none" w:sz="0" w:space="0" w:color="auto"/>
      </w:divBdr>
    </w:div>
    <w:div w:id="1418012789">
      <w:bodyDiv w:val="1"/>
      <w:marLeft w:val="0"/>
      <w:marRight w:val="0"/>
      <w:marTop w:val="0"/>
      <w:marBottom w:val="0"/>
      <w:divBdr>
        <w:top w:val="none" w:sz="0" w:space="0" w:color="auto"/>
        <w:left w:val="none" w:sz="0" w:space="0" w:color="auto"/>
        <w:bottom w:val="none" w:sz="0" w:space="0" w:color="auto"/>
        <w:right w:val="none" w:sz="0" w:space="0" w:color="auto"/>
      </w:divBdr>
    </w:div>
    <w:div w:id="1419711827">
      <w:bodyDiv w:val="1"/>
      <w:marLeft w:val="0"/>
      <w:marRight w:val="0"/>
      <w:marTop w:val="0"/>
      <w:marBottom w:val="0"/>
      <w:divBdr>
        <w:top w:val="none" w:sz="0" w:space="0" w:color="auto"/>
        <w:left w:val="none" w:sz="0" w:space="0" w:color="auto"/>
        <w:bottom w:val="none" w:sz="0" w:space="0" w:color="auto"/>
        <w:right w:val="none" w:sz="0" w:space="0" w:color="auto"/>
      </w:divBdr>
    </w:div>
    <w:div w:id="1421442554">
      <w:bodyDiv w:val="1"/>
      <w:marLeft w:val="0"/>
      <w:marRight w:val="0"/>
      <w:marTop w:val="0"/>
      <w:marBottom w:val="0"/>
      <w:divBdr>
        <w:top w:val="none" w:sz="0" w:space="0" w:color="auto"/>
        <w:left w:val="none" w:sz="0" w:space="0" w:color="auto"/>
        <w:bottom w:val="none" w:sz="0" w:space="0" w:color="auto"/>
        <w:right w:val="none" w:sz="0" w:space="0" w:color="auto"/>
      </w:divBdr>
    </w:div>
    <w:div w:id="1422334622">
      <w:bodyDiv w:val="1"/>
      <w:marLeft w:val="0"/>
      <w:marRight w:val="0"/>
      <w:marTop w:val="0"/>
      <w:marBottom w:val="0"/>
      <w:divBdr>
        <w:top w:val="none" w:sz="0" w:space="0" w:color="auto"/>
        <w:left w:val="none" w:sz="0" w:space="0" w:color="auto"/>
        <w:bottom w:val="none" w:sz="0" w:space="0" w:color="auto"/>
        <w:right w:val="none" w:sz="0" w:space="0" w:color="auto"/>
      </w:divBdr>
    </w:div>
    <w:div w:id="1435058272">
      <w:bodyDiv w:val="1"/>
      <w:marLeft w:val="0"/>
      <w:marRight w:val="0"/>
      <w:marTop w:val="0"/>
      <w:marBottom w:val="0"/>
      <w:divBdr>
        <w:top w:val="none" w:sz="0" w:space="0" w:color="auto"/>
        <w:left w:val="none" w:sz="0" w:space="0" w:color="auto"/>
        <w:bottom w:val="none" w:sz="0" w:space="0" w:color="auto"/>
        <w:right w:val="none" w:sz="0" w:space="0" w:color="auto"/>
      </w:divBdr>
    </w:div>
    <w:div w:id="1436097182">
      <w:bodyDiv w:val="1"/>
      <w:marLeft w:val="0"/>
      <w:marRight w:val="0"/>
      <w:marTop w:val="0"/>
      <w:marBottom w:val="0"/>
      <w:divBdr>
        <w:top w:val="none" w:sz="0" w:space="0" w:color="auto"/>
        <w:left w:val="none" w:sz="0" w:space="0" w:color="auto"/>
        <w:bottom w:val="none" w:sz="0" w:space="0" w:color="auto"/>
        <w:right w:val="none" w:sz="0" w:space="0" w:color="auto"/>
      </w:divBdr>
    </w:div>
    <w:div w:id="1436898860">
      <w:bodyDiv w:val="1"/>
      <w:marLeft w:val="0"/>
      <w:marRight w:val="0"/>
      <w:marTop w:val="0"/>
      <w:marBottom w:val="0"/>
      <w:divBdr>
        <w:top w:val="none" w:sz="0" w:space="0" w:color="auto"/>
        <w:left w:val="none" w:sz="0" w:space="0" w:color="auto"/>
        <w:bottom w:val="none" w:sz="0" w:space="0" w:color="auto"/>
        <w:right w:val="none" w:sz="0" w:space="0" w:color="auto"/>
      </w:divBdr>
    </w:div>
    <w:div w:id="1438526861">
      <w:bodyDiv w:val="1"/>
      <w:marLeft w:val="0"/>
      <w:marRight w:val="0"/>
      <w:marTop w:val="0"/>
      <w:marBottom w:val="0"/>
      <w:divBdr>
        <w:top w:val="none" w:sz="0" w:space="0" w:color="auto"/>
        <w:left w:val="none" w:sz="0" w:space="0" w:color="auto"/>
        <w:bottom w:val="none" w:sz="0" w:space="0" w:color="auto"/>
        <w:right w:val="none" w:sz="0" w:space="0" w:color="auto"/>
      </w:divBdr>
    </w:div>
    <w:div w:id="1440687266">
      <w:bodyDiv w:val="1"/>
      <w:marLeft w:val="0"/>
      <w:marRight w:val="0"/>
      <w:marTop w:val="0"/>
      <w:marBottom w:val="0"/>
      <w:divBdr>
        <w:top w:val="none" w:sz="0" w:space="0" w:color="auto"/>
        <w:left w:val="none" w:sz="0" w:space="0" w:color="auto"/>
        <w:bottom w:val="none" w:sz="0" w:space="0" w:color="auto"/>
        <w:right w:val="none" w:sz="0" w:space="0" w:color="auto"/>
      </w:divBdr>
    </w:div>
    <w:div w:id="1447848586">
      <w:bodyDiv w:val="1"/>
      <w:marLeft w:val="0"/>
      <w:marRight w:val="0"/>
      <w:marTop w:val="0"/>
      <w:marBottom w:val="0"/>
      <w:divBdr>
        <w:top w:val="none" w:sz="0" w:space="0" w:color="auto"/>
        <w:left w:val="none" w:sz="0" w:space="0" w:color="auto"/>
        <w:bottom w:val="none" w:sz="0" w:space="0" w:color="auto"/>
        <w:right w:val="none" w:sz="0" w:space="0" w:color="auto"/>
      </w:divBdr>
    </w:div>
    <w:div w:id="1449661644">
      <w:bodyDiv w:val="1"/>
      <w:marLeft w:val="0"/>
      <w:marRight w:val="0"/>
      <w:marTop w:val="0"/>
      <w:marBottom w:val="0"/>
      <w:divBdr>
        <w:top w:val="none" w:sz="0" w:space="0" w:color="auto"/>
        <w:left w:val="none" w:sz="0" w:space="0" w:color="auto"/>
        <w:bottom w:val="none" w:sz="0" w:space="0" w:color="auto"/>
        <w:right w:val="none" w:sz="0" w:space="0" w:color="auto"/>
      </w:divBdr>
    </w:div>
    <w:div w:id="1460563188">
      <w:bodyDiv w:val="1"/>
      <w:marLeft w:val="0"/>
      <w:marRight w:val="0"/>
      <w:marTop w:val="0"/>
      <w:marBottom w:val="0"/>
      <w:divBdr>
        <w:top w:val="none" w:sz="0" w:space="0" w:color="auto"/>
        <w:left w:val="none" w:sz="0" w:space="0" w:color="auto"/>
        <w:bottom w:val="none" w:sz="0" w:space="0" w:color="auto"/>
        <w:right w:val="none" w:sz="0" w:space="0" w:color="auto"/>
      </w:divBdr>
    </w:div>
    <w:div w:id="1466195393">
      <w:bodyDiv w:val="1"/>
      <w:marLeft w:val="0"/>
      <w:marRight w:val="0"/>
      <w:marTop w:val="0"/>
      <w:marBottom w:val="0"/>
      <w:divBdr>
        <w:top w:val="none" w:sz="0" w:space="0" w:color="auto"/>
        <w:left w:val="none" w:sz="0" w:space="0" w:color="auto"/>
        <w:bottom w:val="none" w:sz="0" w:space="0" w:color="auto"/>
        <w:right w:val="none" w:sz="0" w:space="0" w:color="auto"/>
      </w:divBdr>
    </w:div>
    <w:div w:id="1476333388">
      <w:bodyDiv w:val="1"/>
      <w:marLeft w:val="0"/>
      <w:marRight w:val="0"/>
      <w:marTop w:val="0"/>
      <w:marBottom w:val="0"/>
      <w:divBdr>
        <w:top w:val="none" w:sz="0" w:space="0" w:color="auto"/>
        <w:left w:val="none" w:sz="0" w:space="0" w:color="auto"/>
        <w:bottom w:val="none" w:sz="0" w:space="0" w:color="auto"/>
        <w:right w:val="none" w:sz="0" w:space="0" w:color="auto"/>
      </w:divBdr>
    </w:div>
    <w:div w:id="1478065810">
      <w:bodyDiv w:val="1"/>
      <w:marLeft w:val="0"/>
      <w:marRight w:val="0"/>
      <w:marTop w:val="0"/>
      <w:marBottom w:val="0"/>
      <w:divBdr>
        <w:top w:val="none" w:sz="0" w:space="0" w:color="auto"/>
        <w:left w:val="none" w:sz="0" w:space="0" w:color="auto"/>
        <w:bottom w:val="none" w:sz="0" w:space="0" w:color="auto"/>
        <w:right w:val="none" w:sz="0" w:space="0" w:color="auto"/>
      </w:divBdr>
    </w:div>
    <w:div w:id="1479034169">
      <w:bodyDiv w:val="1"/>
      <w:marLeft w:val="0"/>
      <w:marRight w:val="0"/>
      <w:marTop w:val="0"/>
      <w:marBottom w:val="0"/>
      <w:divBdr>
        <w:top w:val="none" w:sz="0" w:space="0" w:color="auto"/>
        <w:left w:val="none" w:sz="0" w:space="0" w:color="auto"/>
        <w:bottom w:val="none" w:sz="0" w:space="0" w:color="auto"/>
        <w:right w:val="none" w:sz="0" w:space="0" w:color="auto"/>
      </w:divBdr>
    </w:div>
    <w:div w:id="1490249280">
      <w:bodyDiv w:val="1"/>
      <w:marLeft w:val="0"/>
      <w:marRight w:val="0"/>
      <w:marTop w:val="0"/>
      <w:marBottom w:val="0"/>
      <w:divBdr>
        <w:top w:val="none" w:sz="0" w:space="0" w:color="auto"/>
        <w:left w:val="none" w:sz="0" w:space="0" w:color="auto"/>
        <w:bottom w:val="none" w:sz="0" w:space="0" w:color="auto"/>
        <w:right w:val="none" w:sz="0" w:space="0" w:color="auto"/>
      </w:divBdr>
    </w:div>
    <w:div w:id="1492404630">
      <w:bodyDiv w:val="1"/>
      <w:marLeft w:val="0"/>
      <w:marRight w:val="0"/>
      <w:marTop w:val="0"/>
      <w:marBottom w:val="0"/>
      <w:divBdr>
        <w:top w:val="none" w:sz="0" w:space="0" w:color="auto"/>
        <w:left w:val="none" w:sz="0" w:space="0" w:color="auto"/>
        <w:bottom w:val="none" w:sz="0" w:space="0" w:color="auto"/>
        <w:right w:val="none" w:sz="0" w:space="0" w:color="auto"/>
      </w:divBdr>
    </w:div>
    <w:div w:id="1497920993">
      <w:bodyDiv w:val="1"/>
      <w:marLeft w:val="0"/>
      <w:marRight w:val="0"/>
      <w:marTop w:val="0"/>
      <w:marBottom w:val="0"/>
      <w:divBdr>
        <w:top w:val="none" w:sz="0" w:space="0" w:color="auto"/>
        <w:left w:val="none" w:sz="0" w:space="0" w:color="auto"/>
        <w:bottom w:val="none" w:sz="0" w:space="0" w:color="auto"/>
        <w:right w:val="none" w:sz="0" w:space="0" w:color="auto"/>
      </w:divBdr>
    </w:div>
    <w:div w:id="1498493515">
      <w:bodyDiv w:val="1"/>
      <w:marLeft w:val="0"/>
      <w:marRight w:val="0"/>
      <w:marTop w:val="0"/>
      <w:marBottom w:val="0"/>
      <w:divBdr>
        <w:top w:val="none" w:sz="0" w:space="0" w:color="auto"/>
        <w:left w:val="none" w:sz="0" w:space="0" w:color="auto"/>
        <w:bottom w:val="none" w:sz="0" w:space="0" w:color="auto"/>
        <w:right w:val="none" w:sz="0" w:space="0" w:color="auto"/>
      </w:divBdr>
    </w:div>
    <w:div w:id="1500926118">
      <w:bodyDiv w:val="1"/>
      <w:marLeft w:val="0"/>
      <w:marRight w:val="0"/>
      <w:marTop w:val="0"/>
      <w:marBottom w:val="0"/>
      <w:divBdr>
        <w:top w:val="none" w:sz="0" w:space="0" w:color="auto"/>
        <w:left w:val="none" w:sz="0" w:space="0" w:color="auto"/>
        <w:bottom w:val="none" w:sz="0" w:space="0" w:color="auto"/>
        <w:right w:val="none" w:sz="0" w:space="0" w:color="auto"/>
      </w:divBdr>
    </w:div>
    <w:div w:id="1505048315">
      <w:bodyDiv w:val="1"/>
      <w:marLeft w:val="0"/>
      <w:marRight w:val="0"/>
      <w:marTop w:val="0"/>
      <w:marBottom w:val="0"/>
      <w:divBdr>
        <w:top w:val="none" w:sz="0" w:space="0" w:color="auto"/>
        <w:left w:val="none" w:sz="0" w:space="0" w:color="auto"/>
        <w:bottom w:val="none" w:sz="0" w:space="0" w:color="auto"/>
        <w:right w:val="none" w:sz="0" w:space="0" w:color="auto"/>
      </w:divBdr>
    </w:div>
    <w:div w:id="1505124789">
      <w:bodyDiv w:val="1"/>
      <w:marLeft w:val="0"/>
      <w:marRight w:val="0"/>
      <w:marTop w:val="0"/>
      <w:marBottom w:val="0"/>
      <w:divBdr>
        <w:top w:val="none" w:sz="0" w:space="0" w:color="auto"/>
        <w:left w:val="none" w:sz="0" w:space="0" w:color="auto"/>
        <w:bottom w:val="none" w:sz="0" w:space="0" w:color="auto"/>
        <w:right w:val="none" w:sz="0" w:space="0" w:color="auto"/>
      </w:divBdr>
    </w:div>
    <w:div w:id="1508248005">
      <w:bodyDiv w:val="1"/>
      <w:marLeft w:val="0"/>
      <w:marRight w:val="0"/>
      <w:marTop w:val="0"/>
      <w:marBottom w:val="0"/>
      <w:divBdr>
        <w:top w:val="none" w:sz="0" w:space="0" w:color="auto"/>
        <w:left w:val="none" w:sz="0" w:space="0" w:color="auto"/>
        <w:bottom w:val="none" w:sz="0" w:space="0" w:color="auto"/>
        <w:right w:val="none" w:sz="0" w:space="0" w:color="auto"/>
      </w:divBdr>
    </w:div>
    <w:div w:id="1508590830">
      <w:bodyDiv w:val="1"/>
      <w:marLeft w:val="0"/>
      <w:marRight w:val="0"/>
      <w:marTop w:val="0"/>
      <w:marBottom w:val="0"/>
      <w:divBdr>
        <w:top w:val="none" w:sz="0" w:space="0" w:color="auto"/>
        <w:left w:val="none" w:sz="0" w:space="0" w:color="auto"/>
        <w:bottom w:val="none" w:sz="0" w:space="0" w:color="auto"/>
        <w:right w:val="none" w:sz="0" w:space="0" w:color="auto"/>
      </w:divBdr>
    </w:div>
    <w:div w:id="1508710872">
      <w:bodyDiv w:val="1"/>
      <w:marLeft w:val="0"/>
      <w:marRight w:val="0"/>
      <w:marTop w:val="0"/>
      <w:marBottom w:val="0"/>
      <w:divBdr>
        <w:top w:val="none" w:sz="0" w:space="0" w:color="auto"/>
        <w:left w:val="none" w:sz="0" w:space="0" w:color="auto"/>
        <w:bottom w:val="none" w:sz="0" w:space="0" w:color="auto"/>
        <w:right w:val="none" w:sz="0" w:space="0" w:color="auto"/>
      </w:divBdr>
    </w:div>
    <w:div w:id="1512527565">
      <w:bodyDiv w:val="1"/>
      <w:marLeft w:val="0"/>
      <w:marRight w:val="0"/>
      <w:marTop w:val="0"/>
      <w:marBottom w:val="0"/>
      <w:divBdr>
        <w:top w:val="none" w:sz="0" w:space="0" w:color="auto"/>
        <w:left w:val="none" w:sz="0" w:space="0" w:color="auto"/>
        <w:bottom w:val="none" w:sz="0" w:space="0" w:color="auto"/>
        <w:right w:val="none" w:sz="0" w:space="0" w:color="auto"/>
      </w:divBdr>
    </w:div>
    <w:div w:id="1512573827">
      <w:bodyDiv w:val="1"/>
      <w:marLeft w:val="0"/>
      <w:marRight w:val="0"/>
      <w:marTop w:val="0"/>
      <w:marBottom w:val="0"/>
      <w:divBdr>
        <w:top w:val="none" w:sz="0" w:space="0" w:color="auto"/>
        <w:left w:val="none" w:sz="0" w:space="0" w:color="auto"/>
        <w:bottom w:val="none" w:sz="0" w:space="0" w:color="auto"/>
        <w:right w:val="none" w:sz="0" w:space="0" w:color="auto"/>
      </w:divBdr>
    </w:div>
    <w:div w:id="1516649072">
      <w:bodyDiv w:val="1"/>
      <w:marLeft w:val="0"/>
      <w:marRight w:val="0"/>
      <w:marTop w:val="0"/>
      <w:marBottom w:val="0"/>
      <w:divBdr>
        <w:top w:val="none" w:sz="0" w:space="0" w:color="auto"/>
        <w:left w:val="none" w:sz="0" w:space="0" w:color="auto"/>
        <w:bottom w:val="none" w:sz="0" w:space="0" w:color="auto"/>
        <w:right w:val="none" w:sz="0" w:space="0" w:color="auto"/>
      </w:divBdr>
    </w:div>
    <w:div w:id="1522087118">
      <w:bodyDiv w:val="1"/>
      <w:marLeft w:val="0"/>
      <w:marRight w:val="0"/>
      <w:marTop w:val="0"/>
      <w:marBottom w:val="0"/>
      <w:divBdr>
        <w:top w:val="none" w:sz="0" w:space="0" w:color="auto"/>
        <w:left w:val="none" w:sz="0" w:space="0" w:color="auto"/>
        <w:bottom w:val="none" w:sz="0" w:space="0" w:color="auto"/>
        <w:right w:val="none" w:sz="0" w:space="0" w:color="auto"/>
      </w:divBdr>
    </w:div>
    <w:div w:id="1523591628">
      <w:bodyDiv w:val="1"/>
      <w:marLeft w:val="0"/>
      <w:marRight w:val="0"/>
      <w:marTop w:val="0"/>
      <w:marBottom w:val="0"/>
      <w:divBdr>
        <w:top w:val="none" w:sz="0" w:space="0" w:color="auto"/>
        <w:left w:val="none" w:sz="0" w:space="0" w:color="auto"/>
        <w:bottom w:val="none" w:sz="0" w:space="0" w:color="auto"/>
        <w:right w:val="none" w:sz="0" w:space="0" w:color="auto"/>
      </w:divBdr>
    </w:div>
    <w:div w:id="1530221534">
      <w:bodyDiv w:val="1"/>
      <w:marLeft w:val="0"/>
      <w:marRight w:val="0"/>
      <w:marTop w:val="0"/>
      <w:marBottom w:val="0"/>
      <w:divBdr>
        <w:top w:val="none" w:sz="0" w:space="0" w:color="auto"/>
        <w:left w:val="none" w:sz="0" w:space="0" w:color="auto"/>
        <w:bottom w:val="none" w:sz="0" w:space="0" w:color="auto"/>
        <w:right w:val="none" w:sz="0" w:space="0" w:color="auto"/>
      </w:divBdr>
    </w:div>
    <w:div w:id="1534343282">
      <w:bodyDiv w:val="1"/>
      <w:marLeft w:val="0"/>
      <w:marRight w:val="0"/>
      <w:marTop w:val="0"/>
      <w:marBottom w:val="0"/>
      <w:divBdr>
        <w:top w:val="none" w:sz="0" w:space="0" w:color="auto"/>
        <w:left w:val="none" w:sz="0" w:space="0" w:color="auto"/>
        <w:bottom w:val="none" w:sz="0" w:space="0" w:color="auto"/>
        <w:right w:val="none" w:sz="0" w:space="0" w:color="auto"/>
      </w:divBdr>
    </w:div>
    <w:div w:id="1536037015">
      <w:bodyDiv w:val="1"/>
      <w:marLeft w:val="0"/>
      <w:marRight w:val="0"/>
      <w:marTop w:val="0"/>
      <w:marBottom w:val="0"/>
      <w:divBdr>
        <w:top w:val="none" w:sz="0" w:space="0" w:color="auto"/>
        <w:left w:val="none" w:sz="0" w:space="0" w:color="auto"/>
        <w:bottom w:val="none" w:sz="0" w:space="0" w:color="auto"/>
        <w:right w:val="none" w:sz="0" w:space="0" w:color="auto"/>
      </w:divBdr>
    </w:div>
    <w:div w:id="1537891898">
      <w:bodyDiv w:val="1"/>
      <w:marLeft w:val="0"/>
      <w:marRight w:val="0"/>
      <w:marTop w:val="0"/>
      <w:marBottom w:val="0"/>
      <w:divBdr>
        <w:top w:val="none" w:sz="0" w:space="0" w:color="auto"/>
        <w:left w:val="none" w:sz="0" w:space="0" w:color="auto"/>
        <w:bottom w:val="none" w:sz="0" w:space="0" w:color="auto"/>
        <w:right w:val="none" w:sz="0" w:space="0" w:color="auto"/>
      </w:divBdr>
    </w:div>
    <w:div w:id="1539273160">
      <w:bodyDiv w:val="1"/>
      <w:marLeft w:val="0"/>
      <w:marRight w:val="0"/>
      <w:marTop w:val="0"/>
      <w:marBottom w:val="0"/>
      <w:divBdr>
        <w:top w:val="none" w:sz="0" w:space="0" w:color="auto"/>
        <w:left w:val="none" w:sz="0" w:space="0" w:color="auto"/>
        <w:bottom w:val="none" w:sz="0" w:space="0" w:color="auto"/>
        <w:right w:val="none" w:sz="0" w:space="0" w:color="auto"/>
      </w:divBdr>
    </w:div>
    <w:div w:id="1539464795">
      <w:bodyDiv w:val="1"/>
      <w:marLeft w:val="0"/>
      <w:marRight w:val="0"/>
      <w:marTop w:val="0"/>
      <w:marBottom w:val="0"/>
      <w:divBdr>
        <w:top w:val="none" w:sz="0" w:space="0" w:color="auto"/>
        <w:left w:val="none" w:sz="0" w:space="0" w:color="auto"/>
        <w:bottom w:val="none" w:sz="0" w:space="0" w:color="auto"/>
        <w:right w:val="none" w:sz="0" w:space="0" w:color="auto"/>
      </w:divBdr>
    </w:div>
    <w:div w:id="1540163088">
      <w:bodyDiv w:val="1"/>
      <w:marLeft w:val="0"/>
      <w:marRight w:val="0"/>
      <w:marTop w:val="0"/>
      <w:marBottom w:val="0"/>
      <w:divBdr>
        <w:top w:val="none" w:sz="0" w:space="0" w:color="auto"/>
        <w:left w:val="none" w:sz="0" w:space="0" w:color="auto"/>
        <w:bottom w:val="none" w:sz="0" w:space="0" w:color="auto"/>
        <w:right w:val="none" w:sz="0" w:space="0" w:color="auto"/>
      </w:divBdr>
    </w:div>
    <w:div w:id="1542015058">
      <w:bodyDiv w:val="1"/>
      <w:marLeft w:val="0"/>
      <w:marRight w:val="0"/>
      <w:marTop w:val="0"/>
      <w:marBottom w:val="0"/>
      <w:divBdr>
        <w:top w:val="none" w:sz="0" w:space="0" w:color="auto"/>
        <w:left w:val="none" w:sz="0" w:space="0" w:color="auto"/>
        <w:bottom w:val="none" w:sz="0" w:space="0" w:color="auto"/>
        <w:right w:val="none" w:sz="0" w:space="0" w:color="auto"/>
      </w:divBdr>
    </w:div>
    <w:div w:id="1550071490">
      <w:bodyDiv w:val="1"/>
      <w:marLeft w:val="0"/>
      <w:marRight w:val="0"/>
      <w:marTop w:val="0"/>
      <w:marBottom w:val="0"/>
      <w:divBdr>
        <w:top w:val="none" w:sz="0" w:space="0" w:color="auto"/>
        <w:left w:val="none" w:sz="0" w:space="0" w:color="auto"/>
        <w:bottom w:val="none" w:sz="0" w:space="0" w:color="auto"/>
        <w:right w:val="none" w:sz="0" w:space="0" w:color="auto"/>
      </w:divBdr>
    </w:div>
    <w:div w:id="1550798158">
      <w:bodyDiv w:val="1"/>
      <w:marLeft w:val="0"/>
      <w:marRight w:val="0"/>
      <w:marTop w:val="0"/>
      <w:marBottom w:val="0"/>
      <w:divBdr>
        <w:top w:val="none" w:sz="0" w:space="0" w:color="auto"/>
        <w:left w:val="none" w:sz="0" w:space="0" w:color="auto"/>
        <w:bottom w:val="none" w:sz="0" w:space="0" w:color="auto"/>
        <w:right w:val="none" w:sz="0" w:space="0" w:color="auto"/>
      </w:divBdr>
    </w:div>
    <w:div w:id="1551576099">
      <w:bodyDiv w:val="1"/>
      <w:marLeft w:val="0"/>
      <w:marRight w:val="0"/>
      <w:marTop w:val="0"/>
      <w:marBottom w:val="0"/>
      <w:divBdr>
        <w:top w:val="none" w:sz="0" w:space="0" w:color="auto"/>
        <w:left w:val="none" w:sz="0" w:space="0" w:color="auto"/>
        <w:bottom w:val="none" w:sz="0" w:space="0" w:color="auto"/>
        <w:right w:val="none" w:sz="0" w:space="0" w:color="auto"/>
      </w:divBdr>
    </w:div>
    <w:div w:id="1552615139">
      <w:bodyDiv w:val="1"/>
      <w:marLeft w:val="0"/>
      <w:marRight w:val="0"/>
      <w:marTop w:val="0"/>
      <w:marBottom w:val="0"/>
      <w:divBdr>
        <w:top w:val="none" w:sz="0" w:space="0" w:color="auto"/>
        <w:left w:val="none" w:sz="0" w:space="0" w:color="auto"/>
        <w:bottom w:val="none" w:sz="0" w:space="0" w:color="auto"/>
        <w:right w:val="none" w:sz="0" w:space="0" w:color="auto"/>
      </w:divBdr>
    </w:div>
    <w:div w:id="1553689233">
      <w:bodyDiv w:val="1"/>
      <w:marLeft w:val="0"/>
      <w:marRight w:val="0"/>
      <w:marTop w:val="0"/>
      <w:marBottom w:val="0"/>
      <w:divBdr>
        <w:top w:val="none" w:sz="0" w:space="0" w:color="auto"/>
        <w:left w:val="none" w:sz="0" w:space="0" w:color="auto"/>
        <w:bottom w:val="none" w:sz="0" w:space="0" w:color="auto"/>
        <w:right w:val="none" w:sz="0" w:space="0" w:color="auto"/>
      </w:divBdr>
    </w:div>
    <w:div w:id="1554806227">
      <w:bodyDiv w:val="1"/>
      <w:marLeft w:val="0"/>
      <w:marRight w:val="0"/>
      <w:marTop w:val="0"/>
      <w:marBottom w:val="0"/>
      <w:divBdr>
        <w:top w:val="none" w:sz="0" w:space="0" w:color="auto"/>
        <w:left w:val="none" w:sz="0" w:space="0" w:color="auto"/>
        <w:bottom w:val="none" w:sz="0" w:space="0" w:color="auto"/>
        <w:right w:val="none" w:sz="0" w:space="0" w:color="auto"/>
      </w:divBdr>
    </w:div>
    <w:div w:id="1554854384">
      <w:bodyDiv w:val="1"/>
      <w:marLeft w:val="0"/>
      <w:marRight w:val="0"/>
      <w:marTop w:val="0"/>
      <w:marBottom w:val="0"/>
      <w:divBdr>
        <w:top w:val="none" w:sz="0" w:space="0" w:color="auto"/>
        <w:left w:val="none" w:sz="0" w:space="0" w:color="auto"/>
        <w:bottom w:val="none" w:sz="0" w:space="0" w:color="auto"/>
        <w:right w:val="none" w:sz="0" w:space="0" w:color="auto"/>
      </w:divBdr>
    </w:div>
    <w:div w:id="1555041574">
      <w:bodyDiv w:val="1"/>
      <w:marLeft w:val="0"/>
      <w:marRight w:val="0"/>
      <w:marTop w:val="0"/>
      <w:marBottom w:val="0"/>
      <w:divBdr>
        <w:top w:val="none" w:sz="0" w:space="0" w:color="auto"/>
        <w:left w:val="none" w:sz="0" w:space="0" w:color="auto"/>
        <w:bottom w:val="none" w:sz="0" w:space="0" w:color="auto"/>
        <w:right w:val="none" w:sz="0" w:space="0" w:color="auto"/>
      </w:divBdr>
    </w:div>
    <w:div w:id="1561595141">
      <w:bodyDiv w:val="1"/>
      <w:marLeft w:val="0"/>
      <w:marRight w:val="0"/>
      <w:marTop w:val="0"/>
      <w:marBottom w:val="0"/>
      <w:divBdr>
        <w:top w:val="none" w:sz="0" w:space="0" w:color="auto"/>
        <w:left w:val="none" w:sz="0" w:space="0" w:color="auto"/>
        <w:bottom w:val="none" w:sz="0" w:space="0" w:color="auto"/>
        <w:right w:val="none" w:sz="0" w:space="0" w:color="auto"/>
      </w:divBdr>
    </w:div>
    <w:div w:id="1566719249">
      <w:bodyDiv w:val="1"/>
      <w:marLeft w:val="0"/>
      <w:marRight w:val="0"/>
      <w:marTop w:val="0"/>
      <w:marBottom w:val="0"/>
      <w:divBdr>
        <w:top w:val="none" w:sz="0" w:space="0" w:color="auto"/>
        <w:left w:val="none" w:sz="0" w:space="0" w:color="auto"/>
        <w:bottom w:val="none" w:sz="0" w:space="0" w:color="auto"/>
        <w:right w:val="none" w:sz="0" w:space="0" w:color="auto"/>
      </w:divBdr>
    </w:div>
    <w:div w:id="1568490501">
      <w:bodyDiv w:val="1"/>
      <w:marLeft w:val="0"/>
      <w:marRight w:val="0"/>
      <w:marTop w:val="0"/>
      <w:marBottom w:val="0"/>
      <w:divBdr>
        <w:top w:val="none" w:sz="0" w:space="0" w:color="auto"/>
        <w:left w:val="none" w:sz="0" w:space="0" w:color="auto"/>
        <w:bottom w:val="none" w:sz="0" w:space="0" w:color="auto"/>
        <w:right w:val="none" w:sz="0" w:space="0" w:color="auto"/>
      </w:divBdr>
    </w:div>
    <w:div w:id="1570193243">
      <w:bodyDiv w:val="1"/>
      <w:marLeft w:val="0"/>
      <w:marRight w:val="0"/>
      <w:marTop w:val="0"/>
      <w:marBottom w:val="0"/>
      <w:divBdr>
        <w:top w:val="none" w:sz="0" w:space="0" w:color="auto"/>
        <w:left w:val="none" w:sz="0" w:space="0" w:color="auto"/>
        <w:bottom w:val="none" w:sz="0" w:space="0" w:color="auto"/>
        <w:right w:val="none" w:sz="0" w:space="0" w:color="auto"/>
      </w:divBdr>
    </w:div>
    <w:div w:id="1576739875">
      <w:bodyDiv w:val="1"/>
      <w:marLeft w:val="0"/>
      <w:marRight w:val="0"/>
      <w:marTop w:val="0"/>
      <w:marBottom w:val="0"/>
      <w:divBdr>
        <w:top w:val="none" w:sz="0" w:space="0" w:color="auto"/>
        <w:left w:val="none" w:sz="0" w:space="0" w:color="auto"/>
        <w:bottom w:val="none" w:sz="0" w:space="0" w:color="auto"/>
        <w:right w:val="none" w:sz="0" w:space="0" w:color="auto"/>
      </w:divBdr>
    </w:div>
    <w:div w:id="1578711210">
      <w:bodyDiv w:val="1"/>
      <w:marLeft w:val="0"/>
      <w:marRight w:val="0"/>
      <w:marTop w:val="0"/>
      <w:marBottom w:val="0"/>
      <w:divBdr>
        <w:top w:val="none" w:sz="0" w:space="0" w:color="auto"/>
        <w:left w:val="none" w:sz="0" w:space="0" w:color="auto"/>
        <w:bottom w:val="none" w:sz="0" w:space="0" w:color="auto"/>
        <w:right w:val="none" w:sz="0" w:space="0" w:color="auto"/>
      </w:divBdr>
    </w:div>
    <w:div w:id="1590850848">
      <w:bodyDiv w:val="1"/>
      <w:marLeft w:val="0"/>
      <w:marRight w:val="0"/>
      <w:marTop w:val="0"/>
      <w:marBottom w:val="0"/>
      <w:divBdr>
        <w:top w:val="none" w:sz="0" w:space="0" w:color="auto"/>
        <w:left w:val="none" w:sz="0" w:space="0" w:color="auto"/>
        <w:bottom w:val="none" w:sz="0" w:space="0" w:color="auto"/>
        <w:right w:val="none" w:sz="0" w:space="0" w:color="auto"/>
      </w:divBdr>
    </w:div>
    <w:div w:id="1593854086">
      <w:bodyDiv w:val="1"/>
      <w:marLeft w:val="0"/>
      <w:marRight w:val="0"/>
      <w:marTop w:val="0"/>
      <w:marBottom w:val="0"/>
      <w:divBdr>
        <w:top w:val="none" w:sz="0" w:space="0" w:color="auto"/>
        <w:left w:val="none" w:sz="0" w:space="0" w:color="auto"/>
        <w:bottom w:val="none" w:sz="0" w:space="0" w:color="auto"/>
        <w:right w:val="none" w:sz="0" w:space="0" w:color="auto"/>
      </w:divBdr>
    </w:div>
    <w:div w:id="1600261446">
      <w:bodyDiv w:val="1"/>
      <w:marLeft w:val="0"/>
      <w:marRight w:val="0"/>
      <w:marTop w:val="0"/>
      <w:marBottom w:val="0"/>
      <w:divBdr>
        <w:top w:val="none" w:sz="0" w:space="0" w:color="auto"/>
        <w:left w:val="none" w:sz="0" w:space="0" w:color="auto"/>
        <w:bottom w:val="none" w:sz="0" w:space="0" w:color="auto"/>
        <w:right w:val="none" w:sz="0" w:space="0" w:color="auto"/>
      </w:divBdr>
    </w:div>
    <w:div w:id="1600596886">
      <w:bodyDiv w:val="1"/>
      <w:marLeft w:val="0"/>
      <w:marRight w:val="0"/>
      <w:marTop w:val="0"/>
      <w:marBottom w:val="0"/>
      <w:divBdr>
        <w:top w:val="none" w:sz="0" w:space="0" w:color="auto"/>
        <w:left w:val="none" w:sz="0" w:space="0" w:color="auto"/>
        <w:bottom w:val="none" w:sz="0" w:space="0" w:color="auto"/>
        <w:right w:val="none" w:sz="0" w:space="0" w:color="auto"/>
      </w:divBdr>
    </w:div>
    <w:div w:id="1603301623">
      <w:bodyDiv w:val="1"/>
      <w:marLeft w:val="0"/>
      <w:marRight w:val="0"/>
      <w:marTop w:val="0"/>
      <w:marBottom w:val="0"/>
      <w:divBdr>
        <w:top w:val="none" w:sz="0" w:space="0" w:color="auto"/>
        <w:left w:val="none" w:sz="0" w:space="0" w:color="auto"/>
        <w:bottom w:val="none" w:sz="0" w:space="0" w:color="auto"/>
        <w:right w:val="none" w:sz="0" w:space="0" w:color="auto"/>
      </w:divBdr>
    </w:div>
    <w:div w:id="1604072046">
      <w:bodyDiv w:val="1"/>
      <w:marLeft w:val="0"/>
      <w:marRight w:val="0"/>
      <w:marTop w:val="0"/>
      <w:marBottom w:val="0"/>
      <w:divBdr>
        <w:top w:val="none" w:sz="0" w:space="0" w:color="auto"/>
        <w:left w:val="none" w:sz="0" w:space="0" w:color="auto"/>
        <w:bottom w:val="none" w:sz="0" w:space="0" w:color="auto"/>
        <w:right w:val="none" w:sz="0" w:space="0" w:color="auto"/>
      </w:divBdr>
    </w:div>
    <w:div w:id="1611935642">
      <w:bodyDiv w:val="1"/>
      <w:marLeft w:val="0"/>
      <w:marRight w:val="0"/>
      <w:marTop w:val="0"/>
      <w:marBottom w:val="0"/>
      <w:divBdr>
        <w:top w:val="none" w:sz="0" w:space="0" w:color="auto"/>
        <w:left w:val="none" w:sz="0" w:space="0" w:color="auto"/>
        <w:bottom w:val="none" w:sz="0" w:space="0" w:color="auto"/>
        <w:right w:val="none" w:sz="0" w:space="0" w:color="auto"/>
      </w:divBdr>
    </w:div>
    <w:div w:id="1613634421">
      <w:bodyDiv w:val="1"/>
      <w:marLeft w:val="0"/>
      <w:marRight w:val="0"/>
      <w:marTop w:val="0"/>
      <w:marBottom w:val="0"/>
      <w:divBdr>
        <w:top w:val="none" w:sz="0" w:space="0" w:color="auto"/>
        <w:left w:val="none" w:sz="0" w:space="0" w:color="auto"/>
        <w:bottom w:val="none" w:sz="0" w:space="0" w:color="auto"/>
        <w:right w:val="none" w:sz="0" w:space="0" w:color="auto"/>
      </w:divBdr>
    </w:div>
    <w:div w:id="1615215444">
      <w:bodyDiv w:val="1"/>
      <w:marLeft w:val="0"/>
      <w:marRight w:val="0"/>
      <w:marTop w:val="0"/>
      <w:marBottom w:val="0"/>
      <w:divBdr>
        <w:top w:val="none" w:sz="0" w:space="0" w:color="auto"/>
        <w:left w:val="none" w:sz="0" w:space="0" w:color="auto"/>
        <w:bottom w:val="none" w:sz="0" w:space="0" w:color="auto"/>
        <w:right w:val="none" w:sz="0" w:space="0" w:color="auto"/>
      </w:divBdr>
    </w:div>
    <w:div w:id="1618372194">
      <w:bodyDiv w:val="1"/>
      <w:marLeft w:val="0"/>
      <w:marRight w:val="0"/>
      <w:marTop w:val="0"/>
      <w:marBottom w:val="0"/>
      <w:divBdr>
        <w:top w:val="none" w:sz="0" w:space="0" w:color="auto"/>
        <w:left w:val="none" w:sz="0" w:space="0" w:color="auto"/>
        <w:bottom w:val="none" w:sz="0" w:space="0" w:color="auto"/>
        <w:right w:val="none" w:sz="0" w:space="0" w:color="auto"/>
      </w:divBdr>
    </w:div>
    <w:div w:id="1619027164">
      <w:bodyDiv w:val="1"/>
      <w:marLeft w:val="0"/>
      <w:marRight w:val="0"/>
      <w:marTop w:val="0"/>
      <w:marBottom w:val="0"/>
      <w:divBdr>
        <w:top w:val="none" w:sz="0" w:space="0" w:color="auto"/>
        <w:left w:val="none" w:sz="0" w:space="0" w:color="auto"/>
        <w:bottom w:val="none" w:sz="0" w:space="0" w:color="auto"/>
        <w:right w:val="none" w:sz="0" w:space="0" w:color="auto"/>
      </w:divBdr>
    </w:div>
    <w:div w:id="1619723644">
      <w:bodyDiv w:val="1"/>
      <w:marLeft w:val="0"/>
      <w:marRight w:val="0"/>
      <w:marTop w:val="0"/>
      <w:marBottom w:val="0"/>
      <w:divBdr>
        <w:top w:val="none" w:sz="0" w:space="0" w:color="auto"/>
        <w:left w:val="none" w:sz="0" w:space="0" w:color="auto"/>
        <w:bottom w:val="none" w:sz="0" w:space="0" w:color="auto"/>
        <w:right w:val="none" w:sz="0" w:space="0" w:color="auto"/>
      </w:divBdr>
    </w:div>
    <w:div w:id="1623803829">
      <w:bodyDiv w:val="1"/>
      <w:marLeft w:val="0"/>
      <w:marRight w:val="0"/>
      <w:marTop w:val="0"/>
      <w:marBottom w:val="0"/>
      <w:divBdr>
        <w:top w:val="none" w:sz="0" w:space="0" w:color="auto"/>
        <w:left w:val="none" w:sz="0" w:space="0" w:color="auto"/>
        <w:bottom w:val="none" w:sz="0" w:space="0" w:color="auto"/>
        <w:right w:val="none" w:sz="0" w:space="0" w:color="auto"/>
      </w:divBdr>
    </w:div>
    <w:div w:id="1631283846">
      <w:bodyDiv w:val="1"/>
      <w:marLeft w:val="0"/>
      <w:marRight w:val="0"/>
      <w:marTop w:val="0"/>
      <w:marBottom w:val="0"/>
      <w:divBdr>
        <w:top w:val="none" w:sz="0" w:space="0" w:color="auto"/>
        <w:left w:val="none" w:sz="0" w:space="0" w:color="auto"/>
        <w:bottom w:val="none" w:sz="0" w:space="0" w:color="auto"/>
        <w:right w:val="none" w:sz="0" w:space="0" w:color="auto"/>
      </w:divBdr>
    </w:div>
    <w:div w:id="1632789672">
      <w:bodyDiv w:val="1"/>
      <w:marLeft w:val="0"/>
      <w:marRight w:val="0"/>
      <w:marTop w:val="0"/>
      <w:marBottom w:val="0"/>
      <w:divBdr>
        <w:top w:val="none" w:sz="0" w:space="0" w:color="auto"/>
        <w:left w:val="none" w:sz="0" w:space="0" w:color="auto"/>
        <w:bottom w:val="none" w:sz="0" w:space="0" w:color="auto"/>
        <w:right w:val="none" w:sz="0" w:space="0" w:color="auto"/>
      </w:divBdr>
    </w:div>
    <w:div w:id="1633560961">
      <w:bodyDiv w:val="1"/>
      <w:marLeft w:val="0"/>
      <w:marRight w:val="0"/>
      <w:marTop w:val="0"/>
      <w:marBottom w:val="0"/>
      <w:divBdr>
        <w:top w:val="none" w:sz="0" w:space="0" w:color="auto"/>
        <w:left w:val="none" w:sz="0" w:space="0" w:color="auto"/>
        <w:bottom w:val="none" w:sz="0" w:space="0" w:color="auto"/>
        <w:right w:val="none" w:sz="0" w:space="0" w:color="auto"/>
      </w:divBdr>
    </w:div>
    <w:div w:id="1634097796">
      <w:bodyDiv w:val="1"/>
      <w:marLeft w:val="0"/>
      <w:marRight w:val="0"/>
      <w:marTop w:val="0"/>
      <w:marBottom w:val="0"/>
      <w:divBdr>
        <w:top w:val="none" w:sz="0" w:space="0" w:color="auto"/>
        <w:left w:val="none" w:sz="0" w:space="0" w:color="auto"/>
        <w:bottom w:val="none" w:sz="0" w:space="0" w:color="auto"/>
        <w:right w:val="none" w:sz="0" w:space="0" w:color="auto"/>
      </w:divBdr>
    </w:div>
    <w:div w:id="1637369072">
      <w:bodyDiv w:val="1"/>
      <w:marLeft w:val="0"/>
      <w:marRight w:val="0"/>
      <w:marTop w:val="0"/>
      <w:marBottom w:val="0"/>
      <w:divBdr>
        <w:top w:val="none" w:sz="0" w:space="0" w:color="auto"/>
        <w:left w:val="none" w:sz="0" w:space="0" w:color="auto"/>
        <w:bottom w:val="none" w:sz="0" w:space="0" w:color="auto"/>
        <w:right w:val="none" w:sz="0" w:space="0" w:color="auto"/>
      </w:divBdr>
    </w:div>
    <w:div w:id="1640912386">
      <w:bodyDiv w:val="1"/>
      <w:marLeft w:val="0"/>
      <w:marRight w:val="0"/>
      <w:marTop w:val="0"/>
      <w:marBottom w:val="0"/>
      <w:divBdr>
        <w:top w:val="none" w:sz="0" w:space="0" w:color="auto"/>
        <w:left w:val="none" w:sz="0" w:space="0" w:color="auto"/>
        <w:bottom w:val="none" w:sz="0" w:space="0" w:color="auto"/>
        <w:right w:val="none" w:sz="0" w:space="0" w:color="auto"/>
      </w:divBdr>
    </w:div>
    <w:div w:id="1643343393">
      <w:bodyDiv w:val="1"/>
      <w:marLeft w:val="0"/>
      <w:marRight w:val="0"/>
      <w:marTop w:val="0"/>
      <w:marBottom w:val="0"/>
      <w:divBdr>
        <w:top w:val="none" w:sz="0" w:space="0" w:color="auto"/>
        <w:left w:val="none" w:sz="0" w:space="0" w:color="auto"/>
        <w:bottom w:val="none" w:sz="0" w:space="0" w:color="auto"/>
        <w:right w:val="none" w:sz="0" w:space="0" w:color="auto"/>
      </w:divBdr>
    </w:div>
    <w:div w:id="1643728132">
      <w:bodyDiv w:val="1"/>
      <w:marLeft w:val="0"/>
      <w:marRight w:val="0"/>
      <w:marTop w:val="0"/>
      <w:marBottom w:val="0"/>
      <w:divBdr>
        <w:top w:val="none" w:sz="0" w:space="0" w:color="auto"/>
        <w:left w:val="none" w:sz="0" w:space="0" w:color="auto"/>
        <w:bottom w:val="none" w:sz="0" w:space="0" w:color="auto"/>
        <w:right w:val="none" w:sz="0" w:space="0" w:color="auto"/>
      </w:divBdr>
    </w:div>
    <w:div w:id="1643995876">
      <w:bodyDiv w:val="1"/>
      <w:marLeft w:val="0"/>
      <w:marRight w:val="0"/>
      <w:marTop w:val="0"/>
      <w:marBottom w:val="0"/>
      <w:divBdr>
        <w:top w:val="none" w:sz="0" w:space="0" w:color="auto"/>
        <w:left w:val="none" w:sz="0" w:space="0" w:color="auto"/>
        <w:bottom w:val="none" w:sz="0" w:space="0" w:color="auto"/>
        <w:right w:val="none" w:sz="0" w:space="0" w:color="auto"/>
      </w:divBdr>
    </w:div>
    <w:div w:id="1644576368">
      <w:bodyDiv w:val="1"/>
      <w:marLeft w:val="0"/>
      <w:marRight w:val="0"/>
      <w:marTop w:val="0"/>
      <w:marBottom w:val="0"/>
      <w:divBdr>
        <w:top w:val="none" w:sz="0" w:space="0" w:color="auto"/>
        <w:left w:val="none" w:sz="0" w:space="0" w:color="auto"/>
        <w:bottom w:val="none" w:sz="0" w:space="0" w:color="auto"/>
        <w:right w:val="none" w:sz="0" w:space="0" w:color="auto"/>
      </w:divBdr>
    </w:div>
    <w:div w:id="1647315036">
      <w:bodyDiv w:val="1"/>
      <w:marLeft w:val="0"/>
      <w:marRight w:val="0"/>
      <w:marTop w:val="0"/>
      <w:marBottom w:val="0"/>
      <w:divBdr>
        <w:top w:val="none" w:sz="0" w:space="0" w:color="auto"/>
        <w:left w:val="none" w:sz="0" w:space="0" w:color="auto"/>
        <w:bottom w:val="none" w:sz="0" w:space="0" w:color="auto"/>
        <w:right w:val="none" w:sz="0" w:space="0" w:color="auto"/>
      </w:divBdr>
    </w:div>
    <w:div w:id="1648168822">
      <w:bodyDiv w:val="1"/>
      <w:marLeft w:val="0"/>
      <w:marRight w:val="0"/>
      <w:marTop w:val="0"/>
      <w:marBottom w:val="0"/>
      <w:divBdr>
        <w:top w:val="none" w:sz="0" w:space="0" w:color="auto"/>
        <w:left w:val="none" w:sz="0" w:space="0" w:color="auto"/>
        <w:bottom w:val="none" w:sz="0" w:space="0" w:color="auto"/>
        <w:right w:val="none" w:sz="0" w:space="0" w:color="auto"/>
      </w:divBdr>
    </w:div>
    <w:div w:id="1653171190">
      <w:bodyDiv w:val="1"/>
      <w:marLeft w:val="0"/>
      <w:marRight w:val="0"/>
      <w:marTop w:val="0"/>
      <w:marBottom w:val="0"/>
      <w:divBdr>
        <w:top w:val="none" w:sz="0" w:space="0" w:color="auto"/>
        <w:left w:val="none" w:sz="0" w:space="0" w:color="auto"/>
        <w:bottom w:val="none" w:sz="0" w:space="0" w:color="auto"/>
        <w:right w:val="none" w:sz="0" w:space="0" w:color="auto"/>
      </w:divBdr>
    </w:div>
    <w:div w:id="1654724650">
      <w:bodyDiv w:val="1"/>
      <w:marLeft w:val="0"/>
      <w:marRight w:val="0"/>
      <w:marTop w:val="0"/>
      <w:marBottom w:val="0"/>
      <w:divBdr>
        <w:top w:val="none" w:sz="0" w:space="0" w:color="auto"/>
        <w:left w:val="none" w:sz="0" w:space="0" w:color="auto"/>
        <w:bottom w:val="none" w:sz="0" w:space="0" w:color="auto"/>
        <w:right w:val="none" w:sz="0" w:space="0" w:color="auto"/>
      </w:divBdr>
    </w:div>
    <w:div w:id="1656254974">
      <w:bodyDiv w:val="1"/>
      <w:marLeft w:val="0"/>
      <w:marRight w:val="0"/>
      <w:marTop w:val="0"/>
      <w:marBottom w:val="0"/>
      <w:divBdr>
        <w:top w:val="none" w:sz="0" w:space="0" w:color="auto"/>
        <w:left w:val="none" w:sz="0" w:space="0" w:color="auto"/>
        <w:bottom w:val="none" w:sz="0" w:space="0" w:color="auto"/>
        <w:right w:val="none" w:sz="0" w:space="0" w:color="auto"/>
      </w:divBdr>
    </w:div>
    <w:div w:id="1664157885">
      <w:bodyDiv w:val="1"/>
      <w:marLeft w:val="0"/>
      <w:marRight w:val="0"/>
      <w:marTop w:val="0"/>
      <w:marBottom w:val="0"/>
      <w:divBdr>
        <w:top w:val="none" w:sz="0" w:space="0" w:color="auto"/>
        <w:left w:val="none" w:sz="0" w:space="0" w:color="auto"/>
        <w:bottom w:val="none" w:sz="0" w:space="0" w:color="auto"/>
        <w:right w:val="none" w:sz="0" w:space="0" w:color="auto"/>
      </w:divBdr>
    </w:div>
    <w:div w:id="1664815790">
      <w:bodyDiv w:val="1"/>
      <w:marLeft w:val="0"/>
      <w:marRight w:val="0"/>
      <w:marTop w:val="0"/>
      <w:marBottom w:val="0"/>
      <w:divBdr>
        <w:top w:val="none" w:sz="0" w:space="0" w:color="auto"/>
        <w:left w:val="none" w:sz="0" w:space="0" w:color="auto"/>
        <w:bottom w:val="none" w:sz="0" w:space="0" w:color="auto"/>
        <w:right w:val="none" w:sz="0" w:space="0" w:color="auto"/>
      </w:divBdr>
    </w:div>
    <w:div w:id="1665087721">
      <w:bodyDiv w:val="1"/>
      <w:marLeft w:val="0"/>
      <w:marRight w:val="0"/>
      <w:marTop w:val="0"/>
      <w:marBottom w:val="0"/>
      <w:divBdr>
        <w:top w:val="none" w:sz="0" w:space="0" w:color="auto"/>
        <w:left w:val="none" w:sz="0" w:space="0" w:color="auto"/>
        <w:bottom w:val="none" w:sz="0" w:space="0" w:color="auto"/>
        <w:right w:val="none" w:sz="0" w:space="0" w:color="auto"/>
      </w:divBdr>
    </w:div>
    <w:div w:id="1665160088">
      <w:bodyDiv w:val="1"/>
      <w:marLeft w:val="0"/>
      <w:marRight w:val="0"/>
      <w:marTop w:val="0"/>
      <w:marBottom w:val="0"/>
      <w:divBdr>
        <w:top w:val="none" w:sz="0" w:space="0" w:color="auto"/>
        <w:left w:val="none" w:sz="0" w:space="0" w:color="auto"/>
        <w:bottom w:val="none" w:sz="0" w:space="0" w:color="auto"/>
        <w:right w:val="none" w:sz="0" w:space="0" w:color="auto"/>
      </w:divBdr>
    </w:div>
    <w:div w:id="1667200889">
      <w:bodyDiv w:val="1"/>
      <w:marLeft w:val="0"/>
      <w:marRight w:val="0"/>
      <w:marTop w:val="0"/>
      <w:marBottom w:val="0"/>
      <w:divBdr>
        <w:top w:val="none" w:sz="0" w:space="0" w:color="auto"/>
        <w:left w:val="none" w:sz="0" w:space="0" w:color="auto"/>
        <w:bottom w:val="none" w:sz="0" w:space="0" w:color="auto"/>
        <w:right w:val="none" w:sz="0" w:space="0" w:color="auto"/>
      </w:divBdr>
    </w:div>
    <w:div w:id="1669360293">
      <w:bodyDiv w:val="1"/>
      <w:marLeft w:val="0"/>
      <w:marRight w:val="0"/>
      <w:marTop w:val="0"/>
      <w:marBottom w:val="0"/>
      <w:divBdr>
        <w:top w:val="none" w:sz="0" w:space="0" w:color="auto"/>
        <w:left w:val="none" w:sz="0" w:space="0" w:color="auto"/>
        <w:bottom w:val="none" w:sz="0" w:space="0" w:color="auto"/>
        <w:right w:val="none" w:sz="0" w:space="0" w:color="auto"/>
      </w:divBdr>
    </w:div>
    <w:div w:id="1671712751">
      <w:bodyDiv w:val="1"/>
      <w:marLeft w:val="0"/>
      <w:marRight w:val="0"/>
      <w:marTop w:val="0"/>
      <w:marBottom w:val="0"/>
      <w:divBdr>
        <w:top w:val="none" w:sz="0" w:space="0" w:color="auto"/>
        <w:left w:val="none" w:sz="0" w:space="0" w:color="auto"/>
        <w:bottom w:val="none" w:sz="0" w:space="0" w:color="auto"/>
        <w:right w:val="none" w:sz="0" w:space="0" w:color="auto"/>
      </w:divBdr>
    </w:div>
    <w:div w:id="1677685617">
      <w:bodyDiv w:val="1"/>
      <w:marLeft w:val="0"/>
      <w:marRight w:val="0"/>
      <w:marTop w:val="0"/>
      <w:marBottom w:val="0"/>
      <w:divBdr>
        <w:top w:val="none" w:sz="0" w:space="0" w:color="auto"/>
        <w:left w:val="none" w:sz="0" w:space="0" w:color="auto"/>
        <w:bottom w:val="none" w:sz="0" w:space="0" w:color="auto"/>
        <w:right w:val="none" w:sz="0" w:space="0" w:color="auto"/>
      </w:divBdr>
    </w:div>
    <w:div w:id="1677686810">
      <w:bodyDiv w:val="1"/>
      <w:marLeft w:val="0"/>
      <w:marRight w:val="0"/>
      <w:marTop w:val="0"/>
      <w:marBottom w:val="0"/>
      <w:divBdr>
        <w:top w:val="none" w:sz="0" w:space="0" w:color="auto"/>
        <w:left w:val="none" w:sz="0" w:space="0" w:color="auto"/>
        <w:bottom w:val="none" w:sz="0" w:space="0" w:color="auto"/>
        <w:right w:val="none" w:sz="0" w:space="0" w:color="auto"/>
      </w:divBdr>
    </w:div>
    <w:div w:id="1683431421">
      <w:bodyDiv w:val="1"/>
      <w:marLeft w:val="0"/>
      <w:marRight w:val="0"/>
      <w:marTop w:val="0"/>
      <w:marBottom w:val="0"/>
      <w:divBdr>
        <w:top w:val="none" w:sz="0" w:space="0" w:color="auto"/>
        <w:left w:val="none" w:sz="0" w:space="0" w:color="auto"/>
        <w:bottom w:val="none" w:sz="0" w:space="0" w:color="auto"/>
        <w:right w:val="none" w:sz="0" w:space="0" w:color="auto"/>
      </w:divBdr>
    </w:div>
    <w:div w:id="1688022333">
      <w:bodyDiv w:val="1"/>
      <w:marLeft w:val="0"/>
      <w:marRight w:val="0"/>
      <w:marTop w:val="0"/>
      <w:marBottom w:val="0"/>
      <w:divBdr>
        <w:top w:val="none" w:sz="0" w:space="0" w:color="auto"/>
        <w:left w:val="none" w:sz="0" w:space="0" w:color="auto"/>
        <w:bottom w:val="none" w:sz="0" w:space="0" w:color="auto"/>
        <w:right w:val="none" w:sz="0" w:space="0" w:color="auto"/>
      </w:divBdr>
    </w:div>
    <w:div w:id="1688289237">
      <w:bodyDiv w:val="1"/>
      <w:marLeft w:val="0"/>
      <w:marRight w:val="0"/>
      <w:marTop w:val="0"/>
      <w:marBottom w:val="0"/>
      <w:divBdr>
        <w:top w:val="none" w:sz="0" w:space="0" w:color="auto"/>
        <w:left w:val="none" w:sz="0" w:space="0" w:color="auto"/>
        <w:bottom w:val="none" w:sz="0" w:space="0" w:color="auto"/>
        <w:right w:val="none" w:sz="0" w:space="0" w:color="auto"/>
      </w:divBdr>
    </w:div>
    <w:div w:id="1689940690">
      <w:bodyDiv w:val="1"/>
      <w:marLeft w:val="0"/>
      <w:marRight w:val="0"/>
      <w:marTop w:val="0"/>
      <w:marBottom w:val="0"/>
      <w:divBdr>
        <w:top w:val="none" w:sz="0" w:space="0" w:color="auto"/>
        <w:left w:val="none" w:sz="0" w:space="0" w:color="auto"/>
        <w:bottom w:val="none" w:sz="0" w:space="0" w:color="auto"/>
        <w:right w:val="none" w:sz="0" w:space="0" w:color="auto"/>
      </w:divBdr>
    </w:div>
    <w:div w:id="1689989815">
      <w:bodyDiv w:val="1"/>
      <w:marLeft w:val="0"/>
      <w:marRight w:val="0"/>
      <w:marTop w:val="0"/>
      <w:marBottom w:val="0"/>
      <w:divBdr>
        <w:top w:val="none" w:sz="0" w:space="0" w:color="auto"/>
        <w:left w:val="none" w:sz="0" w:space="0" w:color="auto"/>
        <w:bottom w:val="none" w:sz="0" w:space="0" w:color="auto"/>
        <w:right w:val="none" w:sz="0" w:space="0" w:color="auto"/>
      </w:divBdr>
    </w:div>
    <w:div w:id="1690177947">
      <w:bodyDiv w:val="1"/>
      <w:marLeft w:val="0"/>
      <w:marRight w:val="0"/>
      <w:marTop w:val="0"/>
      <w:marBottom w:val="0"/>
      <w:divBdr>
        <w:top w:val="none" w:sz="0" w:space="0" w:color="auto"/>
        <w:left w:val="none" w:sz="0" w:space="0" w:color="auto"/>
        <w:bottom w:val="none" w:sz="0" w:space="0" w:color="auto"/>
        <w:right w:val="none" w:sz="0" w:space="0" w:color="auto"/>
      </w:divBdr>
    </w:div>
    <w:div w:id="1696080248">
      <w:bodyDiv w:val="1"/>
      <w:marLeft w:val="0"/>
      <w:marRight w:val="0"/>
      <w:marTop w:val="0"/>
      <w:marBottom w:val="0"/>
      <w:divBdr>
        <w:top w:val="none" w:sz="0" w:space="0" w:color="auto"/>
        <w:left w:val="none" w:sz="0" w:space="0" w:color="auto"/>
        <w:bottom w:val="none" w:sz="0" w:space="0" w:color="auto"/>
        <w:right w:val="none" w:sz="0" w:space="0" w:color="auto"/>
      </w:divBdr>
    </w:div>
    <w:div w:id="1707173625">
      <w:bodyDiv w:val="1"/>
      <w:marLeft w:val="0"/>
      <w:marRight w:val="0"/>
      <w:marTop w:val="0"/>
      <w:marBottom w:val="0"/>
      <w:divBdr>
        <w:top w:val="none" w:sz="0" w:space="0" w:color="auto"/>
        <w:left w:val="none" w:sz="0" w:space="0" w:color="auto"/>
        <w:bottom w:val="none" w:sz="0" w:space="0" w:color="auto"/>
        <w:right w:val="none" w:sz="0" w:space="0" w:color="auto"/>
      </w:divBdr>
    </w:div>
    <w:div w:id="1708992644">
      <w:bodyDiv w:val="1"/>
      <w:marLeft w:val="0"/>
      <w:marRight w:val="0"/>
      <w:marTop w:val="0"/>
      <w:marBottom w:val="0"/>
      <w:divBdr>
        <w:top w:val="none" w:sz="0" w:space="0" w:color="auto"/>
        <w:left w:val="none" w:sz="0" w:space="0" w:color="auto"/>
        <w:bottom w:val="none" w:sz="0" w:space="0" w:color="auto"/>
        <w:right w:val="none" w:sz="0" w:space="0" w:color="auto"/>
      </w:divBdr>
    </w:div>
    <w:div w:id="1709523520">
      <w:bodyDiv w:val="1"/>
      <w:marLeft w:val="0"/>
      <w:marRight w:val="0"/>
      <w:marTop w:val="0"/>
      <w:marBottom w:val="0"/>
      <w:divBdr>
        <w:top w:val="none" w:sz="0" w:space="0" w:color="auto"/>
        <w:left w:val="none" w:sz="0" w:space="0" w:color="auto"/>
        <w:bottom w:val="none" w:sz="0" w:space="0" w:color="auto"/>
        <w:right w:val="none" w:sz="0" w:space="0" w:color="auto"/>
      </w:divBdr>
    </w:div>
    <w:div w:id="1712267900">
      <w:bodyDiv w:val="1"/>
      <w:marLeft w:val="0"/>
      <w:marRight w:val="0"/>
      <w:marTop w:val="0"/>
      <w:marBottom w:val="0"/>
      <w:divBdr>
        <w:top w:val="none" w:sz="0" w:space="0" w:color="auto"/>
        <w:left w:val="none" w:sz="0" w:space="0" w:color="auto"/>
        <w:bottom w:val="none" w:sz="0" w:space="0" w:color="auto"/>
        <w:right w:val="none" w:sz="0" w:space="0" w:color="auto"/>
      </w:divBdr>
    </w:div>
    <w:div w:id="1712610673">
      <w:bodyDiv w:val="1"/>
      <w:marLeft w:val="0"/>
      <w:marRight w:val="0"/>
      <w:marTop w:val="0"/>
      <w:marBottom w:val="0"/>
      <w:divBdr>
        <w:top w:val="none" w:sz="0" w:space="0" w:color="auto"/>
        <w:left w:val="none" w:sz="0" w:space="0" w:color="auto"/>
        <w:bottom w:val="none" w:sz="0" w:space="0" w:color="auto"/>
        <w:right w:val="none" w:sz="0" w:space="0" w:color="auto"/>
      </w:divBdr>
    </w:div>
    <w:div w:id="1713581213">
      <w:bodyDiv w:val="1"/>
      <w:marLeft w:val="0"/>
      <w:marRight w:val="0"/>
      <w:marTop w:val="0"/>
      <w:marBottom w:val="0"/>
      <w:divBdr>
        <w:top w:val="none" w:sz="0" w:space="0" w:color="auto"/>
        <w:left w:val="none" w:sz="0" w:space="0" w:color="auto"/>
        <w:bottom w:val="none" w:sz="0" w:space="0" w:color="auto"/>
        <w:right w:val="none" w:sz="0" w:space="0" w:color="auto"/>
      </w:divBdr>
    </w:div>
    <w:div w:id="1718813696">
      <w:bodyDiv w:val="1"/>
      <w:marLeft w:val="0"/>
      <w:marRight w:val="0"/>
      <w:marTop w:val="0"/>
      <w:marBottom w:val="0"/>
      <w:divBdr>
        <w:top w:val="none" w:sz="0" w:space="0" w:color="auto"/>
        <w:left w:val="none" w:sz="0" w:space="0" w:color="auto"/>
        <w:bottom w:val="none" w:sz="0" w:space="0" w:color="auto"/>
        <w:right w:val="none" w:sz="0" w:space="0" w:color="auto"/>
      </w:divBdr>
    </w:div>
    <w:div w:id="1719669956">
      <w:bodyDiv w:val="1"/>
      <w:marLeft w:val="0"/>
      <w:marRight w:val="0"/>
      <w:marTop w:val="0"/>
      <w:marBottom w:val="0"/>
      <w:divBdr>
        <w:top w:val="none" w:sz="0" w:space="0" w:color="auto"/>
        <w:left w:val="none" w:sz="0" w:space="0" w:color="auto"/>
        <w:bottom w:val="none" w:sz="0" w:space="0" w:color="auto"/>
        <w:right w:val="none" w:sz="0" w:space="0" w:color="auto"/>
      </w:divBdr>
    </w:div>
    <w:div w:id="1723821412">
      <w:bodyDiv w:val="1"/>
      <w:marLeft w:val="0"/>
      <w:marRight w:val="0"/>
      <w:marTop w:val="0"/>
      <w:marBottom w:val="0"/>
      <w:divBdr>
        <w:top w:val="none" w:sz="0" w:space="0" w:color="auto"/>
        <w:left w:val="none" w:sz="0" w:space="0" w:color="auto"/>
        <w:bottom w:val="none" w:sz="0" w:space="0" w:color="auto"/>
        <w:right w:val="none" w:sz="0" w:space="0" w:color="auto"/>
      </w:divBdr>
    </w:div>
    <w:div w:id="1725983205">
      <w:bodyDiv w:val="1"/>
      <w:marLeft w:val="0"/>
      <w:marRight w:val="0"/>
      <w:marTop w:val="0"/>
      <w:marBottom w:val="0"/>
      <w:divBdr>
        <w:top w:val="none" w:sz="0" w:space="0" w:color="auto"/>
        <w:left w:val="none" w:sz="0" w:space="0" w:color="auto"/>
        <w:bottom w:val="none" w:sz="0" w:space="0" w:color="auto"/>
        <w:right w:val="none" w:sz="0" w:space="0" w:color="auto"/>
      </w:divBdr>
    </w:div>
    <w:div w:id="1729917515">
      <w:bodyDiv w:val="1"/>
      <w:marLeft w:val="0"/>
      <w:marRight w:val="0"/>
      <w:marTop w:val="0"/>
      <w:marBottom w:val="0"/>
      <w:divBdr>
        <w:top w:val="none" w:sz="0" w:space="0" w:color="auto"/>
        <w:left w:val="none" w:sz="0" w:space="0" w:color="auto"/>
        <w:bottom w:val="none" w:sz="0" w:space="0" w:color="auto"/>
        <w:right w:val="none" w:sz="0" w:space="0" w:color="auto"/>
      </w:divBdr>
    </w:div>
    <w:div w:id="1733189954">
      <w:bodyDiv w:val="1"/>
      <w:marLeft w:val="0"/>
      <w:marRight w:val="0"/>
      <w:marTop w:val="0"/>
      <w:marBottom w:val="0"/>
      <w:divBdr>
        <w:top w:val="none" w:sz="0" w:space="0" w:color="auto"/>
        <w:left w:val="none" w:sz="0" w:space="0" w:color="auto"/>
        <w:bottom w:val="none" w:sz="0" w:space="0" w:color="auto"/>
        <w:right w:val="none" w:sz="0" w:space="0" w:color="auto"/>
      </w:divBdr>
    </w:div>
    <w:div w:id="1735735734">
      <w:bodyDiv w:val="1"/>
      <w:marLeft w:val="0"/>
      <w:marRight w:val="0"/>
      <w:marTop w:val="0"/>
      <w:marBottom w:val="0"/>
      <w:divBdr>
        <w:top w:val="none" w:sz="0" w:space="0" w:color="auto"/>
        <w:left w:val="none" w:sz="0" w:space="0" w:color="auto"/>
        <w:bottom w:val="none" w:sz="0" w:space="0" w:color="auto"/>
        <w:right w:val="none" w:sz="0" w:space="0" w:color="auto"/>
      </w:divBdr>
    </w:div>
    <w:div w:id="1736513486">
      <w:bodyDiv w:val="1"/>
      <w:marLeft w:val="0"/>
      <w:marRight w:val="0"/>
      <w:marTop w:val="0"/>
      <w:marBottom w:val="0"/>
      <w:divBdr>
        <w:top w:val="none" w:sz="0" w:space="0" w:color="auto"/>
        <w:left w:val="none" w:sz="0" w:space="0" w:color="auto"/>
        <w:bottom w:val="none" w:sz="0" w:space="0" w:color="auto"/>
        <w:right w:val="none" w:sz="0" w:space="0" w:color="auto"/>
      </w:divBdr>
    </w:div>
    <w:div w:id="1742409499">
      <w:bodyDiv w:val="1"/>
      <w:marLeft w:val="0"/>
      <w:marRight w:val="0"/>
      <w:marTop w:val="0"/>
      <w:marBottom w:val="0"/>
      <w:divBdr>
        <w:top w:val="none" w:sz="0" w:space="0" w:color="auto"/>
        <w:left w:val="none" w:sz="0" w:space="0" w:color="auto"/>
        <w:bottom w:val="none" w:sz="0" w:space="0" w:color="auto"/>
        <w:right w:val="none" w:sz="0" w:space="0" w:color="auto"/>
      </w:divBdr>
    </w:div>
    <w:div w:id="1744719482">
      <w:bodyDiv w:val="1"/>
      <w:marLeft w:val="0"/>
      <w:marRight w:val="0"/>
      <w:marTop w:val="0"/>
      <w:marBottom w:val="0"/>
      <w:divBdr>
        <w:top w:val="none" w:sz="0" w:space="0" w:color="auto"/>
        <w:left w:val="none" w:sz="0" w:space="0" w:color="auto"/>
        <w:bottom w:val="none" w:sz="0" w:space="0" w:color="auto"/>
        <w:right w:val="none" w:sz="0" w:space="0" w:color="auto"/>
      </w:divBdr>
    </w:div>
    <w:div w:id="1744719929">
      <w:bodyDiv w:val="1"/>
      <w:marLeft w:val="0"/>
      <w:marRight w:val="0"/>
      <w:marTop w:val="0"/>
      <w:marBottom w:val="0"/>
      <w:divBdr>
        <w:top w:val="none" w:sz="0" w:space="0" w:color="auto"/>
        <w:left w:val="none" w:sz="0" w:space="0" w:color="auto"/>
        <w:bottom w:val="none" w:sz="0" w:space="0" w:color="auto"/>
        <w:right w:val="none" w:sz="0" w:space="0" w:color="auto"/>
      </w:divBdr>
    </w:div>
    <w:div w:id="1748308795">
      <w:bodyDiv w:val="1"/>
      <w:marLeft w:val="0"/>
      <w:marRight w:val="0"/>
      <w:marTop w:val="0"/>
      <w:marBottom w:val="0"/>
      <w:divBdr>
        <w:top w:val="none" w:sz="0" w:space="0" w:color="auto"/>
        <w:left w:val="none" w:sz="0" w:space="0" w:color="auto"/>
        <w:bottom w:val="none" w:sz="0" w:space="0" w:color="auto"/>
        <w:right w:val="none" w:sz="0" w:space="0" w:color="auto"/>
      </w:divBdr>
    </w:div>
    <w:div w:id="1748847411">
      <w:bodyDiv w:val="1"/>
      <w:marLeft w:val="0"/>
      <w:marRight w:val="0"/>
      <w:marTop w:val="0"/>
      <w:marBottom w:val="0"/>
      <w:divBdr>
        <w:top w:val="none" w:sz="0" w:space="0" w:color="auto"/>
        <w:left w:val="none" w:sz="0" w:space="0" w:color="auto"/>
        <w:bottom w:val="none" w:sz="0" w:space="0" w:color="auto"/>
        <w:right w:val="none" w:sz="0" w:space="0" w:color="auto"/>
      </w:divBdr>
    </w:div>
    <w:div w:id="1761944030">
      <w:bodyDiv w:val="1"/>
      <w:marLeft w:val="0"/>
      <w:marRight w:val="0"/>
      <w:marTop w:val="0"/>
      <w:marBottom w:val="0"/>
      <w:divBdr>
        <w:top w:val="none" w:sz="0" w:space="0" w:color="auto"/>
        <w:left w:val="none" w:sz="0" w:space="0" w:color="auto"/>
        <w:bottom w:val="none" w:sz="0" w:space="0" w:color="auto"/>
        <w:right w:val="none" w:sz="0" w:space="0" w:color="auto"/>
      </w:divBdr>
    </w:div>
    <w:div w:id="1762406503">
      <w:bodyDiv w:val="1"/>
      <w:marLeft w:val="0"/>
      <w:marRight w:val="0"/>
      <w:marTop w:val="0"/>
      <w:marBottom w:val="0"/>
      <w:divBdr>
        <w:top w:val="none" w:sz="0" w:space="0" w:color="auto"/>
        <w:left w:val="none" w:sz="0" w:space="0" w:color="auto"/>
        <w:bottom w:val="none" w:sz="0" w:space="0" w:color="auto"/>
        <w:right w:val="none" w:sz="0" w:space="0" w:color="auto"/>
      </w:divBdr>
    </w:div>
    <w:div w:id="1762752409">
      <w:bodyDiv w:val="1"/>
      <w:marLeft w:val="0"/>
      <w:marRight w:val="0"/>
      <w:marTop w:val="0"/>
      <w:marBottom w:val="0"/>
      <w:divBdr>
        <w:top w:val="none" w:sz="0" w:space="0" w:color="auto"/>
        <w:left w:val="none" w:sz="0" w:space="0" w:color="auto"/>
        <w:bottom w:val="none" w:sz="0" w:space="0" w:color="auto"/>
        <w:right w:val="none" w:sz="0" w:space="0" w:color="auto"/>
      </w:divBdr>
    </w:div>
    <w:div w:id="1764256179">
      <w:bodyDiv w:val="1"/>
      <w:marLeft w:val="0"/>
      <w:marRight w:val="0"/>
      <w:marTop w:val="0"/>
      <w:marBottom w:val="0"/>
      <w:divBdr>
        <w:top w:val="none" w:sz="0" w:space="0" w:color="auto"/>
        <w:left w:val="none" w:sz="0" w:space="0" w:color="auto"/>
        <w:bottom w:val="none" w:sz="0" w:space="0" w:color="auto"/>
        <w:right w:val="none" w:sz="0" w:space="0" w:color="auto"/>
      </w:divBdr>
    </w:div>
    <w:div w:id="1767312578">
      <w:bodyDiv w:val="1"/>
      <w:marLeft w:val="0"/>
      <w:marRight w:val="0"/>
      <w:marTop w:val="0"/>
      <w:marBottom w:val="0"/>
      <w:divBdr>
        <w:top w:val="none" w:sz="0" w:space="0" w:color="auto"/>
        <w:left w:val="none" w:sz="0" w:space="0" w:color="auto"/>
        <w:bottom w:val="none" w:sz="0" w:space="0" w:color="auto"/>
        <w:right w:val="none" w:sz="0" w:space="0" w:color="auto"/>
      </w:divBdr>
    </w:div>
    <w:div w:id="1773553373">
      <w:bodyDiv w:val="1"/>
      <w:marLeft w:val="0"/>
      <w:marRight w:val="0"/>
      <w:marTop w:val="0"/>
      <w:marBottom w:val="0"/>
      <w:divBdr>
        <w:top w:val="none" w:sz="0" w:space="0" w:color="auto"/>
        <w:left w:val="none" w:sz="0" w:space="0" w:color="auto"/>
        <w:bottom w:val="none" w:sz="0" w:space="0" w:color="auto"/>
        <w:right w:val="none" w:sz="0" w:space="0" w:color="auto"/>
      </w:divBdr>
    </w:div>
    <w:div w:id="1776318813">
      <w:bodyDiv w:val="1"/>
      <w:marLeft w:val="0"/>
      <w:marRight w:val="0"/>
      <w:marTop w:val="0"/>
      <w:marBottom w:val="0"/>
      <w:divBdr>
        <w:top w:val="none" w:sz="0" w:space="0" w:color="auto"/>
        <w:left w:val="none" w:sz="0" w:space="0" w:color="auto"/>
        <w:bottom w:val="none" w:sz="0" w:space="0" w:color="auto"/>
        <w:right w:val="none" w:sz="0" w:space="0" w:color="auto"/>
      </w:divBdr>
    </w:div>
    <w:div w:id="1778452843">
      <w:bodyDiv w:val="1"/>
      <w:marLeft w:val="0"/>
      <w:marRight w:val="0"/>
      <w:marTop w:val="0"/>
      <w:marBottom w:val="0"/>
      <w:divBdr>
        <w:top w:val="none" w:sz="0" w:space="0" w:color="auto"/>
        <w:left w:val="none" w:sz="0" w:space="0" w:color="auto"/>
        <w:bottom w:val="none" w:sz="0" w:space="0" w:color="auto"/>
        <w:right w:val="none" w:sz="0" w:space="0" w:color="auto"/>
      </w:divBdr>
    </w:div>
    <w:div w:id="1779134054">
      <w:bodyDiv w:val="1"/>
      <w:marLeft w:val="0"/>
      <w:marRight w:val="0"/>
      <w:marTop w:val="0"/>
      <w:marBottom w:val="0"/>
      <w:divBdr>
        <w:top w:val="none" w:sz="0" w:space="0" w:color="auto"/>
        <w:left w:val="none" w:sz="0" w:space="0" w:color="auto"/>
        <w:bottom w:val="none" w:sz="0" w:space="0" w:color="auto"/>
        <w:right w:val="none" w:sz="0" w:space="0" w:color="auto"/>
      </w:divBdr>
    </w:div>
    <w:div w:id="1779175602">
      <w:bodyDiv w:val="1"/>
      <w:marLeft w:val="0"/>
      <w:marRight w:val="0"/>
      <w:marTop w:val="0"/>
      <w:marBottom w:val="0"/>
      <w:divBdr>
        <w:top w:val="none" w:sz="0" w:space="0" w:color="auto"/>
        <w:left w:val="none" w:sz="0" w:space="0" w:color="auto"/>
        <w:bottom w:val="none" w:sz="0" w:space="0" w:color="auto"/>
        <w:right w:val="none" w:sz="0" w:space="0" w:color="auto"/>
      </w:divBdr>
    </w:div>
    <w:div w:id="1780174913">
      <w:bodyDiv w:val="1"/>
      <w:marLeft w:val="0"/>
      <w:marRight w:val="0"/>
      <w:marTop w:val="0"/>
      <w:marBottom w:val="0"/>
      <w:divBdr>
        <w:top w:val="none" w:sz="0" w:space="0" w:color="auto"/>
        <w:left w:val="none" w:sz="0" w:space="0" w:color="auto"/>
        <w:bottom w:val="none" w:sz="0" w:space="0" w:color="auto"/>
        <w:right w:val="none" w:sz="0" w:space="0" w:color="auto"/>
      </w:divBdr>
    </w:div>
    <w:div w:id="1780176873">
      <w:bodyDiv w:val="1"/>
      <w:marLeft w:val="0"/>
      <w:marRight w:val="0"/>
      <w:marTop w:val="0"/>
      <w:marBottom w:val="0"/>
      <w:divBdr>
        <w:top w:val="none" w:sz="0" w:space="0" w:color="auto"/>
        <w:left w:val="none" w:sz="0" w:space="0" w:color="auto"/>
        <w:bottom w:val="none" w:sz="0" w:space="0" w:color="auto"/>
        <w:right w:val="none" w:sz="0" w:space="0" w:color="auto"/>
      </w:divBdr>
    </w:div>
    <w:div w:id="1780180683">
      <w:bodyDiv w:val="1"/>
      <w:marLeft w:val="0"/>
      <w:marRight w:val="0"/>
      <w:marTop w:val="0"/>
      <w:marBottom w:val="0"/>
      <w:divBdr>
        <w:top w:val="none" w:sz="0" w:space="0" w:color="auto"/>
        <w:left w:val="none" w:sz="0" w:space="0" w:color="auto"/>
        <w:bottom w:val="none" w:sz="0" w:space="0" w:color="auto"/>
        <w:right w:val="none" w:sz="0" w:space="0" w:color="auto"/>
      </w:divBdr>
    </w:div>
    <w:div w:id="1782529971">
      <w:bodyDiv w:val="1"/>
      <w:marLeft w:val="0"/>
      <w:marRight w:val="0"/>
      <w:marTop w:val="0"/>
      <w:marBottom w:val="0"/>
      <w:divBdr>
        <w:top w:val="none" w:sz="0" w:space="0" w:color="auto"/>
        <w:left w:val="none" w:sz="0" w:space="0" w:color="auto"/>
        <w:bottom w:val="none" w:sz="0" w:space="0" w:color="auto"/>
        <w:right w:val="none" w:sz="0" w:space="0" w:color="auto"/>
      </w:divBdr>
    </w:div>
    <w:div w:id="1782914986">
      <w:bodyDiv w:val="1"/>
      <w:marLeft w:val="0"/>
      <w:marRight w:val="0"/>
      <w:marTop w:val="0"/>
      <w:marBottom w:val="0"/>
      <w:divBdr>
        <w:top w:val="none" w:sz="0" w:space="0" w:color="auto"/>
        <w:left w:val="none" w:sz="0" w:space="0" w:color="auto"/>
        <w:bottom w:val="none" w:sz="0" w:space="0" w:color="auto"/>
        <w:right w:val="none" w:sz="0" w:space="0" w:color="auto"/>
      </w:divBdr>
    </w:div>
    <w:div w:id="1789275591">
      <w:bodyDiv w:val="1"/>
      <w:marLeft w:val="0"/>
      <w:marRight w:val="0"/>
      <w:marTop w:val="0"/>
      <w:marBottom w:val="0"/>
      <w:divBdr>
        <w:top w:val="none" w:sz="0" w:space="0" w:color="auto"/>
        <w:left w:val="none" w:sz="0" w:space="0" w:color="auto"/>
        <w:bottom w:val="none" w:sz="0" w:space="0" w:color="auto"/>
        <w:right w:val="none" w:sz="0" w:space="0" w:color="auto"/>
      </w:divBdr>
    </w:div>
    <w:div w:id="1794909194">
      <w:bodyDiv w:val="1"/>
      <w:marLeft w:val="0"/>
      <w:marRight w:val="0"/>
      <w:marTop w:val="0"/>
      <w:marBottom w:val="0"/>
      <w:divBdr>
        <w:top w:val="none" w:sz="0" w:space="0" w:color="auto"/>
        <w:left w:val="none" w:sz="0" w:space="0" w:color="auto"/>
        <w:bottom w:val="none" w:sz="0" w:space="0" w:color="auto"/>
        <w:right w:val="none" w:sz="0" w:space="0" w:color="auto"/>
      </w:divBdr>
    </w:div>
    <w:div w:id="1796826398">
      <w:bodyDiv w:val="1"/>
      <w:marLeft w:val="0"/>
      <w:marRight w:val="0"/>
      <w:marTop w:val="0"/>
      <w:marBottom w:val="0"/>
      <w:divBdr>
        <w:top w:val="none" w:sz="0" w:space="0" w:color="auto"/>
        <w:left w:val="none" w:sz="0" w:space="0" w:color="auto"/>
        <w:bottom w:val="none" w:sz="0" w:space="0" w:color="auto"/>
        <w:right w:val="none" w:sz="0" w:space="0" w:color="auto"/>
      </w:divBdr>
    </w:div>
    <w:div w:id="1796946524">
      <w:bodyDiv w:val="1"/>
      <w:marLeft w:val="0"/>
      <w:marRight w:val="0"/>
      <w:marTop w:val="0"/>
      <w:marBottom w:val="0"/>
      <w:divBdr>
        <w:top w:val="none" w:sz="0" w:space="0" w:color="auto"/>
        <w:left w:val="none" w:sz="0" w:space="0" w:color="auto"/>
        <w:bottom w:val="none" w:sz="0" w:space="0" w:color="auto"/>
        <w:right w:val="none" w:sz="0" w:space="0" w:color="auto"/>
      </w:divBdr>
    </w:div>
    <w:div w:id="1797412230">
      <w:bodyDiv w:val="1"/>
      <w:marLeft w:val="0"/>
      <w:marRight w:val="0"/>
      <w:marTop w:val="0"/>
      <w:marBottom w:val="0"/>
      <w:divBdr>
        <w:top w:val="none" w:sz="0" w:space="0" w:color="auto"/>
        <w:left w:val="none" w:sz="0" w:space="0" w:color="auto"/>
        <w:bottom w:val="none" w:sz="0" w:space="0" w:color="auto"/>
        <w:right w:val="none" w:sz="0" w:space="0" w:color="auto"/>
      </w:divBdr>
    </w:div>
    <w:div w:id="1798327907">
      <w:bodyDiv w:val="1"/>
      <w:marLeft w:val="0"/>
      <w:marRight w:val="0"/>
      <w:marTop w:val="0"/>
      <w:marBottom w:val="0"/>
      <w:divBdr>
        <w:top w:val="none" w:sz="0" w:space="0" w:color="auto"/>
        <w:left w:val="none" w:sz="0" w:space="0" w:color="auto"/>
        <w:bottom w:val="none" w:sz="0" w:space="0" w:color="auto"/>
        <w:right w:val="none" w:sz="0" w:space="0" w:color="auto"/>
      </w:divBdr>
    </w:div>
    <w:div w:id="1798838471">
      <w:bodyDiv w:val="1"/>
      <w:marLeft w:val="0"/>
      <w:marRight w:val="0"/>
      <w:marTop w:val="0"/>
      <w:marBottom w:val="0"/>
      <w:divBdr>
        <w:top w:val="none" w:sz="0" w:space="0" w:color="auto"/>
        <w:left w:val="none" w:sz="0" w:space="0" w:color="auto"/>
        <w:bottom w:val="none" w:sz="0" w:space="0" w:color="auto"/>
        <w:right w:val="none" w:sz="0" w:space="0" w:color="auto"/>
      </w:divBdr>
    </w:div>
    <w:div w:id="1805542921">
      <w:bodyDiv w:val="1"/>
      <w:marLeft w:val="0"/>
      <w:marRight w:val="0"/>
      <w:marTop w:val="0"/>
      <w:marBottom w:val="0"/>
      <w:divBdr>
        <w:top w:val="none" w:sz="0" w:space="0" w:color="auto"/>
        <w:left w:val="none" w:sz="0" w:space="0" w:color="auto"/>
        <w:bottom w:val="none" w:sz="0" w:space="0" w:color="auto"/>
        <w:right w:val="none" w:sz="0" w:space="0" w:color="auto"/>
      </w:divBdr>
    </w:div>
    <w:div w:id="1807434667">
      <w:bodyDiv w:val="1"/>
      <w:marLeft w:val="0"/>
      <w:marRight w:val="0"/>
      <w:marTop w:val="0"/>
      <w:marBottom w:val="0"/>
      <w:divBdr>
        <w:top w:val="none" w:sz="0" w:space="0" w:color="auto"/>
        <w:left w:val="none" w:sz="0" w:space="0" w:color="auto"/>
        <w:bottom w:val="none" w:sz="0" w:space="0" w:color="auto"/>
        <w:right w:val="none" w:sz="0" w:space="0" w:color="auto"/>
      </w:divBdr>
    </w:div>
    <w:div w:id="1807548684">
      <w:bodyDiv w:val="1"/>
      <w:marLeft w:val="0"/>
      <w:marRight w:val="0"/>
      <w:marTop w:val="0"/>
      <w:marBottom w:val="0"/>
      <w:divBdr>
        <w:top w:val="none" w:sz="0" w:space="0" w:color="auto"/>
        <w:left w:val="none" w:sz="0" w:space="0" w:color="auto"/>
        <w:bottom w:val="none" w:sz="0" w:space="0" w:color="auto"/>
        <w:right w:val="none" w:sz="0" w:space="0" w:color="auto"/>
      </w:divBdr>
    </w:div>
    <w:div w:id="1812557569">
      <w:bodyDiv w:val="1"/>
      <w:marLeft w:val="0"/>
      <w:marRight w:val="0"/>
      <w:marTop w:val="0"/>
      <w:marBottom w:val="0"/>
      <w:divBdr>
        <w:top w:val="none" w:sz="0" w:space="0" w:color="auto"/>
        <w:left w:val="none" w:sz="0" w:space="0" w:color="auto"/>
        <w:bottom w:val="none" w:sz="0" w:space="0" w:color="auto"/>
        <w:right w:val="none" w:sz="0" w:space="0" w:color="auto"/>
      </w:divBdr>
    </w:div>
    <w:div w:id="1814522559">
      <w:bodyDiv w:val="1"/>
      <w:marLeft w:val="0"/>
      <w:marRight w:val="0"/>
      <w:marTop w:val="0"/>
      <w:marBottom w:val="0"/>
      <w:divBdr>
        <w:top w:val="none" w:sz="0" w:space="0" w:color="auto"/>
        <w:left w:val="none" w:sz="0" w:space="0" w:color="auto"/>
        <w:bottom w:val="none" w:sz="0" w:space="0" w:color="auto"/>
        <w:right w:val="none" w:sz="0" w:space="0" w:color="auto"/>
      </w:divBdr>
    </w:div>
    <w:div w:id="1819876614">
      <w:bodyDiv w:val="1"/>
      <w:marLeft w:val="0"/>
      <w:marRight w:val="0"/>
      <w:marTop w:val="0"/>
      <w:marBottom w:val="0"/>
      <w:divBdr>
        <w:top w:val="none" w:sz="0" w:space="0" w:color="auto"/>
        <w:left w:val="none" w:sz="0" w:space="0" w:color="auto"/>
        <w:bottom w:val="none" w:sz="0" w:space="0" w:color="auto"/>
        <w:right w:val="none" w:sz="0" w:space="0" w:color="auto"/>
      </w:divBdr>
    </w:div>
    <w:div w:id="1820146672">
      <w:bodyDiv w:val="1"/>
      <w:marLeft w:val="0"/>
      <w:marRight w:val="0"/>
      <w:marTop w:val="0"/>
      <w:marBottom w:val="0"/>
      <w:divBdr>
        <w:top w:val="none" w:sz="0" w:space="0" w:color="auto"/>
        <w:left w:val="none" w:sz="0" w:space="0" w:color="auto"/>
        <w:bottom w:val="none" w:sz="0" w:space="0" w:color="auto"/>
        <w:right w:val="none" w:sz="0" w:space="0" w:color="auto"/>
      </w:divBdr>
    </w:div>
    <w:div w:id="1820682914">
      <w:bodyDiv w:val="1"/>
      <w:marLeft w:val="0"/>
      <w:marRight w:val="0"/>
      <w:marTop w:val="0"/>
      <w:marBottom w:val="0"/>
      <w:divBdr>
        <w:top w:val="none" w:sz="0" w:space="0" w:color="auto"/>
        <w:left w:val="none" w:sz="0" w:space="0" w:color="auto"/>
        <w:bottom w:val="none" w:sz="0" w:space="0" w:color="auto"/>
        <w:right w:val="none" w:sz="0" w:space="0" w:color="auto"/>
      </w:divBdr>
    </w:div>
    <w:div w:id="1822043874">
      <w:bodyDiv w:val="1"/>
      <w:marLeft w:val="0"/>
      <w:marRight w:val="0"/>
      <w:marTop w:val="0"/>
      <w:marBottom w:val="0"/>
      <w:divBdr>
        <w:top w:val="none" w:sz="0" w:space="0" w:color="auto"/>
        <w:left w:val="none" w:sz="0" w:space="0" w:color="auto"/>
        <w:bottom w:val="none" w:sz="0" w:space="0" w:color="auto"/>
        <w:right w:val="none" w:sz="0" w:space="0" w:color="auto"/>
      </w:divBdr>
    </w:div>
    <w:div w:id="1822111623">
      <w:bodyDiv w:val="1"/>
      <w:marLeft w:val="0"/>
      <w:marRight w:val="0"/>
      <w:marTop w:val="0"/>
      <w:marBottom w:val="0"/>
      <w:divBdr>
        <w:top w:val="none" w:sz="0" w:space="0" w:color="auto"/>
        <w:left w:val="none" w:sz="0" w:space="0" w:color="auto"/>
        <w:bottom w:val="none" w:sz="0" w:space="0" w:color="auto"/>
        <w:right w:val="none" w:sz="0" w:space="0" w:color="auto"/>
      </w:divBdr>
    </w:div>
    <w:div w:id="1824850099">
      <w:bodyDiv w:val="1"/>
      <w:marLeft w:val="0"/>
      <w:marRight w:val="0"/>
      <w:marTop w:val="0"/>
      <w:marBottom w:val="0"/>
      <w:divBdr>
        <w:top w:val="none" w:sz="0" w:space="0" w:color="auto"/>
        <w:left w:val="none" w:sz="0" w:space="0" w:color="auto"/>
        <w:bottom w:val="none" w:sz="0" w:space="0" w:color="auto"/>
        <w:right w:val="none" w:sz="0" w:space="0" w:color="auto"/>
      </w:divBdr>
    </w:div>
    <w:div w:id="1825850969">
      <w:bodyDiv w:val="1"/>
      <w:marLeft w:val="0"/>
      <w:marRight w:val="0"/>
      <w:marTop w:val="0"/>
      <w:marBottom w:val="0"/>
      <w:divBdr>
        <w:top w:val="none" w:sz="0" w:space="0" w:color="auto"/>
        <w:left w:val="none" w:sz="0" w:space="0" w:color="auto"/>
        <w:bottom w:val="none" w:sz="0" w:space="0" w:color="auto"/>
        <w:right w:val="none" w:sz="0" w:space="0" w:color="auto"/>
      </w:divBdr>
    </w:div>
    <w:div w:id="1828284976">
      <w:bodyDiv w:val="1"/>
      <w:marLeft w:val="0"/>
      <w:marRight w:val="0"/>
      <w:marTop w:val="0"/>
      <w:marBottom w:val="0"/>
      <w:divBdr>
        <w:top w:val="none" w:sz="0" w:space="0" w:color="auto"/>
        <w:left w:val="none" w:sz="0" w:space="0" w:color="auto"/>
        <w:bottom w:val="none" w:sz="0" w:space="0" w:color="auto"/>
        <w:right w:val="none" w:sz="0" w:space="0" w:color="auto"/>
      </w:divBdr>
    </w:div>
    <w:div w:id="1829444421">
      <w:bodyDiv w:val="1"/>
      <w:marLeft w:val="0"/>
      <w:marRight w:val="0"/>
      <w:marTop w:val="0"/>
      <w:marBottom w:val="0"/>
      <w:divBdr>
        <w:top w:val="none" w:sz="0" w:space="0" w:color="auto"/>
        <w:left w:val="none" w:sz="0" w:space="0" w:color="auto"/>
        <w:bottom w:val="none" w:sz="0" w:space="0" w:color="auto"/>
        <w:right w:val="none" w:sz="0" w:space="0" w:color="auto"/>
      </w:divBdr>
    </w:div>
    <w:div w:id="1839349422">
      <w:bodyDiv w:val="1"/>
      <w:marLeft w:val="0"/>
      <w:marRight w:val="0"/>
      <w:marTop w:val="0"/>
      <w:marBottom w:val="0"/>
      <w:divBdr>
        <w:top w:val="none" w:sz="0" w:space="0" w:color="auto"/>
        <w:left w:val="none" w:sz="0" w:space="0" w:color="auto"/>
        <w:bottom w:val="none" w:sz="0" w:space="0" w:color="auto"/>
        <w:right w:val="none" w:sz="0" w:space="0" w:color="auto"/>
      </w:divBdr>
    </w:div>
    <w:div w:id="1843735498">
      <w:bodyDiv w:val="1"/>
      <w:marLeft w:val="0"/>
      <w:marRight w:val="0"/>
      <w:marTop w:val="0"/>
      <w:marBottom w:val="0"/>
      <w:divBdr>
        <w:top w:val="none" w:sz="0" w:space="0" w:color="auto"/>
        <w:left w:val="none" w:sz="0" w:space="0" w:color="auto"/>
        <w:bottom w:val="none" w:sz="0" w:space="0" w:color="auto"/>
        <w:right w:val="none" w:sz="0" w:space="0" w:color="auto"/>
      </w:divBdr>
    </w:div>
    <w:div w:id="1848665867">
      <w:bodyDiv w:val="1"/>
      <w:marLeft w:val="0"/>
      <w:marRight w:val="0"/>
      <w:marTop w:val="0"/>
      <w:marBottom w:val="0"/>
      <w:divBdr>
        <w:top w:val="none" w:sz="0" w:space="0" w:color="auto"/>
        <w:left w:val="none" w:sz="0" w:space="0" w:color="auto"/>
        <w:bottom w:val="none" w:sz="0" w:space="0" w:color="auto"/>
        <w:right w:val="none" w:sz="0" w:space="0" w:color="auto"/>
      </w:divBdr>
    </w:div>
    <w:div w:id="1852795462">
      <w:bodyDiv w:val="1"/>
      <w:marLeft w:val="0"/>
      <w:marRight w:val="0"/>
      <w:marTop w:val="0"/>
      <w:marBottom w:val="0"/>
      <w:divBdr>
        <w:top w:val="none" w:sz="0" w:space="0" w:color="auto"/>
        <w:left w:val="none" w:sz="0" w:space="0" w:color="auto"/>
        <w:bottom w:val="none" w:sz="0" w:space="0" w:color="auto"/>
        <w:right w:val="none" w:sz="0" w:space="0" w:color="auto"/>
      </w:divBdr>
    </w:div>
    <w:div w:id="1852834264">
      <w:bodyDiv w:val="1"/>
      <w:marLeft w:val="0"/>
      <w:marRight w:val="0"/>
      <w:marTop w:val="0"/>
      <w:marBottom w:val="0"/>
      <w:divBdr>
        <w:top w:val="none" w:sz="0" w:space="0" w:color="auto"/>
        <w:left w:val="none" w:sz="0" w:space="0" w:color="auto"/>
        <w:bottom w:val="none" w:sz="0" w:space="0" w:color="auto"/>
        <w:right w:val="none" w:sz="0" w:space="0" w:color="auto"/>
      </w:divBdr>
    </w:div>
    <w:div w:id="1855142883">
      <w:bodyDiv w:val="1"/>
      <w:marLeft w:val="0"/>
      <w:marRight w:val="0"/>
      <w:marTop w:val="0"/>
      <w:marBottom w:val="0"/>
      <w:divBdr>
        <w:top w:val="none" w:sz="0" w:space="0" w:color="auto"/>
        <w:left w:val="none" w:sz="0" w:space="0" w:color="auto"/>
        <w:bottom w:val="none" w:sz="0" w:space="0" w:color="auto"/>
        <w:right w:val="none" w:sz="0" w:space="0" w:color="auto"/>
      </w:divBdr>
    </w:div>
    <w:div w:id="1855147438">
      <w:bodyDiv w:val="1"/>
      <w:marLeft w:val="0"/>
      <w:marRight w:val="0"/>
      <w:marTop w:val="0"/>
      <w:marBottom w:val="0"/>
      <w:divBdr>
        <w:top w:val="none" w:sz="0" w:space="0" w:color="auto"/>
        <w:left w:val="none" w:sz="0" w:space="0" w:color="auto"/>
        <w:bottom w:val="none" w:sz="0" w:space="0" w:color="auto"/>
        <w:right w:val="none" w:sz="0" w:space="0" w:color="auto"/>
      </w:divBdr>
    </w:div>
    <w:div w:id="1855728966">
      <w:bodyDiv w:val="1"/>
      <w:marLeft w:val="0"/>
      <w:marRight w:val="0"/>
      <w:marTop w:val="0"/>
      <w:marBottom w:val="0"/>
      <w:divBdr>
        <w:top w:val="none" w:sz="0" w:space="0" w:color="auto"/>
        <w:left w:val="none" w:sz="0" w:space="0" w:color="auto"/>
        <w:bottom w:val="none" w:sz="0" w:space="0" w:color="auto"/>
        <w:right w:val="none" w:sz="0" w:space="0" w:color="auto"/>
      </w:divBdr>
    </w:div>
    <w:div w:id="1856067545">
      <w:bodyDiv w:val="1"/>
      <w:marLeft w:val="0"/>
      <w:marRight w:val="0"/>
      <w:marTop w:val="0"/>
      <w:marBottom w:val="0"/>
      <w:divBdr>
        <w:top w:val="none" w:sz="0" w:space="0" w:color="auto"/>
        <w:left w:val="none" w:sz="0" w:space="0" w:color="auto"/>
        <w:bottom w:val="none" w:sz="0" w:space="0" w:color="auto"/>
        <w:right w:val="none" w:sz="0" w:space="0" w:color="auto"/>
      </w:divBdr>
    </w:div>
    <w:div w:id="1865361773">
      <w:bodyDiv w:val="1"/>
      <w:marLeft w:val="0"/>
      <w:marRight w:val="0"/>
      <w:marTop w:val="0"/>
      <w:marBottom w:val="0"/>
      <w:divBdr>
        <w:top w:val="none" w:sz="0" w:space="0" w:color="auto"/>
        <w:left w:val="none" w:sz="0" w:space="0" w:color="auto"/>
        <w:bottom w:val="none" w:sz="0" w:space="0" w:color="auto"/>
        <w:right w:val="none" w:sz="0" w:space="0" w:color="auto"/>
      </w:divBdr>
    </w:div>
    <w:div w:id="1866483496">
      <w:bodyDiv w:val="1"/>
      <w:marLeft w:val="0"/>
      <w:marRight w:val="0"/>
      <w:marTop w:val="0"/>
      <w:marBottom w:val="0"/>
      <w:divBdr>
        <w:top w:val="none" w:sz="0" w:space="0" w:color="auto"/>
        <w:left w:val="none" w:sz="0" w:space="0" w:color="auto"/>
        <w:bottom w:val="none" w:sz="0" w:space="0" w:color="auto"/>
        <w:right w:val="none" w:sz="0" w:space="0" w:color="auto"/>
      </w:divBdr>
    </w:div>
    <w:div w:id="1872185931">
      <w:bodyDiv w:val="1"/>
      <w:marLeft w:val="0"/>
      <w:marRight w:val="0"/>
      <w:marTop w:val="0"/>
      <w:marBottom w:val="0"/>
      <w:divBdr>
        <w:top w:val="none" w:sz="0" w:space="0" w:color="auto"/>
        <w:left w:val="none" w:sz="0" w:space="0" w:color="auto"/>
        <w:bottom w:val="none" w:sz="0" w:space="0" w:color="auto"/>
        <w:right w:val="none" w:sz="0" w:space="0" w:color="auto"/>
      </w:divBdr>
    </w:div>
    <w:div w:id="1879271945">
      <w:bodyDiv w:val="1"/>
      <w:marLeft w:val="0"/>
      <w:marRight w:val="0"/>
      <w:marTop w:val="0"/>
      <w:marBottom w:val="0"/>
      <w:divBdr>
        <w:top w:val="none" w:sz="0" w:space="0" w:color="auto"/>
        <w:left w:val="none" w:sz="0" w:space="0" w:color="auto"/>
        <w:bottom w:val="none" w:sz="0" w:space="0" w:color="auto"/>
        <w:right w:val="none" w:sz="0" w:space="0" w:color="auto"/>
      </w:divBdr>
    </w:div>
    <w:div w:id="1881890673">
      <w:bodyDiv w:val="1"/>
      <w:marLeft w:val="0"/>
      <w:marRight w:val="0"/>
      <w:marTop w:val="0"/>
      <w:marBottom w:val="0"/>
      <w:divBdr>
        <w:top w:val="none" w:sz="0" w:space="0" w:color="auto"/>
        <w:left w:val="none" w:sz="0" w:space="0" w:color="auto"/>
        <w:bottom w:val="none" w:sz="0" w:space="0" w:color="auto"/>
        <w:right w:val="none" w:sz="0" w:space="0" w:color="auto"/>
      </w:divBdr>
    </w:div>
    <w:div w:id="1888182399">
      <w:bodyDiv w:val="1"/>
      <w:marLeft w:val="0"/>
      <w:marRight w:val="0"/>
      <w:marTop w:val="0"/>
      <w:marBottom w:val="0"/>
      <w:divBdr>
        <w:top w:val="none" w:sz="0" w:space="0" w:color="auto"/>
        <w:left w:val="none" w:sz="0" w:space="0" w:color="auto"/>
        <w:bottom w:val="none" w:sz="0" w:space="0" w:color="auto"/>
        <w:right w:val="none" w:sz="0" w:space="0" w:color="auto"/>
      </w:divBdr>
    </w:div>
    <w:div w:id="1889098946">
      <w:bodyDiv w:val="1"/>
      <w:marLeft w:val="0"/>
      <w:marRight w:val="0"/>
      <w:marTop w:val="0"/>
      <w:marBottom w:val="0"/>
      <w:divBdr>
        <w:top w:val="none" w:sz="0" w:space="0" w:color="auto"/>
        <w:left w:val="none" w:sz="0" w:space="0" w:color="auto"/>
        <w:bottom w:val="none" w:sz="0" w:space="0" w:color="auto"/>
        <w:right w:val="none" w:sz="0" w:space="0" w:color="auto"/>
      </w:divBdr>
    </w:div>
    <w:div w:id="1893302024">
      <w:bodyDiv w:val="1"/>
      <w:marLeft w:val="0"/>
      <w:marRight w:val="0"/>
      <w:marTop w:val="0"/>
      <w:marBottom w:val="0"/>
      <w:divBdr>
        <w:top w:val="none" w:sz="0" w:space="0" w:color="auto"/>
        <w:left w:val="none" w:sz="0" w:space="0" w:color="auto"/>
        <w:bottom w:val="none" w:sz="0" w:space="0" w:color="auto"/>
        <w:right w:val="none" w:sz="0" w:space="0" w:color="auto"/>
      </w:divBdr>
    </w:div>
    <w:div w:id="1894803670">
      <w:bodyDiv w:val="1"/>
      <w:marLeft w:val="0"/>
      <w:marRight w:val="0"/>
      <w:marTop w:val="0"/>
      <w:marBottom w:val="0"/>
      <w:divBdr>
        <w:top w:val="none" w:sz="0" w:space="0" w:color="auto"/>
        <w:left w:val="none" w:sz="0" w:space="0" w:color="auto"/>
        <w:bottom w:val="none" w:sz="0" w:space="0" w:color="auto"/>
        <w:right w:val="none" w:sz="0" w:space="0" w:color="auto"/>
      </w:divBdr>
    </w:div>
    <w:div w:id="1905138181">
      <w:bodyDiv w:val="1"/>
      <w:marLeft w:val="0"/>
      <w:marRight w:val="0"/>
      <w:marTop w:val="0"/>
      <w:marBottom w:val="0"/>
      <w:divBdr>
        <w:top w:val="none" w:sz="0" w:space="0" w:color="auto"/>
        <w:left w:val="none" w:sz="0" w:space="0" w:color="auto"/>
        <w:bottom w:val="none" w:sz="0" w:space="0" w:color="auto"/>
        <w:right w:val="none" w:sz="0" w:space="0" w:color="auto"/>
      </w:divBdr>
    </w:div>
    <w:div w:id="1906840600">
      <w:bodyDiv w:val="1"/>
      <w:marLeft w:val="0"/>
      <w:marRight w:val="0"/>
      <w:marTop w:val="0"/>
      <w:marBottom w:val="0"/>
      <w:divBdr>
        <w:top w:val="none" w:sz="0" w:space="0" w:color="auto"/>
        <w:left w:val="none" w:sz="0" w:space="0" w:color="auto"/>
        <w:bottom w:val="none" w:sz="0" w:space="0" w:color="auto"/>
        <w:right w:val="none" w:sz="0" w:space="0" w:color="auto"/>
      </w:divBdr>
    </w:div>
    <w:div w:id="1910920826">
      <w:bodyDiv w:val="1"/>
      <w:marLeft w:val="0"/>
      <w:marRight w:val="0"/>
      <w:marTop w:val="0"/>
      <w:marBottom w:val="0"/>
      <w:divBdr>
        <w:top w:val="none" w:sz="0" w:space="0" w:color="auto"/>
        <w:left w:val="none" w:sz="0" w:space="0" w:color="auto"/>
        <w:bottom w:val="none" w:sz="0" w:space="0" w:color="auto"/>
        <w:right w:val="none" w:sz="0" w:space="0" w:color="auto"/>
      </w:divBdr>
    </w:div>
    <w:div w:id="1911383450">
      <w:bodyDiv w:val="1"/>
      <w:marLeft w:val="0"/>
      <w:marRight w:val="0"/>
      <w:marTop w:val="0"/>
      <w:marBottom w:val="0"/>
      <w:divBdr>
        <w:top w:val="none" w:sz="0" w:space="0" w:color="auto"/>
        <w:left w:val="none" w:sz="0" w:space="0" w:color="auto"/>
        <w:bottom w:val="none" w:sz="0" w:space="0" w:color="auto"/>
        <w:right w:val="none" w:sz="0" w:space="0" w:color="auto"/>
      </w:divBdr>
    </w:div>
    <w:div w:id="1912538706">
      <w:bodyDiv w:val="1"/>
      <w:marLeft w:val="0"/>
      <w:marRight w:val="0"/>
      <w:marTop w:val="0"/>
      <w:marBottom w:val="0"/>
      <w:divBdr>
        <w:top w:val="none" w:sz="0" w:space="0" w:color="auto"/>
        <w:left w:val="none" w:sz="0" w:space="0" w:color="auto"/>
        <w:bottom w:val="none" w:sz="0" w:space="0" w:color="auto"/>
        <w:right w:val="none" w:sz="0" w:space="0" w:color="auto"/>
      </w:divBdr>
    </w:div>
    <w:div w:id="1922178608">
      <w:bodyDiv w:val="1"/>
      <w:marLeft w:val="0"/>
      <w:marRight w:val="0"/>
      <w:marTop w:val="0"/>
      <w:marBottom w:val="0"/>
      <w:divBdr>
        <w:top w:val="none" w:sz="0" w:space="0" w:color="auto"/>
        <w:left w:val="none" w:sz="0" w:space="0" w:color="auto"/>
        <w:bottom w:val="none" w:sz="0" w:space="0" w:color="auto"/>
        <w:right w:val="none" w:sz="0" w:space="0" w:color="auto"/>
      </w:divBdr>
    </w:div>
    <w:div w:id="1925261452">
      <w:bodyDiv w:val="1"/>
      <w:marLeft w:val="0"/>
      <w:marRight w:val="0"/>
      <w:marTop w:val="0"/>
      <w:marBottom w:val="0"/>
      <w:divBdr>
        <w:top w:val="none" w:sz="0" w:space="0" w:color="auto"/>
        <w:left w:val="none" w:sz="0" w:space="0" w:color="auto"/>
        <w:bottom w:val="none" w:sz="0" w:space="0" w:color="auto"/>
        <w:right w:val="none" w:sz="0" w:space="0" w:color="auto"/>
      </w:divBdr>
    </w:div>
    <w:div w:id="1930502608">
      <w:bodyDiv w:val="1"/>
      <w:marLeft w:val="0"/>
      <w:marRight w:val="0"/>
      <w:marTop w:val="0"/>
      <w:marBottom w:val="0"/>
      <w:divBdr>
        <w:top w:val="none" w:sz="0" w:space="0" w:color="auto"/>
        <w:left w:val="none" w:sz="0" w:space="0" w:color="auto"/>
        <w:bottom w:val="none" w:sz="0" w:space="0" w:color="auto"/>
        <w:right w:val="none" w:sz="0" w:space="0" w:color="auto"/>
      </w:divBdr>
    </w:div>
    <w:div w:id="1935673301">
      <w:bodyDiv w:val="1"/>
      <w:marLeft w:val="0"/>
      <w:marRight w:val="0"/>
      <w:marTop w:val="0"/>
      <w:marBottom w:val="0"/>
      <w:divBdr>
        <w:top w:val="none" w:sz="0" w:space="0" w:color="auto"/>
        <w:left w:val="none" w:sz="0" w:space="0" w:color="auto"/>
        <w:bottom w:val="none" w:sz="0" w:space="0" w:color="auto"/>
        <w:right w:val="none" w:sz="0" w:space="0" w:color="auto"/>
      </w:divBdr>
    </w:div>
    <w:div w:id="1936547960">
      <w:bodyDiv w:val="1"/>
      <w:marLeft w:val="0"/>
      <w:marRight w:val="0"/>
      <w:marTop w:val="0"/>
      <w:marBottom w:val="0"/>
      <w:divBdr>
        <w:top w:val="none" w:sz="0" w:space="0" w:color="auto"/>
        <w:left w:val="none" w:sz="0" w:space="0" w:color="auto"/>
        <w:bottom w:val="none" w:sz="0" w:space="0" w:color="auto"/>
        <w:right w:val="none" w:sz="0" w:space="0" w:color="auto"/>
      </w:divBdr>
    </w:div>
    <w:div w:id="1937244813">
      <w:bodyDiv w:val="1"/>
      <w:marLeft w:val="0"/>
      <w:marRight w:val="0"/>
      <w:marTop w:val="0"/>
      <w:marBottom w:val="0"/>
      <w:divBdr>
        <w:top w:val="none" w:sz="0" w:space="0" w:color="auto"/>
        <w:left w:val="none" w:sz="0" w:space="0" w:color="auto"/>
        <w:bottom w:val="none" w:sz="0" w:space="0" w:color="auto"/>
        <w:right w:val="none" w:sz="0" w:space="0" w:color="auto"/>
      </w:divBdr>
    </w:div>
    <w:div w:id="1938781951">
      <w:bodyDiv w:val="1"/>
      <w:marLeft w:val="0"/>
      <w:marRight w:val="0"/>
      <w:marTop w:val="0"/>
      <w:marBottom w:val="0"/>
      <w:divBdr>
        <w:top w:val="none" w:sz="0" w:space="0" w:color="auto"/>
        <w:left w:val="none" w:sz="0" w:space="0" w:color="auto"/>
        <w:bottom w:val="none" w:sz="0" w:space="0" w:color="auto"/>
        <w:right w:val="none" w:sz="0" w:space="0" w:color="auto"/>
      </w:divBdr>
    </w:div>
    <w:div w:id="1939827178">
      <w:bodyDiv w:val="1"/>
      <w:marLeft w:val="0"/>
      <w:marRight w:val="0"/>
      <w:marTop w:val="0"/>
      <w:marBottom w:val="0"/>
      <w:divBdr>
        <w:top w:val="none" w:sz="0" w:space="0" w:color="auto"/>
        <w:left w:val="none" w:sz="0" w:space="0" w:color="auto"/>
        <w:bottom w:val="none" w:sz="0" w:space="0" w:color="auto"/>
        <w:right w:val="none" w:sz="0" w:space="0" w:color="auto"/>
      </w:divBdr>
    </w:div>
    <w:div w:id="1941260270">
      <w:bodyDiv w:val="1"/>
      <w:marLeft w:val="0"/>
      <w:marRight w:val="0"/>
      <w:marTop w:val="0"/>
      <w:marBottom w:val="0"/>
      <w:divBdr>
        <w:top w:val="none" w:sz="0" w:space="0" w:color="auto"/>
        <w:left w:val="none" w:sz="0" w:space="0" w:color="auto"/>
        <w:bottom w:val="none" w:sz="0" w:space="0" w:color="auto"/>
        <w:right w:val="none" w:sz="0" w:space="0" w:color="auto"/>
      </w:divBdr>
    </w:div>
    <w:div w:id="1941450621">
      <w:bodyDiv w:val="1"/>
      <w:marLeft w:val="0"/>
      <w:marRight w:val="0"/>
      <w:marTop w:val="0"/>
      <w:marBottom w:val="0"/>
      <w:divBdr>
        <w:top w:val="none" w:sz="0" w:space="0" w:color="auto"/>
        <w:left w:val="none" w:sz="0" w:space="0" w:color="auto"/>
        <w:bottom w:val="none" w:sz="0" w:space="0" w:color="auto"/>
        <w:right w:val="none" w:sz="0" w:space="0" w:color="auto"/>
      </w:divBdr>
    </w:div>
    <w:div w:id="1942445912">
      <w:bodyDiv w:val="1"/>
      <w:marLeft w:val="0"/>
      <w:marRight w:val="0"/>
      <w:marTop w:val="0"/>
      <w:marBottom w:val="0"/>
      <w:divBdr>
        <w:top w:val="none" w:sz="0" w:space="0" w:color="auto"/>
        <w:left w:val="none" w:sz="0" w:space="0" w:color="auto"/>
        <w:bottom w:val="none" w:sz="0" w:space="0" w:color="auto"/>
        <w:right w:val="none" w:sz="0" w:space="0" w:color="auto"/>
      </w:divBdr>
    </w:div>
    <w:div w:id="1947106939">
      <w:bodyDiv w:val="1"/>
      <w:marLeft w:val="0"/>
      <w:marRight w:val="0"/>
      <w:marTop w:val="0"/>
      <w:marBottom w:val="0"/>
      <w:divBdr>
        <w:top w:val="none" w:sz="0" w:space="0" w:color="auto"/>
        <w:left w:val="none" w:sz="0" w:space="0" w:color="auto"/>
        <w:bottom w:val="none" w:sz="0" w:space="0" w:color="auto"/>
        <w:right w:val="none" w:sz="0" w:space="0" w:color="auto"/>
      </w:divBdr>
    </w:div>
    <w:div w:id="1951204708">
      <w:bodyDiv w:val="1"/>
      <w:marLeft w:val="0"/>
      <w:marRight w:val="0"/>
      <w:marTop w:val="0"/>
      <w:marBottom w:val="0"/>
      <w:divBdr>
        <w:top w:val="none" w:sz="0" w:space="0" w:color="auto"/>
        <w:left w:val="none" w:sz="0" w:space="0" w:color="auto"/>
        <w:bottom w:val="none" w:sz="0" w:space="0" w:color="auto"/>
        <w:right w:val="none" w:sz="0" w:space="0" w:color="auto"/>
      </w:divBdr>
    </w:div>
    <w:div w:id="1951425500">
      <w:bodyDiv w:val="1"/>
      <w:marLeft w:val="0"/>
      <w:marRight w:val="0"/>
      <w:marTop w:val="0"/>
      <w:marBottom w:val="0"/>
      <w:divBdr>
        <w:top w:val="none" w:sz="0" w:space="0" w:color="auto"/>
        <w:left w:val="none" w:sz="0" w:space="0" w:color="auto"/>
        <w:bottom w:val="none" w:sz="0" w:space="0" w:color="auto"/>
        <w:right w:val="none" w:sz="0" w:space="0" w:color="auto"/>
      </w:divBdr>
    </w:div>
    <w:div w:id="1951428597">
      <w:bodyDiv w:val="1"/>
      <w:marLeft w:val="0"/>
      <w:marRight w:val="0"/>
      <w:marTop w:val="0"/>
      <w:marBottom w:val="0"/>
      <w:divBdr>
        <w:top w:val="none" w:sz="0" w:space="0" w:color="auto"/>
        <w:left w:val="none" w:sz="0" w:space="0" w:color="auto"/>
        <w:bottom w:val="none" w:sz="0" w:space="0" w:color="auto"/>
        <w:right w:val="none" w:sz="0" w:space="0" w:color="auto"/>
      </w:divBdr>
    </w:div>
    <w:div w:id="1953051161">
      <w:bodyDiv w:val="1"/>
      <w:marLeft w:val="0"/>
      <w:marRight w:val="0"/>
      <w:marTop w:val="0"/>
      <w:marBottom w:val="0"/>
      <w:divBdr>
        <w:top w:val="none" w:sz="0" w:space="0" w:color="auto"/>
        <w:left w:val="none" w:sz="0" w:space="0" w:color="auto"/>
        <w:bottom w:val="none" w:sz="0" w:space="0" w:color="auto"/>
        <w:right w:val="none" w:sz="0" w:space="0" w:color="auto"/>
      </w:divBdr>
    </w:div>
    <w:div w:id="1954089817">
      <w:bodyDiv w:val="1"/>
      <w:marLeft w:val="0"/>
      <w:marRight w:val="0"/>
      <w:marTop w:val="0"/>
      <w:marBottom w:val="0"/>
      <w:divBdr>
        <w:top w:val="none" w:sz="0" w:space="0" w:color="auto"/>
        <w:left w:val="none" w:sz="0" w:space="0" w:color="auto"/>
        <w:bottom w:val="none" w:sz="0" w:space="0" w:color="auto"/>
        <w:right w:val="none" w:sz="0" w:space="0" w:color="auto"/>
      </w:divBdr>
    </w:div>
    <w:div w:id="1958289558">
      <w:bodyDiv w:val="1"/>
      <w:marLeft w:val="0"/>
      <w:marRight w:val="0"/>
      <w:marTop w:val="0"/>
      <w:marBottom w:val="0"/>
      <w:divBdr>
        <w:top w:val="none" w:sz="0" w:space="0" w:color="auto"/>
        <w:left w:val="none" w:sz="0" w:space="0" w:color="auto"/>
        <w:bottom w:val="none" w:sz="0" w:space="0" w:color="auto"/>
        <w:right w:val="none" w:sz="0" w:space="0" w:color="auto"/>
      </w:divBdr>
    </w:div>
    <w:div w:id="1964993873">
      <w:bodyDiv w:val="1"/>
      <w:marLeft w:val="0"/>
      <w:marRight w:val="0"/>
      <w:marTop w:val="0"/>
      <w:marBottom w:val="0"/>
      <w:divBdr>
        <w:top w:val="none" w:sz="0" w:space="0" w:color="auto"/>
        <w:left w:val="none" w:sz="0" w:space="0" w:color="auto"/>
        <w:bottom w:val="none" w:sz="0" w:space="0" w:color="auto"/>
        <w:right w:val="none" w:sz="0" w:space="0" w:color="auto"/>
      </w:divBdr>
    </w:div>
    <w:div w:id="1967855732">
      <w:bodyDiv w:val="1"/>
      <w:marLeft w:val="0"/>
      <w:marRight w:val="0"/>
      <w:marTop w:val="0"/>
      <w:marBottom w:val="0"/>
      <w:divBdr>
        <w:top w:val="none" w:sz="0" w:space="0" w:color="auto"/>
        <w:left w:val="none" w:sz="0" w:space="0" w:color="auto"/>
        <w:bottom w:val="none" w:sz="0" w:space="0" w:color="auto"/>
        <w:right w:val="none" w:sz="0" w:space="0" w:color="auto"/>
      </w:divBdr>
    </w:div>
    <w:div w:id="1968510099">
      <w:bodyDiv w:val="1"/>
      <w:marLeft w:val="0"/>
      <w:marRight w:val="0"/>
      <w:marTop w:val="0"/>
      <w:marBottom w:val="0"/>
      <w:divBdr>
        <w:top w:val="none" w:sz="0" w:space="0" w:color="auto"/>
        <w:left w:val="none" w:sz="0" w:space="0" w:color="auto"/>
        <w:bottom w:val="none" w:sz="0" w:space="0" w:color="auto"/>
        <w:right w:val="none" w:sz="0" w:space="0" w:color="auto"/>
      </w:divBdr>
    </w:div>
    <w:div w:id="1971209184">
      <w:bodyDiv w:val="1"/>
      <w:marLeft w:val="0"/>
      <w:marRight w:val="0"/>
      <w:marTop w:val="0"/>
      <w:marBottom w:val="0"/>
      <w:divBdr>
        <w:top w:val="none" w:sz="0" w:space="0" w:color="auto"/>
        <w:left w:val="none" w:sz="0" w:space="0" w:color="auto"/>
        <w:bottom w:val="none" w:sz="0" w:space="0" w:color="auto"/>
        <w:right w:val="none" w:sz="0" w:space="0" w:color="auto"/>
      </w:divBdr>
    </w:div>
    <w:div w:id="1971588327">
      <w:bodyDiv w:val="1"/>
      <w:marLeft w:val="0"/>
      <w:marRight w:val="0"/>
      <w:marTop w:val="0"/>
      <w:marBottom w:val="0"/>
      <w:divBdr>
        <w:top w:val="none" w:sz="0" w:space="0" w:color="auto"/>
        <w:left w:val="none" w:sz="0" w:space="0" w:color="auto"/>
        <w:bottom w:val="none" w:sz="0" w:space="0" w:color="auto"/>
        <w:right w:val="none" w:sz="0" w:space="0" w:color="auto"/>
      </w:divBdr>
    </w:div>
    <w:div w:id="1972590769">
      <w:bodyDiv w:val="1"/>
      <w:marLeft w:val="0"/>
      <w:marRight w:val="0"/>
      <w:marTop w:val="0"/>
      <w:marBottom w:val="0"/>
      <w:divBdr>
        <w:top w:val="none" w:sz="0" w:space="0" w:color="auto"/>
        <w:left w:val="none" w:sz="0" w:space="0" w:color="auto"/>
        <w:bottom w:val="none" w:sz="0" w:space="0" w:color="auto"/>
        <w:right w:val="none" w:sz="0" w:space="0" w:color="auto"/>
      </w:divBdr>
    </w:div>
    <w:div w:id="1975065677">
      <w:bodyDiv w:val="1"/>
      <w:marLeft w:val="0"/>
      <w:marRight w:val="0"/>
      <w:marTop w:val="0"/>
      <w:marBottom w:val="0"/>
      <w:divBdr>
        <w:top w:val="none" w:sz="0" w:space="0" w:color="auto"/>
        <w:left w:val="none" w:sz="0" w:space="0" w:color="auto"/>
        <w:bottom w:val="none" w:sz="0" w:space="0" w:color="auto"/>
        <w:right w:val="none" w:sz="0" w:space="0" w:color="auto"/>
      </w:divBdr>
    </w:div>
    <w:div w:id="1975211163">
      <w:bodyDiv w:val="1"/>
      <w:marLeft w:val="0"/>
      <w:marRight w:val="0"/>
      <w:marTop w:val="0"/>
      <w:marBottom w:val="0"/>
      <w:divBdr>
        <w:top w:val="none" w:sz="0" w:space="0" w:color="auto"/>
        <w:left w:val="none" w:sz="0" w:space="0" w:color="auto"/>
        <w:bottom w:val="none" w:sz="0" w:space="0" w:color="auto"/>
        <w:right w:val="none" w:sz="0" w:space="0" w:color="auto"/>
      </w:divBdr>
    </w:div>
    <w:div w:id="1976520813">
      <w:bodyDiv w:val="1"/>
      <w:marLeft w:val="0"/>
      <w:marRight w:val="0"/>
      <w:marTop w:val="0"/>
      <w:marBottom w:val="0"/>
      <w:divBdr>
        <w:top w:val="none" w:sz="0" w:space="0" w:color="auto"/>
        <w:left w:val="none" w:sz="0" w:space="0" w:color="auto"/>
        <w:bottom w:val="none" w:sz="0" w:space="0" w:color="auto"/>
        <w:right w:val="none" w:sz="0" w:space="0" w:color="auto"/>
      </w:divBdr>
    </w:div>
    <w:div w:id="1976716522">
      <w:bodyDiv w:val="1"/>
      <w:marLeft w:val="0"/>
      <w:marRight w:val="0"/>
      <w:marTop w:val="0"/>
      <w:marBottom w:val="0"/>
      <w:divBdr>
        <w:top w:val="none" w:sz="0" w:space="0" w:color="auto"/>
        <w:left w:val="none" w:sz="0" w:space="0" w:color="auto"/>
        <w:bottom w:val="none" w:sz="0" w:space="0" w:color="auto"/>
        <w:right w:val="none" w:sz="0" w:space="0" w:color="auto"/>
      </w:divBdr>
    </w:div>
    <w:div w:id="1979073067">
      <w:bodyDiv w:val="1"/>
      <w:marLeft w:val="0"/>
      <w:marRight w:val="0"/>
      <w:marTop w:val="0"/>
      <w:marBottom w:val="0"/>
      <w:divBdr>
        <w:top w:val="none" w:sz="0" w:space="0" w:color="auto"/>
        <w:left w:val="none" w:sz="0" w:space="0" w:color="auto"/>
        <w:bottom w:val="none" w:sz="0" w:space="0" w:color="auto"/>
        <w:right w:val="none" w:sz="0" w:space="0" w:color="auto"/>
      </w:divBdr>
    </w:div>
    <w:div w:id="1979601699">
      <w:bodyDiv w:val="1"/>
      <w:marLeft w:val="0"/>
      <w:marRight w:val="0"/>
      <w:marTop w:val="0"/>
      <w:marBottom w:val="0"/>
      <w:divBdr>
        <w:top w:val="none" w:sz="0" w:space="0" w:color="auto"/>
        <w:left w:val="none" w:sz="0" w:space="0" w:color="auto"/>
        <w:bottom w:val="none" w:sz="0" w:space="0" w:color="auto"/>
        <w:right w:val="none" w:sz="0" w:space="0" w:color="auto"/>
      </w:divBdr>
    </w:div>
    <w:div w:id="1983341706">
      <w:bodyDiv w:val="1"/>
      <w:marLeft w:val="0"/>
      <w:marRight w:val="0"/>
      <w:marTop w:val="0"/>
      <w:marBottom w:val="0"/>
      <w:divBdr>
        <w:top w:val="none" w:sz="0" w:space="0" w:color="auto"/>
        <w:left w:val="none" w:sz="0" w:space="0" w:color="auto"/>
        <w:bottom w:val="none" w:sz="0" w:space="0" w:color="auto"/>
        <w:right w:val="none" w:sz="0" w:space="0" w:color="auto"/>
      </w:divBdr>
    </w:div>
    <w:div w:id="1986004677">
      <w:bodyDiv w:val="1"/>
      <w:marLeft w:val="0"/>
      <w:marRight w:val="0"/>
      <w:marTop w:val="0"/>
      <w:marBottom w:val="0"/>
      <w:divBdr>
        <w:top w:val="none" w:sz="0" w:space="0" w:color="auto"/>
        <w:left w:val="none" w:sz="0" w:space="0" w:color="auto"/>
        <w:bottom w:val="none" w:sz="0" w:space="0" w:color="auto"/>
        <w:right w:val="none" w:sz="0" w:space="0" w:color="auto"/>
      </w:divBdr>
    </w:div>
    <w:div w:id="1990984692">
      <w:bodyDiv w:val="1"/>
      <w:marLeft w:val="0"/>
      <w:marRight w:val="0"/>
      <w:marTop w:val="0"/>
      <w:marBottom w:val="0"/>
      <w:divBdr>
        <w:top w:val="none" w:sz="0" w:space="0" w:color="auto"/>
        <w:left w:val="none" w:sz="0" w:space="0" w:color="auto"/>
        <w:bottom w:val="none" w:sz="0" w:space="0" w:color="auto"/>
        <w:right w:val="none" w:sz="0" w:space="0" w:color="auto"/>
      </w:divBdr>
    </w:div>
    <w:div w:id="1999459265">
      <w:bodyDiv w:val="1"/>
      <w:marLeft w:val="0"/>
      <w:marRight w:val="0"/>
      <w:marTop w:val="0"/>
      <w:marBottom w:val="0"/>
      <w:divBdr>
        <w:top w:val="none" w:sz="0" w:space="0" w:color="auto"/>
        <w:left w:val="none" w:sz="0" w:space="0" w:color="auto"/>
        <w:bottom w:val="none" w:sz="0" w:space="0" w:color="auto"/>
        <w:right w:val="none" w:sz="0" w:space="0" w:color="auto"/>
      </w:divBdr>
    </w:div>
    <w:div w:id="2000956407">
      <w:bodyDiv w:val="1"/>
      <w:marLeft w:val="0"/>
      <w:marRight w:val="0"/>
      <w:marTop w:val="0"/>
      <w:marBottom w:val="0"/>
      <w:divBdr>
        <w:top w:val="none" w:sz="0" w:space="0" w:color="auto"/>
        <w:left w:val="none" w:sz="0" w:space="0" w:color="auto"/>
        <w:bottom w:val="none" w:sz="0" w:space="0" w:color="auto"/>
        <w:right w:val="none" w:sz="0" w:space="0" w:color="auto"/>
      </w:divBdr>
    </w:div>
    <w:div w:id="2007858873">
      <w:bodyDiv w:val="1"/>
      <w:marLeft w:val="0"/>
      <w:marRight w:val="0"/>
      <w:marTop w:val="0"/>
      <w:marBottom w:val="0"/>
      <w:divBdr>
        <w:top w:val="none" w:sz="0" w:space="0" w:color="auto"/>
        <w:left w:val="none" w:sz="0" w:space="0" w:color="auto"/>
        <w:bottom w:val="none" w:sz="0" w:space="0" w:color="auto"/>
        <w:right w:val="none" w:sz="0" w:space="0" w:color="auto"/>
      </w:divBdr>
    </w:div>
    <w:div w:id="2017994607">
      <w:bodyDiv w:val="1"/>
      <w:marLeft w:val="0"/>
      <w:marRight w:val="0"/>
      <w:marTop w:val="0"/>
      <w:marBottom w:val="0"/>
      <w:divBdr>
        <w:top w:val="none" w:sz="0" w:space="0" w:color="auto"/>
        <w:left w:val="none" w:sz="0" w:space="0" w:color="auto"/>
        <w:bottom w:val="none" w:sz="0" w:space="0" w:color="auto"/>
        <w:right w:val="none" w:sz="0" w:space="0" w:color="auto"/>
      </w:divBdr>
    </w:div>
    <w:div w:id="2018341309">
      <w:bodyDiv w:val="1"/>
      <w:marLeft w:val="0"/>
      <w:marRight w:val="0"/>
      <w:marTop w:val="0"/>
      <w:marBottom w:val="0"/>
      <w:divBdr>
        <w:top w:val="none" w:sz="0" w:space="0" w:color="auto"/>
        <w:left w:val="none" w:sz="0" w:space="0" w:color="auto"/>
        <w:bottom w:val="none" w:sz="0" w:space="0" w:color="auto"/>
        <w:right w:val="none" w:sz="0" w:space="0" w:color="auto"/>
      </w:divBdr>
    </w:div>
    <w:div w:id="2018918212">
      <w:bodyDiv w:val="1"/>
      <w:marLeft w:val="0"/>
      <w:marRight w:val="0"/>
      <w:marTop w:val="0"/>
      <w:marBottom w:val="0"/>
      <w:divBdr>
        <w:top w:val="none" w:sz="0" w:space="0" w:color="auto"/>
        <w:left w:val="none" w:sz="0" w:space="0" w:color="auto"/>
        <w:bottom w:val="none" w:sz="0" w:space="0" w:color="auto"/>
        <w:right w:val="none" w:sz="0" w:space="0" w:color="auto"/>
      </w:divBdr>
    </w:div>
    <w:div w:id="2019042814">
      <w:bodyDiv w:val="1"/>
      <w:marLeft w:val="0"/>
      <w:marRight w:val="0"/>
      <w:marTop w:val="0"/>
      <w:marBottom w:val="0"/>
      <w:divBdr>
        <w:top w:val="none" w:sz="0" w:space="0" w:color="auto"/>
        <w:left w:val="none" w:sz="0" w:space="0" w:color="auto"/>
        <w:bottom w:val="none" w:sz="0" w:space="0" w:color="auto"/>
        <w:right w:val="none" w:sz="0" w:space="0" w:color="auto"/>
      </w:divBdr>
    </w:div>
    <w:div w:id="2020306399">
      <w:bodyDiv w:val="1"/>
      <w:marLeft w:val="0"/>
      <w:marRight w:val="0"/>
      <w:marTop w:val="0"/>
      <w:marBottom w:val="0"/>
      <w:divBdr>
        <w:top w:val="none" w:sz="0" w:space="0" w:color="auto"/>
        <w:left w:val="none" w:sz="0" w:space="0" w:color="auto"/>
        <w:bottom w:val="none" w:sz="0" w:space="0" w:color="auto"/>
        <w:right w:val="none" w:sz="0" w:space="0" w:color="auto"/>
      </w:divBdr>
    </w:div>
    <w:div w:id="2023193323">
      <w:bodyDiv w:val="1"/>
      <w:marLeft w:val="0"/>
      <w:marRight w:val="0"/>
      <w:marTop w:val="0"/>
      <w:marBottom w:val="0"/>
      <w:divBdr>
        <w:top w:val="none" w:sz="0" w:space="0" w:color="auto"/>
        <w:left w:val="none" w:sz="0" w:space="0" w:color="auto"/>
        <w:bottom w:val="none" w:sz="0" w:space="0" w:color="auto"/>
        <w:right w:val="none" w:sz="0" w:space="0" w:color="auto"/>
      </w:divBdr>
    </w:div>
    <w:div w:id="2026906185">
      <w:bodyDiv w:val="1"/>
      <w:marLeft w:val="0"/>
      <w:marRight w:val="0"/>
      <w:marTop w:val="0"/>
      <w:marBottom w:val="0"/>
      <w:divBdr>
        <w:top w:val="none" w:sz="0" w:space="0" w:color="auto"/>
        <w:left w:val="none" w:sz="0" w:space="0" w:color="auto"/>
        <w:bottom w:val="none" w:sz="0" w:space="0" w:color="auto"/>
        <w:right w:val="none" w:sz="0" w:space="0" w:color="auto"/>
      </w:divBdr>
    </w:div>
    <w:div w:id="2027292703">
      <w:bodyDiv w:val="1"/>
      <w:marLeft w:val="0"/>
      <w:marRight w:val="0"/>
      <w:marTop w:val="0"/>
      <w:marBottom w:val="0"/>
      <w:divBdr>
        <w:top w:val="none" w:sz="0" w:space="0" w:color="auto"/>
        <w:left w:val="none" w:sz="0" w:space="0" w:color="auto"/>
        <w:bottom w:val="none" w:sz="0" w:space="0" w:color="auto"/>
        <w:right w:val="none" w:sz="0" w:space="0" w:color="auto"/>
      </w:divBdr>
    </w:div>
    <w:div w:id="2030838542">
      <w:bodyDiv w:val="1"/>
      <w:marLeft w:val="0"/>
      <w:marRight w:val="0"/>
      <w:marTop w:val="0"/>
      <w:marBottom w:val="0"/>
      <w:divBdr>
        <w:top w:val="none" w:sz="0" w:space="0" w:color="auto"/>
        <w:left w:val="none" w:sz="0" w:space="0" w:color="auto"/>
        <w:bottom w:val="none" w:sz="0" w:space="0" w:color="auto"/>
        <w:right w:val="none" w:sz="0" w:space="0" w:color="auto"/>
      </w:divBdr>
    </w:div>
    <w:div w:id="2035841730">
      <w:bodyDiv w:val="1"/>
      <w:marLeft w:val="0"/>
      <w:marRight w:val="0"/>
      <w:marTop w:val="0"/>
      <w:marBottom w:val="0"/>
      <w:divBdr>
        <w:top w:val="none" w:sz="0" w:space="0" w:color="auto"/>
        <w:left w:val="none" w:sz="0" w:space="0" w:color="auto"/>
        <w:bottom w:val="none" w:sz="0" w:space="0" w:color="auto"/>
        <w:right w:val="none" w:sz="0" w:space="0" w:color="auto"/>
      </w:divBdr>
    </w:div>
    <w:div w:id="2040233834">
      <w:bodyDiv w:val="1"/>
      <w:marLeft w:val="0"/>
      <w:marRight w:val="0"/>
      <w:marTop w:val="0"/>
      <w:marBottom w:val="0"/>
      <w:divBdr>
        <w:top w:val="none" w:sz="0" w:space="0" w:color="auto"/>
        <w:left w:val="none" w:sz="0" w:space="0" w:color="auto"/>
        <w:bottom w:val="none" w:sz="0" w:space="0" w:color="auto"/>
        <w:right w:val="none" w:sz="0" w:space="0" w:color="auto"/>
      </w:divBdr>
    </w:div>
    <w:div w:id="2044134197">
      <w:bodyDiv w:val="1"/>
      <w:marLeft w:val="0"/>
      <w:marRight w:val="0"/>
      <w:marTop w:val="0"/>
      <w:marBottom w:val="0"/>
      <w:divBdr>
        <w:top w:val="none" w:sz="0" w:space="0" w:color="auto"/>
        <w:left w:val="none" w:sz="0" w:space="0" w:color="auto"/>
        <w:bottom w:val="none" w:sz="0" w:space="0" w:color="auto"/>
        <w:right w:val="none" w:sz="0" w:space="0" w:color="auto"/>
      </w:divBdr>
    </w:div>
    <w:div w:id="2044357394">
      <w:bodyDiv w:val="1"/>
      <w:marLeft w:val="0"/>
      <w:marRight w:val="0"/>
      <w:marTop w:val="0"/>
      <w:marBottom w:val="0"/>
      <w:divBdr>
        <w:top w:val="none" w:sz="0" w:space="0" w:color="auto"/>
        <w:left w:val="none" w:sz="0" w:space="0" w:color="auto"/>
        <w:bottom w:val="none" w:sz="0" w:space="0" w:color="auto"/>
        <w:right w:val="none" w:sz="0" w:space="0" w:color="auto"/>
      </w:divBdr>
    </w:div>
    <w:div w:id="2049210796">
      <w:bodyDiv w:val="1"/>
      <w:marLeft w:val="0"/>
      <w:marRight w:val="0"/>
      <w:marTop w:val="0"/>
      <w:marBottom w:val="0"/>
      <w:divBdr>
        <w:top w:val="none" w:sz="0" w:space="0" w:color="auto"/>
        <w:left w:val="none" w:sz="0" w:space="0" w:color="auto"/>
        <w:bottom w:val="none" w:sz="0" w:space="0" w:color="auto"/>
        <w:right w:val="none" w:sz="0" w:space="0" w:color="auto"/>
      </w:divBdr>
    </w:div>
    <w:div w:id="2051999616">
      <w:bodyDiv w:val="1"/>
      <w:marLeft w:val="0"/>
      <w:marRight w:val="0"/>
      <w:marTop w:val="0"/>
      <w:marBottom w:val="0"/>
      <w:divBdr>
        <w:top w:val="none" w:sz="0" w:space="0" w:color="auto"/>
        <w:left w:val="none" w:sz="0" w:space="0" w:color="auto"/>
        <w:bottom w:val="none" w:sz="0" w:space="0" w:color="auto"/>
        <w:right w:val="none" w:sz="0" w:space="0" w:color="auto"/>
      </w:divBdr>
    </w:div>
    <w:div w:id="2052411771">
      <w:bodyDiv w:val="1"/>
      <w:marLeft w:val="0"/>
      <w:marRight w:val="0"/>
      <w:marTop w:val="0"/>
      <w:marBottom w:val="0"/>
      <w:divBdr>
        <w:top w:val="none" w:sz="0" w:space="0" w:color="auto"/>
        <w:left w:val="none" w:sz="0" w:space="0" w:color="auto"/>
        <w:bottom w:val="none" w:sz="0" w:space="0" w:color="auto"/>
        <w:right w:val="none" w:sz="0" w:space="0" w:color="auto"/>
      </w:divBdr>
    </w:div>
    <w:div w:id="2054500955">
      <w:bodyDiv w:val="1"/>
      <w:marLeft w:val="0"/>
      <w:marRight w:val="0"/>
      <w:marTop w:val="0"/>
      <w:marBottom w:val="0"/>
      <w:divBdr>
        <w:top w:val="none" w:sz="0" w:space="0" w:color="auto"/>
        <w:left w:val="none" w:sz="0" w:space="0" w:color="auto"/>
        <w:bottom w:val="none" w:sz="0" w:space="0" w:color="auto"/>
        <w:right w:val="none" w:sz="0" w:space="0" w:color="auto"/>
      </w:divBdr>
    </w:div>
    <w:div w:id="2058969765">
      <w:bodyDiv w:val="1"/>
      <w:marLeft w:val="0"/>
      <w:marRight w:val="0"/>
      <w:marTop w:val="0"/>
      <w:marBottom w:val="0"/>
      <w:divBdr>
        <w:top w:val="none" w:sz="0" w:space="0" w:color="auto"/>
        <w:left w:val="none" w:sz="0" w:space="0" w:color="auto"/>
        <w:bottom w:val="none" w:sz="0" w:space="0" w:color="auto"/>
        <w:right w:val="none" w:sz="0" w:space="0" w:color="auto"/>
      </w:divBdr>
    </w:div>
    <w:div w:id="2063406825">
      <w:bodyDiv w:val="1"/>
      <w:marLeft w:val="0"/>
      <w:marRight w:val="0"/>
      <w:marTop w:val="0"/>
      <w:marBottom w:val="0"/>
      <w:divBdr>
        <w:top w:val="none" w:sz="0" w:space="0" w:color="auto"/>
        <w:left w:val="none" w:sz="0" w:space="0" w:color="auto"/>
        <w:bottom w:val="none" w:sz="0" w:space="0" w:color="auto"/>
        <w:right w:val="none" w:sz="0" w:space="0" w:color="auto"/>
      </w:divBdr>
    </w:div>
    <w:div w:id="2064981628">
      <w:bodyDiv w:val="1"/>
      <w:marLeft w:val="0"/>
      <w:marRight w:val="0"/>
      <w:marTop w:val="0"/>
      <w:marBottom w:val="0"/>
      <w:divBdr>
        <w:top w:val="none" w:sz="0" w:space="0" w:color="auto"/>
        <w:left w:val="none" w:sz="0" w:space="0" w:color="auto"/>
        <w:bottom w:val="none" w:sz="0" w:space="0" w:color="auto"/>
        <w:right w:val="none" w:sz="0" w:space="0" w:color="auto"/>
      </w:divBdr>
    </w:div>
    <w:div w:id="2066831633">
      <w:bodyDiv w:val="1"/>
      <w:marLeft w:val="0"/>
      <w:marRight w:val="0"/>
      <w:marTop w:val="0"/>
      <w:marBottom w:val="0"/>
      <w:divBdr>
        <w:top w:val="none" w:sz="0" w:space="0" w:color="auto"/>
        <w:left w:val="none" w:sz="0" w:space="0" w:color="auto"/>
        <w:bottom w:val="none" w:sz="0" w:space="0" w:color="auto"/>
        <w:right w:val="none" w:sz="0" w:space="0" w:color="auto"/>
      </w:divBdr>
    </w:div>
    <w:div w:id="2067990191">
      <w:bodyDiv w:val="1"/>
      <w:marLeft w:val="0"/>
      <w:marRight w:val="0"/>
      <w:marTop w:val="0"/>
      <w:marBottom w:val="0"/>
      <w:divBdr>
        <w:top w:val="none" w:sz="0" w:space="0" w:color="auto"/>
        <w:left w:val="none" w:sz="0" w:space="0" w:color="auto"/>
        <w:bottom w:val="none" w:sz="0" w:space="0" w:color="auto"/>
        <w:right w:val="none" w:sz="0" w:space="0" w:color="auto"/>
      </w:divBdr>
    </w:div>
    <w:div w:id="2073580170">
      <w:bodyDiv w:val="1"/>
      <w:marLeft w:val="0"/>
      <w:marRight w:val="0"/>
      <w:marTop w:val="0"/>
      <w:marBottom w:val="0"/>
      <w:divBdr>
        <w:top w:val="none" w:sz="0" w:space="0" w:color="auto"/>
        <w:left w:val="none" w:sz="0" w:space="0" w:color="auto"/>
        <w:bottom w:val="none" w:sz="0" w:space="0" w:color="auto"/>
        <w:right w:val="none" w:sz="0" w:space="0" w:color="auto"/>
      </w:divBdr>
    </w:div>
    <w:div w:id="2074421776">
      <w:bodyDiv w:val="1"/>
      <w:marLeft w:val="0"/>
      <w:marRight w:val="0"/>
      <w:marTop w:val="0"/>
      <w:marBottom w:val="0"/>
      <w:divBdr>
        <w:top w:val="none" w:sz="0" w:space="0" w:color="auto"/>
        <w:left w:val="none" w:sz="0" w:space="0" w:color="auto"/>
        <w:bottom w:val="none" w:sz="0" w:space="0" w:color="auto"/>
        <w:right w:val="none" w:sz="0" w:space="0" w:color="auto"/>
      </w:divBdr>
    </w:div>
    <w:div w:id="2075155984">
      <w:bodyDiv w:val="1"/>
      <w:marLeft w:val="0"/>
      <w:marRight w:val="0"/>
      <w:marTop w:val="0"/>
      <w:marBottom w:val="0"/>
      <w:divBdr>
        <w:top w:val="none" w:sz="0" w:space="0" w:color="auto"/>
        <w:left w:val="none" w:sz="0" w:space="0" w:color="auto"/>
        <w:bottom w:val="none" w:sz="0" w:space="0" w:color="auto"/>
        <w:right w:val="none" w:sz="0" w:space="0" w:color="auto"/>
      </w:divBdr>
    </w:div>
    <w:div w:id="2079592601">
      <w:bodyDiv w:val="1"/>
      <w:marLeft w:val="0"/>
      <w:marRight w:val="0"/>
      <w:marTop w:val="0"/>
      <w:marBottom w:val="0"/>
      <w:divBdr>
        <w:top w:val="none" w:sz="0" w:space="0" w:color="auto"/>
        <w:left w:val="none" w:sz="0" w:space="0" w:color="auto"/>
        <w:bottom w:val="none" w:sz="0" w:space="0" w:color="auto"/>
        <w:right w:val="none" w:sz="0" w:space="0" w:color="auto"/>
      </w:divBdr>
    </w:div>
    <w:div w:id="2080709399">
      <w:bodyDiv w:val="1"/>
      <w:marLeft w:val="0"/>
      <w:marRight w:val="0"/>
      <w:marTop w:val="0"/>
      <w:marBottom w:val="0"/>
      <w:divBdr>
        <w:top w:val="none" w:sz="0" w:space="0" w:color="auto"/>
        <w:left w:val="none" w:sz="0" w:space="0" w:color="auto"/>
        <w:bottom w:val="none" w:sz="0" w:space="0" w:color="auto"/>
        <w:right w:val="none" w:sz="0" w:space="0" w:color="auto"/>
      </w:divBdr>
    </w:div>
    <w:div w:id="2082555393">
      <w:bodyDiv w:val="1"/>
      <w:marLeft w:val="0"/>
      <w:marRight w:val="0"/>
      <w:marTop w:val="0"/>
      <w:marBottom w:val="0"/>
      <w:divBdr>
        <w:top w:val="none" w:sz="0" w:space="0" w:color="auto"/>
        <w:left w:val="none" w:sz="0" w:space="0" w:color="auto"/>
        <w:bottom w:val="none" w:sz="0" w:space="0" w:color="auto"/>
        <w:right w:val="none" w:sz="0" w:space="0" w:color="auto"/>
      </w:divBdr>
    </w:div>
    <w:div w:id="2082942922">
      <w:bodyDiv w:val="1"/>
      <w:marLeft w:val="0"/>
      <w:marRight w:val="0"/>
      <w:marTop w:val="0"/>
      <w:marBottom w:val="0"/>
      <w:divBdr>
        <w:top w:val="none" w:sz="0" w:space="0" w:color="auto"/>
        <w:left w:val="none" w:sz="0" w:space="0" w:color="auto"/>
        <w:bottom w:val="none" w:sz="0" w:space="0" w:color="auto"/>
        <w:right w:val="none" w:sz="0" w:space="0" w:color="auto"/>
      </w:divBdr>
    </w:div>
    <w:div w:id="2088763587">
      <w:bodyDiv w:val="1"/>
      <w:marLeft w:val="0"/>
      <w:marRight w:val="0"/>
      <w:marTop w:val="0"/>
      <w:marBottom w:val="0"/>
      <w:divBdr>
        <w:top w:val="none" w:sz="0" w:space="0" w:color="auto"/>
        <w:left w:val="none" w:sz="0" w:space="0" w:color="auto"/>
        <w:bottom w:val="none" w:sz="0" w:space="0" w:color="auto"/>
        <w:right w:val="none" w:sz="0" w:space="0" w:color="auto"/>
      </w:divBdr>
    </w:div>
    <w:div w:id="2089616962">
      <w:bodyDiv w:val="1"/>
      <w:marLeft w:val="0"/>
      <w:marRight w:val="0"/>
      <w:marTop w:val="0"/>
      <w:marBottom w:val="0"/>
      <w:divBdr>
        <w:top w:val="none" w:sz="0" w:space="0" w:color="auto"/>
        <w:left w:val="none" w:sz="0" w:space="0" w:color="auto"/>
        <w:bottom w:val="none" w:sz="0" w:space="0" w:color="auto"/>
        <w:right w:val="none" w:sz="0" w:space="0" w:color="auto"/>
      </w:divBdr>
    </w:div>
    <w:div w:id="2091153889">
      <w:bodyDiv w:val="1"/>
      <w:marLeft w:val="0"/>
      <w:marRight w:val="0"/>
      <w:marTop w:val="0"/>
      <w:marBottom w:val="0"/>
      <w:divBdr>
        <w:top w:val="none" w:sz="0" w:space="0" w:color="auto"/>
        <w:left w:val="none" w:sz="0" w:space="0" w:color="auto"/>
        <w:bottom w:val="none" w:sz="0" w:space="0" w:color="auto"/>
        <w:right w:val="none" w:sz="0" w:space="0" w:color="auto"/>
      </w:divBdr>
    </w:div>
    <w:div w:id="2093237639">
      <w:bodyDiv w:val="1"/>
      <w:marLeft w:val="0"/>
      <w:marRight w:val="0"/>
      <w:marTop w:val="0"/>
      <w:marBottom w:val="0"/>
      <w:divBdr>
        <w:top w:val="none" w:sz="0" w:space="0" w:color="auto"/>
        <w:left w:val="none" w:sz="0" w:space="0" w:color="auto"/>
        <w:bottom w:val="none" w:sz="0" w:space="0" w:color="auto"/>
        <w:right w:val="none" w:sz="0" w:space="0" w:color="auto"/>
      </w:divBdr>
    </w:div>
    <w:div w:id="2095778205">
      <w:bodyDiv w:val="1"/>
      <w:marLeft w:val="0"/>
      <w:marRight w:val="0"/>
      <w:marTop w:val="0"/>
      <w:marBottom w:val="0"/>
      <w:divBdr>
        <w:top w:val="none" w:sz="0" w:space="0" w:color="auto"/>
        <w:left w:val="none" w:sz="0" w:space="0" w:color="auto"/>
        <w:bottom w:val="none" w:sz="0" w:space="0" w:color="auto"/>
        <w:right w:val="none" w:sz="0" w:space="0" w:color="auto"/>
      </w:divBdr>
    </w:div>
    <w:div w:id="2097441071">
      <w:bodyDiv w:val="1"/>
      <w:marLeft w:val="0"/>
      <w:marRight w:val="0"/>
      <w:marTop w:val="0"/>
      <w:marBottom w:val="0"/>
      <w:divBdr>
        <w:top w:val="none" w:sz="0" w:space="0" w:color="auto"/>
        <w:left w:val="none" w:sz="0" w:space="0" w:color="auto"/>
        <w:bottom w:val="none" w:sz="0" w:space="0" w:color="auto"/>
        <w:right w:val="none" w:sz="0" w:space="0" w:color="auto"/>
      </w:divBdr>
    </w:div>
    <w:div w:id="2109501055">
      <w:bodyDiv w:val="1"/>
      <w:marLeft w:val="0"/>
      <w:marRight w:val="0"/>
      <w:marTop w:val="0"/>
      <w:marBottom w:val="0"/>
      <w:divBdr>
        <w:top w:val="none" w:sz="0" w:space="0" w:color="auto"/>
        <w:left w:val="none" w:sz="0" w:space="0" w:color="auto"/>
        <w:bottom w:val="none" w:sz="0" w:space="0" w:color="auto"/>
        <w:right w:val="none" w:sz="0" w:space="0" w:color="auto"/>
      </w:divBdr>
    </w:div>
    <w:div w:id="2122845742">
      <w:bodyDiv w:val="1"/>
      <w:marLeft w:val="0"/>
      <w:marRight w:val="0"/>
      <w:marTop w:val="0"/>
      <w:marBottom w:val="0"/>
      <w:divBdr>
        <w:top w:val="none" w:sz="0" w:space="0" w:color="auto"/>
        <w:left w:val="none" w:sz="0" w:space="0" w:color="auto"/>
        <w:bottom w:val="none" w:sz="0" w:space="0" w:color="auto"/>
        <w:right w:val="none" w:sz="0" w:space="0" w:color="auto"/>
      </w:divBdr>
    </w:div>
    <w:div w:id="2125343337">
      <w:bodyDiv w:val="1"/>
      <w:marLeft w:val="0"/>
      <w:marRight w:val="0"/>
      <w:marTop w:val="0"/>
      <w:marBottom w:val="0"/>
      <w:divBdr>
        <w:top w:val="none" w:sz="0" w:space="0" w:color="auto"/>
        <w:left w:val="none" w:sz="0" w:space="0" w:color="auto"/>
        <w:bottom w:val="none" w:sz="0" w:space="0" w:color="auto"/>
        <w:right w:val="none" w:sz="0" w:space="0" w:color="auto"/>
      </w:divBdr>
    </w:div>
    <w:div w:id="2132168778">
      <w:bodyDiv w:val="1"/>
      <w:marLeft w:val="0"/>
      <w:marRight w:val="0"/>
      <w:marTop w:val="0"/>
      <w:marBottom w:val="0"/>
      <w:divBdr>
        <w:top w:val="none" w:sz="0" w:space="0" w:color="auto"/>
        <w:left w:val="none" w:sz="0" w:space="0" w:color="auto"/>
        <w:bottom w:val="none" w:sz="0" w:space="0" w:color="auto"/>
        <w:right w:val="none" w:sz="0" w:space="0" w:color="auto"/>
      </w:divBdr>
    </w:div>
    <w:div w:id="2135126548">
      <w:bodyDiv w:val="1"/>
      <w:marLeft w:val="0"/>
      <w:marRight w:val="0"/>
      <w:marTop w:val="0"/>
      <w:marBottom w:val="0"/>
      <w:divBdr>
        <w:top w:val="none" w:sz="0" w:space="0" w:color="auto"/>
        <w:left w:val="none" w:sz="0" w:space="0" w:color="auto"/>
        <w:bottom w:val="none" w:sz="0" w:space="0" w:color="auto"/>
        <w:right w:val="none" w:sz="0" w:space="0" w:color="auto"/>
      </w:divBdr>
    </w:div>
    <w:div w:id="2135782264">
      <w:bodyDiv w:val="1"/>
      <w:marLeft w:val="0"/>
      <w:marRight w:val="0"/>
      <w:marTop w:val="0"/>
      <w:marBottom w:val="0"/>
      <w:divBdr>
        <w:top w:val="none" w:sz="0" w:space="0" w:color="auto"/>
        <w:left w:val="none" w:sz="0" w:space="0" w:color="auto"/>
        <w:bottom w:val="none" w:sz="0" w:space="0" w:color="auto"/>
        <w:right w:val="none" w:sz="0" w:space="0" w:color="auto"/>
      </w:divBdr>
    </w:div>
    <w:div w:id="2136173447">
      <w:bodyDiv w:val="1"/>
      <w:marLeft w:val="0"/>
      <w:marRight w:val="0"/>
      <w:marTop w:val="0"/>
      <w:marBottom w:val="0"/>
      <w:divBdr>
        <w:top w:val="none" w:sz="0" w:space="0" w:color="auto"/>
        <w:left w:val="none" w:sz="0" w:space="0" w:color="auto"/>
        <w:bottom w:val="none" w:sz="0" w:space="0" w:color="auto"/>
        <w:right w:val="none" w:sz="0" w:space="0" w:color="auto"/>
      </w:divBdr>
    </w:div>
    <w:div w:id="2138329301">
      <w:bodyDiv w:val="1"/>
      <w:marLeft w:val="0"/>
      <w:marRight w:val="0"/>
      <w:marTop w:val="0"/>
      <w:marBottom w:val="0"/>
      <w:divBdr>
        <w:top w:val="none" w:sz="0" w:space="0" w:color="auto"/>
        <w:left w:val="none" w:sz="0" w:space="0" w:color="auto"/>
        <w:bottom w:val="none" w:sz="0" w:space="0" w:color="auto"/>
        <w:right w:val="none" w:sz="0" w:space="0" w:color="auto"/>
      </w:divBdr>
    </w:div>
    <w:div w:id="2141217829">
      <w:bodyDiv w:val="1"/>
      <w:marLeft w:val="0"/>
      <w:marRight w:val="0"/>
      <w:marTop w:val="0"/>
      <w:marBottom w:val="0"/>
      <w:divBdr>
        <w:top w:val="none" w:sz="0" w:space="0" w:color="auto"/>
        <w:left w:val="none" w:sz="0" w:space="0" w:color="auto"/>
        <w:bottom w:val="none" w:sz="0" w:space="0" w:color="auto"/>
        <w:right w:val="none" w:sz="0" w:space="0" w:color="auto"/>
      </w:divBdr>
    </w:div>
    <w:div w:id="2143692786">
      <w:bodyDiv w:val="1"/>
      <w:marLeft w:val="0"/>
      <w:marRight w:val="0"/>
      <w:marTop w:val="0"/>
      <w:marBottom w:val="0"/>
      <w:divBdr>
        <w:top w:val="none" w:sz="0" w:space="0" w:color="auto"/>
        <w:left w:val="none" w:sz="0" w:space="0" w:color="auto"/>
        <w:bottom w:val="none" w:sz="0" w:space="0" w:color="auto"/>
        <w:right w:val="none" w:sz="0" w:space="0" w:color="auto"/>
      </w:divBdr>
    </w:div>
    <w:div w:id="2146266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1/relationships/commentsExtended" Target="commentsExtended.xml"/><Relationship Id="rId24" Type="http://schemas.openxmlformats.org/officeDocument/2006/relationships/image" Target="media/image12.svg"/><Relationship Id="rId32" Type="http://schemas.openxmlformats.org/officeDocument/2006/relationships/image" Target="media/image20.sv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sv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svg"/><Relationship Id="rId19" Type="http://schemas.openxmlformats.org/officeDocument/2006/relationships/image" Target="media/image7.svg"/><Relationship Id="rId14" Type="http://schemas.openxmlformats.org/officeDocument/2006/relationships/image" Target="media/image2.png"/><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3.png"/><Relationship Id="rId43" Type="http://schemas.openxmlformats.org/officeDocument/2006/relationships/image" Target="media/image31.sv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9.svg"/><Relationship Id="rId72" Type="http://schemas.microsoft.com/office/2011/relationships/people" Target="peop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sv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svg"/><Relationship Id="rId46" Type="http://schemas.openxmlformats.org/officeDocument/2006/relationships/image" Target="media/image34.svg"/><Relationship Id="rId59" Type="http://schemas.openxmlformats.org/officeDocument/2006/relationships/image" Target="media/image47.sv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sv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sv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image" Target="media/image24.sv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microsoft.com/office/2018/08/relationships/commentsExtensible" Target="commentsExtensible.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svg"/><Relationship Id="rId50" Type="http://schemas.openxmlformats.org/officeDocument/2006/relationships/image" Target="media/image38.png"/><Relationship Id="rId55" Type="http://schemas.openxmlformats.org/officeDocument/2006/relationships/image" Target="media/image43.svg"/><Relationship Id="rId7" Type="http://schemas.openxmlformats.org/officeDocument/2006/relationships/endnotes" Target="endnotes.xml"/><Relationship Id="rId7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Ket17</b:Tag>
    <b:SourceType>InternetSite</b:SourceType>
    <b:Guid>{DB6202EA-0D35-4CA1-84CA-241CC0BCF32E}</b:Guid>
    <b:Author>
      <b:Author>
        <b:NameList xmlns:msxsl="urn:schemas-microsoft-com:xslt" xmlns:b="http://schemas.openxmlformats.org/officeDocument/2006/bibliography">
          <b:Person>
            <b:Last>Ketkar</b:Last>
            <b:First>Nikhil</b:First>
            <b:Middle/>
          </b:Person>
        </b:NameList>
      </b:Author>
    </b:Author>
    <b:Title>Introduction to PyTorch</b:Title>
    <b:InternetSiteTitle/>
    <b:ProductionCompany/>
    <b:Year>2017</b:Year>
    <b:Month/>
    <b:Day/>
    <b:YearAccessed>2019</b:YearAccessed>
    <b:MonthAccessed>5</b:MonthAccessed>
    <b:DayAccessed>22</b:DayAccessed>
    <b:URL>https://link.springer.com/chapter/10.1007/978-1-4842-2766-4_12</b:URL>
    <b:Version/>
    <b:ShortTitle/>
    <b:StandardNumber/>
    <b:Comments/>
    <b:Medium/>
    <b:DOI/>
    <b:RefOrder>17</b:RefOrder>
  </b:Source>
  <b:Source>
    <b:Tag>Dow19</b:Tag>
    <b:SourceType>InternetSite</b:SourceType>
    <b:Guid>{C485C6E3-C082-4A79-AC6F-E3B18B3C132F}</b:Guid>
    <b:Title>Download PyCharm</b:Title>
    <b:InternetSiteTitle/>
    <b:ProductionCompany/>
    <b:Year/>
    <b:Month/>
    <b:Day/>
    <b:YearAccessed>2019</b:YearAccessed>
    <b:MonthAccessed>5</b:MonthAccessed>
    <b:DayAccessed>22</b:DayAccessed>
    <b:URL>https://www.jetbrains.com/pycharm/download/</b:URL>
    <b:Version/>
    <b:ShortTitle/>
    <b:StandardNumber/>
    <b:Comments/>
    <b:Medium/>
    <b:DOI/>
    <b:RefOrder>15</b:RefOrder>
  </b:Source>
  <b:Source>
    <b:Tag>Wel19</b:Tag>
    <b:SourceType>InternetSite</b:SourceType>
    <b:Guid>{C5EDAF68-44B0-49B3-8A62-03C7F1C30FC4}</b:Guid>
    <b:Title>Welcome to Colaboratory</b:Title>
    <b:InternetSiteTitle/>
    <b:ProductionCompany/>
    <b:Year/>
    <b:Month/>
    <b:Day/>
    <b:YearAccessed>2019</b:YearAccessed>
    <b:MonthAccessed>5</b:MonthAccessed>
    <b:DayAccessed>22</b:DayAccessed>
    <b:URL>https://colab.research.google.com</b:URL>
    <b:Version/>
    <b:ShortTitle/>
    <b:StandardNumber/>
    <b:Comments/>
    <b:Medium/>
    <b:DOI/>
    <b:RefOrder>12</b:RefOrder>
  </b:Source>
  <b:Source>
    <b:Tag>Pro19</b:Tag>
    <b:SourceType>InternetSite</b:SourceType>
    <b:Guid>{FAB70A06-36B2-4770-9A69-CD576155713D}</b:Guid>
    <b:Title>Project Jupyter</b:Title>
    <b:InternetSiteTitle/>
    <b:ProductionCompany/>
    <b:Year/>
    <b:Month/>
    <b:Day/>
    <b:YearAccessed>2019</b:YearAccessed>
    <b:MonthAccessed>5</b:MonthAccessed>
    <b:DayAccessed>22</b:DayAccessed>
    <b:URL>https://jupyter.org/</b:URL>
    <b:Version/>
    <b:ShortTitle/>
    <b:StandardNumber/>
    <b:Comments/>
    <b:Medium/>
    <b:DOI/>
    <b:RefOrder>13</b:RefOrder>
  </b:Source>
  <b:Source>
    <b:Tag>Par19</b:Tag>
    <b:SourceType>InternetSite</b:SourceType>
    <b:Guid>{C17D89F0-755B-4D3A-9522-E204E3DDCBB1}</b:Guid>
    <b:Title>Parallel Programming and Computing Platform</b:Title>
    <b:InternetSiteTitle/>
    <b:ProductionCompany/>
    <b:Year/>
    <b:Month/>
    <b:Day/>
    <b:YearAccessed>2019</b:YearAccessed>
    <b:MonthAccessed>5</b:MonthAccessed>
    <b:DayAccessed>22</b:DayAccessed>
    <b:URL>http://www.nvidia.com/object/cuda_home_new.html</b:URL>
    <b:Version/>
    <b:ShortTitle/>
    <b:StandardNumber/>
    <b:Comments/>
    <b:Medium/>
    <b:DOI/>
    <b:RefOrder>14</b:RefOrder>
  </b:Source>
  <b:Source>
    <b:Tag>Siu11</b:Tag>
    <b:SourceType>JournalArticle</b:SourceType>
    <b:Guid>{57D9278D-9E66-4780-880B-359961E5235C}</b:Guid>
    <b:Author>
      <b:Author>
        <b:NameList xmlns:msxsl="urn:schemas-microsoft-com:xslt" xmlns:b="http://schemas.openxmlformats.org/officeDocument/2006/bibliography">
          <b:Person>
            <b:Last>Siuly</b:Last>
            <b:First/>
            <b:Middle/>
          </b:Person>
          <b:Person>
            <b:Last>Li</b:Last>
            <b:First>Yan</b:First>
            <b:Middle/>
          </b:Person>
          <b:Person>
            <b:Last>Wen</b:Last>
            <b:First>Peng</b:First>
            <b:Middle/>
          </b:Person>
        </b:NameList>
      </b:Author>
    </b:Author>
    <b:Title>Clustering technique-based least square support vector machine for EEG signal classification</b:Title>
    <b:JournalName>Computer Methods and Programs in Biomedicine</b:JournalName>
    <b:City/>
    <b:Year>2011</b:Year>
    <b:Month/>
    <b:Day/>
    <b:Pages>358-372</b:Pages>
    <b:Publisher/>
    <b:Volume>104</b:Volume>
    <b:Issue>3</b:Issue>
    <b:ShortTitle/>
    <b:StandardNumber/>
    <b:Comments/>
    <b:Medium/>
    <b:YearAccessed>2019</b:YearAccessed>
    <b:MonthAccessed>12</b:MonthAccessed>
    <b:DayAccessed>13</b:DayAccessed>
    <b:URL>https://sciencedirect.com/science/article/pii/s0169260710002907</b:URL>
    <b:DOI/>
    <b:RefOrder>2</b:RefOrder>
  </b:Source>
  <b:Source>
    <b:Tag>Nie15</b:Tag>
    <b:SourceType>Book</b:SourceType>
    <b:Guid>{04F29003-7444-4C3D-9517-1E3ED537BB6A}</b:Guid>
    <b:Author>
      <b:Author>
        <b:NameList xmlns:msxsl="urn:schemas-microsoft-com:xslt" xmlns:b="http://schemas.openxmlformats.org/officeDocument/2006/bibliography">
          <b:Person>
            <b:Last>Nielsen</b:Last>
            <b:First>Michael</b:First>
            <b:Middle>A.</b:Middle>
          </b:Person>
        </b:NameList>
      </b:Author>
    </b:Author>
    <b:Title>Neural Networks and Deep Learning</b:Title>
    <b:Year>2015</b:Year>
    <b:City/>
    <b:StateProvince/>
    <b:CountryRegion/>
    <b:Publisher>Determination Press</b:Publisher>
    <b:Volume/>
    <b:NumberVolumes/>
    <b:ShortTitle/>
    <b:StandardNumber/>
    <b:Pages/>
    <b:Edition/>
    <b:Comments/>
    <b:Medium/>
    <b:YearAccessed>2019</b:YearAccessed>
    <b:MonthAccessed>5</b:MonthAccessed>
    <b:DayAccessed>22</b:DayAccessed>
    <b:URL>http://neuralnetworksanddeeplearning.com</b:URL>
    <b:DOI/>
    <b:RefOrder>1</b:RefOrder>
  </b:Source>
  <b:Source>
    <b:Tag>Abo19</b:Tag>
    <b:SourceType>InternetSite</b:SourceType>
    <b:Guid>{66FA4C46-B8F7-48B0-BA65-0D2A87C3B019}</b:Guid>
    <b:Title>About Python</b:Title>
    <b:InternetSiteTitle>Python Software Foundation</b:InternetSiteTitle>
    <b:ProductionCompany/>
    <b:Year/>
    <b:Month/>
    <b:Day/>
    <b:YearAccessed>2019</b:YearAccessed>
    <b:MonthAccessed>5</b:MonthAccessed>
    <b:DayAccessed>22</b:DayAccessed>
    <b:URL>https://www.python.org/about</b:URL>
    <b:Version/>
    <b:ShortTitle/>
    <b:StandardNumber/>
    <b:Comments/>
    <b:Medium/>
    <b:DOI/>
    <b:RefOrder>16</b:RefOrder>
  </b:Source>
  <b:Source>
    <b:Tag>Zei14</b:Tag>
    <b:SourceType>DocumentFromInternetSite</b:SourceType>
    <b:Guid>{DC4A1E3B-6DEA-4551-824D-C067275FE584}</b:Guid>
    <b:Title>Visualizing and Understanding Convolutional Networks</b:Title>
    <b:Year>2014.</b:Year>
    <b:URL>https://cs.nyu.edu/~fergus/papers/zeilerECCV2014.pdf</b:URL>
    <b:Author>
      <b:Author>
        <b:NameList>
          <b:Person>
            <b:Last>Zeiler</b:Last>
            <b:Middle>D.</b:Middle>
            <b:First>Matthew</b:First>
          </b:Person>
          <b:Person>
            <b:Last>Fergus</b:Last>
            <b:First>Rob</b:First>
          </b:Person>
        </b:NameList>
      </b:Author>
    </b:Author>
    <b:RefOrder>19</b:RefOrder>
  </b:Source>
  <b:Source>
    <b:Tag>Vig19</b:Tag>
    <b:SourceType>JournalArticle</b:SourceType>
    <b:Guid>{82F9B658-E93A-4A02-9D34-BBC3D8ED4FCC}</b:Guid>
    <b:Author>
      <b:Author>
        <b:NameList xmlns:msxsl="urn:schemas-microsoft-com:xslt" xmlns:b="http://schemas.openxmlformats.org/officeDocument/2006/bibliography">
          <b:Person>
            <b:Last>Vig</b:Last>
            <b:First>Jesse</b:First>
            <b:Middle/>
          </b:Person>
          <b:Person>
            <b:Last>Belinkov</b:Last>
            <b:First>Yonatan</b:First>
            <b:Middle/>
          </b:Person>
        </b:NameList>
      </b:Author>
    </b:Author>
    <b:Title>Analyzing the Structure of Attention in a Transformer Language Model</b:Title>
    <b:JournalName>arXiv: Computation and Language</b:JournalName>
    <b:City/>
    <b:Year>2019</b:Year>
    <b:Month/>
    <b:Day/>
    <b:Pages/>
    <b:Publisher/>
    <b:Volume/>
    <b:Issue/>
    <b:ShortTitle/>
    <b:StandardNumber/>
    <b:Comments/>
    <b:Medium/>
    <b:YearAccessed>2019</b:YearAccessed>
    <b:MonthAccessed>12</b:MonthAccessed>
    <b:DayAccessed>13</b:DayAccessed>
    <b:URL>https://arxiv.org/abs/1906.04284</b:URL>
    <b:DOI/>
    <b:RefOrder>10</b:RefOrder>
  </b:Source>
  <b:Source>
    <b:Tag>Hoc97</b:Tag>
    <b:SourceType>JournalArticle</b:SourceType>
    <b:Guid>{825464E0-F671-4FDE-8F5C-5A75130B9FC9}</b:Guid>
    <b:Author>
      <b:Author>
        <b:NameList>
          <b:Person>
            <b:Last>Hochreiter</b:Last>
            <b:First>Sepp</b:First>
          </b:Person>
          <b:Person>
            <b:Last>Schmidhuber</b:Last>
            <b:First>Jürgen</b:First>
          </b:Person>
        </b:NameList>
      </b:Author>
    </b:Author>
    <b:Title>Long Short-Term Memory</b:Title>
    <b:JournalName>Neural Computation</b:JournalName>
    <b:Year>1997</b:Year>
    <b:Pages>1735–1780</b:Pages>
    <b:Volume>9</b:Volume>
    <b:Issue>8</b:Issue>
    <b:YearAccessed>2019</b:YearAccessed>
    <b:MonthAccessed>5</b:MonthAccessed>
    <b:DayAccessed>22</b:DayAccessed>
    <b:RefOrder>21</b:RefOrder>
  </b:Source>
  <b:Source>
    <b:Tag>Ray14</b:Tag>
    <b:SourceType>InternetSite</b:SourceType>
    <b:Guid>{6ACCC339-EC87-47B4-A224-C1663758C692}</b:Guid>
    <b:Author>
      <b:Author>
        <b:NameList xmlns:msxsl="urn:schemas-microsoft-com:xslt" xmlns:b="http://schemas.openxmlformats.org/officeDocument/2006/bibliography">
          <b:Person>
            <b:Last>Raykar</b:Last>
            <b:First>Vikas</b:First>
            <b:Middle>C.</b:Middle>
          </b:Person>
          <b:Person>
            <b:Last>Agrawal</b:Last>
            <b:First>Priyanka</b:First>
            <b:Middle/>
          </b:Person>
        </b:NameList>
      </b:Author>
    </b:Author>
    <b:Title>Sequential crowdsourced labeling as an epsilon-greedy exploration in a Markov Decision Process</b:Title>
    <b:InternetSiteTitle/>
    <b:ProductionCompany/>
    <b:Year>2014</b:Year>
    <b:Month/>
    <b:Day/>
    <b:YearAccessed>2020</b:YearAccessed>
    <b:MonthAccessed>5</b:MonthAccessed>
    <b:DayAccessed>31</b:DayAccessed>
    <b:URL>http://proceedings.mlr.press/v33/raykar14.pdf</b:URL>
    <b:Version/>
    <b:ShortTitle/>
    <b:StandardNumber/>
    <b:Comments/>
    <b:Medium/>
    <b:DOI/>
    <b:RefOrder>4</b:RefOrder>
  </b:Source>
  <b:Source>
    <b:Tag>Bai95</b:Tag>
    <b:SourceType>JournalArticle</b:SourceType>
    <b:Guid>{A07F8C7F-A58D-4F2D-AFDB-59B15254750D}</b:Guid>
    <b:Author>
      <b:Author>
        <b:NameList xmlns:msxsl="urn:schemas-microsoft-com:xslt" xmlns:b="http://schemas.openxmlformats.org/officeDocument/2006/bibliography">
          <b:Person>
            <b:Last>Baird</b:Last>
            <b:First>Leemon</b:First>
            <b:Middle/>
          </b:Person>
        </b:NameList>
      </b:Author>
    </b:Author>
    <b:Title>Residual algorithms: Reinforcement learning with function approximation</b:Title>
    <b:JournalName>ICML</b:JournalName>
    <b:City/>
    <b:Year>1995</b:Year>
    <b:Month/>
    <b:Day/>
    <b:Pages>30–37</b:Pages>
    <b:Publisher/>
    <b:Volume/>
    <b:Issue/>
    <b:ShortTitle/>
    <b:StandardNumber/>
    <b:Comments/>
    <b:Medium/>
    <b:YearAccessed>2020</b:YearAccessed>
    <b:MonthAccessed>5</b:MonthAccessed>
    <b:DayAccessed>31</b:DayAccessed>
    <b:URL>http://www.leemon.com/papers/1995b.pdf</b:URL>
    <b:DOI/>
    <b:RefOrder>5</b:RefOrder>
  </b:Source>
  <b:Source>
    <b:Tag>Jul20</b:Tag>
    <b:SourceType>InternetSite</b:SourceType>
    <b:Guid>{0997B6BC-B876-49F7-B8D2-3B32C40F0B66}</b:Guid>
    <b:Author>
      <b:Author>
        <b:NameList xmlns:msxsl="urn:schemas-microsoft-com:xslt" xmlns:b="http://schemas.openxmlformats.org/officeDocument/2006/bibliography">
          <b:Person>
            <b:Last>Juliani</b:Last>
            <b:First>Arthur</b:First>
            <b:Middle/>
          </b:Person>
        </b:NameList>
      </b:Author>
    </b:Author>
    <b:Title>Simple Reinforcement Learning with Tensorflow Part 8: Asynchronous Actor-Critic Agents (A3C)</b:Title>
    <b:InternetSiteTitle/>
    <b:ProductionCompany/>
    <b:Year/>
    <b:Month/>
    <b:Day/>
    <b:YearAccessed>2020</b:YearAccessed>
    <b:MonthAccessed>5</b:MonthAccessed>
    <b:DayAccessed>31</b:DayAccessed>
    <b:URL>https://medium.com/emergent-future/simple-reinforcement-learning-with-tensorflow-part-8-asynchronous-actor-critic-agents-a3c-c88f72a5e9f2</b:URL>
    <b:Version/>
    <b:ShortTitle/>
    <b:StandardNumber/>
    <b:Comments/>
    <b:Medium/>
    <b:DOI/>
    <b:RefOrder>9</b:RefOrder>
  </b:Source>
  <b:Source>
    <b:Tag>Rei20</b:Tag>
    <b:SourceType>InternetSite</b:SourceType>
    <b:Guid>{21EEC7F5-E0C8-4D21-BB4D-119FB58A27D6}</b:Guid>
    <b:Title>Reinforcement Learning / Successes of Reinforcement Learning</b:Title>
    <b:InternetSiteTitle/>
    <b:ProductionCompany/>
    <b:Year/>
    <b:Month/>
    <b:Day/>
    <b:YearAccessed>2020</b:YearAccessed>
    <b:MonthAccessed>5</b:MonthAccessed>
    <b:DayAccessed>31</b:DayAccessed>
    <b:URL>http://umichrl.pbworks.com/Successes-of-Reinforcement-Learning/</b:URL>
    <b:Version/>
    <b:ShortTitle/>
    <b:StandardNumber/>
    <b:Comments/>
    <b:Medium/>
    <b:DOI/>
    <b:RefOrder>6</b:RefOrder>
  </b:Source>
  <b:Source>
    <b:Tag>Pet05</b:Tag>
    <b:SourceType>JournalArticle</b:SourceType>
    <b:Guid>{56443BA5-D1AD-4314-83AB-271D56A98C2A}</b:Guid>
    <b:Author>
      <b:Author>
        <b:NameList xmlns:msxsl="urn:schemas-microsoft-com:xslt" xmlns:b="http://schemas.openxmlformats.org/officeDocument/2006/bibliography">
          <b:Person>
            <b:Last>Peters</b:Last>
            <b:First>Jan</b:First>
            <b:Middle/>
          </b:Person>
          <b:Person>
            <b:Last>Vijayakumar</b:Last>
            <b:First>Sethu</b:First>
            <b:Middle/>
          </b:Person>
          <b:Person>
            <b:Last>Schaal</b:Last>
            <b:First>Stefan</b:First>
            <b:Middle/>
          </b:Person>
        </b:NameList>
      </b:Author>
    </b:Author>
    <b:Title>Natural actor-critic</b:Title>
    <b:JournalName>Lecture Notes in Computer Science</b:JournalName>
    <b:City/>
    <b:Year>2005</b:Year>
    <b:Month/>
    <b:Day/>
    <b:Pages>280-291</b:Pages>
    <b:Publisher/>
    <b:Volume/>
    <b:Issue/>
    <b:ShortTitle/>
    <b:StandardNumber/>
    <b:Comments/>
    <b:Medium/>
    <b:YearAccessed>2020</b:YearAccessed>
    <b:MonthAccessed>5</b:MonthAccessed>
    <b:DayAccessed>31</b:DayAccessed>
    <b:URL>https://link.springer.com/chapter/10.1007/11564096_29</b:URL>
    <b:DOI/>
    <b:RefOrder>7</b:RefOrder>
  </b:Source>
  <b:Source>
    <b:Tag>LiS18</b:Tag>
    <b:SourceType>JournalArticle</b:SourceType>
    <b:Guid>{3DE322E3-573F-4A72-B3C7-CF7F2198E9B0}</b:Guid>
    <b:Author>
      <b:Author>
        <b:NameList xmlns:msxsl="urn:schemas-microsoft-com:xslt" xmlns:b="http://schemas.openxmlformats.org/officeDocument/2006/bibliography">
          <b:Person>
            <b:Last>Li</b:Last>
            <b:First>Shangda</b:First>
            <b:Middle/>
          </b:Person>
          <b:Person>
            <b:Last>Bing</b:Last>
            <b:First>Selina</b:First>
            <b:Middle/>
          </b:Person>
          <b:Person>
            <b:Last>Yang</b:Last>
            <b:First>Steven</b:First>
            <b:Middle/>
          </b:Person>
        </b:NameList>
      </b:Author>
    </b:Author>
    <b:Title>Distributional Advantage Actor-Critic.</b:Title>
    <b:JournalName>arXiv: Learning</b:JournalName>
    <b:City/>
    <b:Year>2018</b:Year>
    <b:Month/>
    <b:Day/>
    <b:Pages/>
    <b:Publisher/>
    <b:Volume/>
    <b:Issue/>
    <b:ShortTitle/>
    <b:StandardNumber/>
    <b:Comments/>
    <b:Medium/>
    <b:YearAccessed>2020</b:YearAccessed>
    <b:MonthAccessed>5</b:MonthAccessed>
    <b:DayAccessed>31</b:DayAccessed>
    <b:URL>https://arxiv.org/pdf/1806.06914</b:URL>
    <b:DOI/>
    <b:RefOrder>8</b:RefOrder>
  </b:Source>
  <b:Source>
    <b:Tag>Git20</b:Tag>
    <b:SourceType>InternetSite</b:SourceType>
    <b:Guid>{11EB67C0-01B1-4833-B489-CE6A6CA8A2EB}</b:Guid>
    <b:Title>GitHub: bulletphysics/bullet3 releases</b:Title>
    <b:InternetSiteTitle/>
    <b:ProductionCompany/>
    <b:Year/>
    <b:Month/>
    <b:Day/>
    <b:YearAccessed>2020</b:YearAccessed>
    <b:MonthAccessed>5</b:MonthAccessed>
    <b:DayAccessed>31</b:DayAccessed>
    <b:URL>https://github.com/bulletphysics/bullet3/releases</b:URL>
    <b:Version/>
    <b:ShortTitle/>
    <b:StandardNumber/>
    <b:Comments/>
    <b:Medium/>
    <b:DOI/>
    <b:RefOrder>18</b:RefOrder>
  </b:Source>
  <b:Source>
    <b:Tag>Wan20</b:Tag>
    <b:SourceType>JournalArticle</b:SourceType>
    <b:Guid>{DE51424E-9AE6-4DE6-B2F0-D1AA24A02B36}</b:Guid>
    <b:Author>
      <b:Author>
        <b:NameList xmlns:msxsl="urn:schemas-microsoft-com:xslt" xmlns:b="http://schemas.openxmlformats.org/officeDocument/2006/bibliography">
          <b:Person>
            <b:Last>Wang</b:Last>
            <b:First>Jiaze</b:First>
            <b:Middle/>
          </b:Person>
          <b:Person>
            <b:Last>Peng</b:Last>
            <b:First>Xiaojiang</b:First>
            <b:Middle/>
          </b:Person>
          <b:Person>
            <b:Last>Qiao</b:Last>
            <b:First>Yu</b:First>
            <b:Middle/>
          </b:Person>
        </b:NameList>
      </b:Author>
    </b:Author>
    <b:Title>Cascade multi-head attention networks for action recognition</b:Title>
    <b:JournalName>Computer Vision and Image Understanding</b:JournalName>
    <b:City/>
    <b:Year>2020</b:Year>
    <b:Month/>
    <b:Day/>
    <b:Pages>102898</b:Pages>
    <b:Publisher/>
    <b:Volume/>
    <b:Issue/>
    <b:ShortTitle/>
    <b:StandardNumber/>
    <b:Comments/>
    <b:Medium/>
    <b:YearAccessed>2020</b:YearAccessed>
    <b:MonthAccessed>5</b:MonthAccessed>
    <b:DayAccessed>31</b:DayAccessed>
    <b:URL>https://sciencedirect.com/science/article/pii/s107731421930178x</b:URL>
    <b:DOI/>
    <b:RefOrder>20</b:RefOrder>
  </b:Source>
  <b:Source>
    <b:Tag>Boc18</b:Tag>
    <b:SourceType>JournalArticle</b:SourceType>
    <b:Guid>{E8437899-6702-4B08-9A43-683B86DCE5D7}</b:Guid>
    <b:Author>
      <b:Author>
        <b:NameList xmlns:msxsl="urn:schemas-microsoft-com:xslt" xmlns:b="http://schemas.openxmlformats.org/officeDocument/2006/bibliography">
          <b:Person>
            <b:Last>Bock</b:Last>
            <b:First>Sebastian</b:First>
            <b:Middle/>
          </b:Person>
          <b:Person>
            <b:Last>Goppold</b:Last>
            <b:First>Josef</b:First>
            <b:Middle/>
          </b:Person>
          <b:Person>
            <b:Last>Weiß</b:Last>
            <b:First>Martin</b:First>
            <b:Middle/>
          </b:Person>
        </b:NameList>
      </b:Author>
    </b:Author>
    <b:Title>An improvement of the convergence proof of the ADAM-Optimizer.</b:Title>
    <b:JournalName>arXiv: Learning</b:JournalName>
    <b:City/>
    <b:Year>2018</b:Year>
    <b:Month/>
    <b:Day/>
    <b:Pages/>
    <b:Publisher/>
    <b:Volume/>
    <b:Issue/>
    <b:ShortTitle/>
    <b:StandardNumber/>
    <b:Comments/>
    <b:Medium/>
    <b:YearAccessed>2020</b:YearAccessed>
    <b:MonthAccessed>5</b:MonthAccessed>
    <b:DayAccessed>31</b:DayAccessed>
    <b:URL>https://arxiv.org/abs/1804.10587</b:URL>
    <b:DOI/>
    <b:RefOrder>11</b:RefOrder>
  </b:Source>
  <b:Source>
    <b:Tag>Ten18</b:Tag>
    <b:SourceType>InternetSite</b:SourceType>
    <b:Guid>{8E4F2254-737D-44F5-95FC-F39538D38302}</b:Guid>
    <b:Title>TensorFlow</b:Title>
    <b:Year>2018.</b:Year>
    <b:YearAccessed>2020.</b:YearAccessed>
    <b:URL>https://www.tensorflow.org/tensorboard</b:URL>
    <b:Author>
      <b:Author>
        <b:NameList>
          <b:Person>
            <b:Last>TensorFlow</b:Last>
          </b:Person>
        </b:NameList>
      </b:Author>
    </b:Author>
    <b:RefOrder>22</b:RefOrder>
  </b:Source>
  <b:Source>
    <b:Tag>Lin02</b:Tag>
    <b:SourceType>JournalArticle</b:SourceType>
    <b:Guid>{EEAF33F3-F8AD-4825-8A2E-74E6E979DB4F}</b:Guid>
    <b:Author>
      <b:Author>
        <b:NameList xmlns:msxsl="urn:schemas-microsoft-com:xslt" xmlns:b="http://schemas.openxmlformats.org/officeDocument/2006/bibliography">
          <b:Person>
            <b:Last>Lin</b:Last>
            <b:First>Yi</b:First>
            <b:Middle/>
          </b:Person>
          <b:Person>
            <b:Last>Lee</b:Last>
            <b:First>Yoonkyung</b:First>
            <b:Middle/>
          </b:Person>
          <b:Person>
            <b:Last>Wahba</b:Last>
            <b:First>Grace</b:First>
            <b:Middle/>
          </b:Person>
        </b:NameList>
      </b:Author>
    </b:Author>
    <b:Title>Support Vector Machines for Classification in Nonstandard Situations</b:Title>
    <b:JournalName>Machine Learning</b:JournalName>
    <b:City/>
    <b:Year>2002</b:Year>
    <b:Month/>
    <b:Day/>
    <b:Pages>191-202</b:Pages>
    <b:Publisher/>
    <b:Volume>46</b:Volume>
    <b:Issue>1</b:Issue>
    <b:ShortTitle/>
    <b:StandardNumber/>
    <b:Comments/>
    <b:Medium/>
    <b:YearAccessed>2019</b:YearAccessed>
    <b:MonthAccessed>12</b:MonthAccessed>
    <b:DayAccessed>13</b:DayAccessed>
    <b:URL>https://link.springer.com/article/10.1023/a:1012406528296</b:URL>
    <b:DOI/>
    <b:RefOrder>3</b:RefOrder>
  </b:Source>
  <b:Source>
    <b:Tag>Rob711</b:Tag>
    <b:SourceType>Book</b:SourceType>
    <b:Guid>{4D608572-C4FB-4198-A86C-EAA7081D4DB2}</b:Guid>
    <b:Author>
      <b:Author>
        <b:NameList xmlns:msxsl="urn:schemas-microsoft-com:xslt" xmlns:b="http://schemas.openxmlformats.org/officeDocument/2006/bibliography">
          <b:Person>
            <b:Last>Robbins</b:Last>
            <b:First>Herbert</b:First>
            <b:Middle/>
          </b:Person>
          <b:Person>
            <b:Last>Siegmund</b:Last>
            <b:First>David</b:First>
            <b:Middle>O.</b:Middle>
          </b:Person>
        </b:NameList>
      </b:Author>
      <b:Editor>
        <b:NameList xmlns:msxsl="urn:schemas-microsoft-com:xslt" xmlns:b="http://schemas.openxmlformats.org/officeDocument/2006/bibliography">
          <b:Person>
            <b:Last>Rustagi</b:Last>
            <b:First>Jagdish</b:First>
            <b:Middle>S.</b:Middle>
          </b:Person>
        </b:NameList>
      </b:Editor>
    </b:Author>
    <b:Title>Optimizing Methods in Statistics</b:Title>
    <b:Year>1971</b:Year>
    <b:City/>
    <b:StateProvince/>
    <b:CountryRegion/>
    <b:Publisher>Academic Press</b:Publisher>
    <b:Volume/>
    <b:NumberVolumes/>
    <b:ShortTitle/>
    <b:StandardNumber/>
    <b:Pages/>
    <b:Edition/>
    <b:Comments/>
    <b:Medium/>
    <b:YearAccessed>2019</b:YearAccessed>
    <b:MonthAccessed>12</b:MonthAccessed>
    <b:DayAccessed>13</b:DayAccessed>
    <b:URL/>
    <b:DOI/>
    <b:RefOrder>23</b:RefOrder>
  </b:Source>
</b:Sources>
</file>

<file path=customXml/itemProps1.xml><?xml version="1.0" encoding="utf-8"?>
<ds:datastoreItem xmlns:ds="http://schemas.openxmlformats.org/officeDocument/2006/customXml" ds:itemID="{68C71DFE-BA54-4C58-A58C-B36BFCE8A330}">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diptervsema2.dot</Template>
  <TotalTime>24001</TotalTime>
  <Pages>71</Pages>
  <Words>18836</Words>
  <Characters>107368</Characters>
  <Application>Microsoft Office Word</Application>
  <DocSecurity>0</DocSecurity>
  <Lines>894</Lines>
  <Paragraphs>251</Paragraphs>
  <ScaleCrop>false</ScaleCrop>
  <HeadingPairs>
    <vt:vector size="6" baseType="variant">
      <vt:variant>
        <vt:lpstr>Cím</vt:lpstr>
      </vt:variant>
      <vt:variant>
        <vt:i4>1</vt:i4>
      </vt:variant>
      <vt:variant>
        <vt:lpstr>Title</vt:lpstr>
      </vt:variant>
      <vt:variant>
        <vt:i4>1</vt:i4>
      </vt:variant>
      <vt:variant>
        <vt:lpstr>Headings</vt:lpstr>
      </vt:variant>
      <vt:variant>
        <vt:i4>11</vt:i4>
      </vt:variant>
    </vt:vector>
  </HeadingPairs>
  <TitlesOfParts>
    <vt:vector size="13" baseType="lpstr">
      <vt:lpstr>Autonóm jármű fejlesztése</vt:lpstr>
      <vt:lpstr>Elektronikus terelők</vt:lpstr>
      <vt:lpstr>Összefoglaló</vt:lpstr>
      <vt:lpstr>Abstract</vt:lpstr>
      <vt:lpstr>Bevezetés</vt:lpstr>
      <vt:lpstr>    Formázási tudnivalók</vt:lpstr>
      <vt:lpstr>        Címsorok</vt:lpstr>
      <vt:lpstr>        Képek</vt:lpstr>
      <vt:lpstr>        Kódrészletek</vt:lpstr>
      <vt:lpstr>        Irodalomjegyzék</vt:lpstr>
      <vt:lpstr>Utolsó simítások</vt:lpstr>
      <vt:lpstr>Irodalomjegyzék</vt:lpstr>
      <vt:lpstr>Függelék</vt:lpstr>
    </vt:vector>
  </TitlesOfParts>
  <Manager>Dr. Érték Elek</Manager>
  <Company>Automatizálási és Alkalmazott Informatikai Tanszék</Company>
  <LinksUpToDate>false</LinksUpToDate>
  <CharactersWithSpaces>125953</CharactersWithSpaces>
  <SharedDoc>false</SharedDoc>
  <HLinks>
    <vt:vector size="78" baseType="variant">
      <vt:variant>
        <vt:i4>2293851</vt:i4>
      </vt:variant>
      <vt:variant>
        <vt:i4>84</vt:i4>
      </vt:variant>
      <vt:variant>
        <vt:i4>0</vt:i4>
      </vt:variant>
      <vt:variant>
        <vt:i4>5</vt:i4>
      </vt:variant>
      <vt:variant>
        <vt:lpwstr>http://en.wikipedia.org/wiki/Evaluation_strategy</vt:lpwstr>
      </vt:variant>
      <vt:variant>
        <vt:lpwstr/>
      </vt:variant>
      <vt:variant>
        <vt:i4>2818103</vt:i4>
      </vt:variant>
      <vt:variant>
        <vt:i4>81</vt:i4>
      </vt:variant>
      <vt:variant>
        <vt:i4>0</vt:i4>
      </vt:variant>
      <vt:variant>
        <vt:i4>5</vt:i4>
      </vt:variant>
      <vt:variant>
        <vt:lpwstr>http://www.ni.com/</vt:lpwstr>
      </vt:variant>
      <vt:variant>
        <vt:lpwstr/>
      </vt:variant>
      <vt:variant>
        <vt:i4>1966128</vt:i4>
      </vt:variant>
      <vt:variant>
        <vt:i4>65</vt:i4>
      </vt:variant>
      <vt:variant>
        <vt:i4>0</vt:i4>
      </vt:variant>
      <vt:variant>
        <vt:i4>5</vt:i4>
      </vt:variant>
      <vt:variant>
        <vt:lpwstr/>
      </vt:variant>
      <vt:variant>
        <vt:lpwstr>_Toc332798853</vt:lpwstr>
      </vt:variant>
      <vt:variant>
        <vt:i4>1966128</vt:i4>
      </vt:variant>
      <vt:variant>
        <vt:i4>59</vt:i4>
      </vt:variant>
      <vt:variant>
        <vt:i4>0</vt:i4>
      </vt:variant>
      <vt:variant>
        <vt:i4>5</vt:i4>
      </vt:variant>
      <vt:variant>
        <vt:lpwstr/>
      </vt:variant>
      <vt:variant>
        <vt:lpwstr>_Toc332798852</vt:lpwstr>
      </vt:variant>
      <vt:variant>
        <vt:i4>1966128</vt:i4>
      </vt:variant>
      <vt:variant>
        <vt:i4>53</vt:i4>
      </vt:variant>
      <vt:variant>
        <vt:i4>0</vt:i4>
      </vt:variant>
      <vt:variant>
        <vt:i4>5</vt:i4>
      </vt:variant>
      <vt:variant>
        <vt:lpwstr/>
      </vt:variant>
      <vt:variant>
        <vt:lpwstr>_Toc332798851</vt:lpwstr>
      </vt:variant>
      <vt:variant>
        <vt:i4>1966128</vt:i4>
      </vt:variant>
      <vt:variant>
        <vt:i4>47</vt:i4>
      </vt:variant>
      <vt:variant>
        <vt:i4>0</vt:i4>
      </vt:variant>
      <vt:variant>
        <vt:i4>5</vt:i4>
      </vt:variant>
      <vt:variant>
        <vt:lpwstr/>
      </vt:variant>
      <vt:variant>
        <vt:lpwstr>_Toc332798850</vt:lpwstr>
      </vt:variant>
      <vt:variant>
        <vt:i4>2031664</vt:i4>
      </vt:variant>
      <vt:variant>
        <vt:i4>41</vt:i4>
      </vt:variant>
      <vt:variant>
        <vt:i4>0</vt:i4>
      </vt:variant>
      <vt:variant>
        <vt:i4>5</vt:i4>
      </vt:variant>
      <vt:variant>
        <vt:lpwstr/>
      </vt:variant>
      <vt:variant>
        <vt:lpwstr>_Toc332798849</vt:lpwstr>
      </vt:variant>
      <vt:variant>
        <vt:i4>2031664</vt:i4>
      </vt:variant>
      <vt:variant>
        <vt:i4>35</vt:i4>
      </vt:variant>
      <vt:variant>
        <vt:i4>0</vt:i4>
      </vt:variant>
      <vt:variant>
        <vt:i4>5</vt:i4>
      </vt:variant>
      <vt:variant>
        <vt:lpwstr/>
      </vt:variant>
      <vt:variant>
        <vt:lpwstr>_Toc332798848</vt:lpwstr>
      </vt:variant>
      <vt:variant>
        <vt:i4>2031664</vt:i4>
      </vt:variant>
      <vt:variant>
        <vt:i4>29</vt:i4>
      </vt:variant>
      <vt:variant>
        <vt:i4>0</vt:i4>
      </vt:variant>
      <vt:variant>
        <vt:i4>5</vt:i4>
      </vt:variant>
      <vt:variant>
        <vt:lpwstr/>
      </vt:variant>
      <vt:variant>
        <vt:lpwstr>_Toc332798847</vt:lpwstr>
      </vt:variant>
      <vt:variant>
        <vt:i4>2031664</vt:i4>
      </vt:variant>
      <vt:variant>
        <vt:i4>23</vt:i4>
      </vt:variant>
      <vt:variant>
        <vt:i4>0</vt:i4>
      </vt:variant>
      <vt:variant>
        <vt:i4>5</vt:i4>
      </vt:variant>
      <vt:variant>
        <vt:lpwstr/>
      </vt:variant>
      <vt:variant>
        <vt:lpwstr>_Toc332798846</vt:lpwstr>
      </vt:variant>
      <vt:variant>
        <vt:i4>2031664</vt:i4>
      </vt:variant>
      <vt:variant>
        <vt:i4>17</vt:i4>
      </vt:variant>
      <vt:variant>
        <vt:i4>0</vt:i4>
      </vt:variant>
      <vt:variant>
        <vt:i4>5</vt:i4>
      </vt:variant>
      <vt:variant>
        <vt:lpwstr/>
      </vt:variant>
      <vt:variant>
        <vt:lpwstr>_Toc332798845</vt:lpwstr>
      </vt:variant>
      <vt:variant>
        <vt:i4>2031664</vt:i4>
      </vt:variant>
      <vt:variant>
        <vt:i4>11</vt:i4>
      </vt:variant>
      <vt:variant>
        <vt:i4>0</vt:i4>
      </vt:variant>
      <vt:variant>
        <vt:i4>5</vt:i4>
      </vt:variant>
      <vt:variant>
        <vt:lpwstr/>
      </vt:variant>
      <vt:variant>
        <vt:lpwstr>_Toc332798844</vt:lpwstr>
      </vt:variant>
      <vt:variant>
        <vt:i4>2031664</vt:i4>
      </vt:variant>
      <vt:variant>
        <vt:i4>5</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Autonóm jármű fejlesztése</dc:title>
  <dc:subject>Kisfeszültségű folyamatirányítók</dc:subject>
  <dc:creator>Krisztián Szilágyi</dc:creator>
  <cp:keywords/>
  <dc:description>Az adatok átírása után a dokumentum egészére adjanak ki frissítést.</dc:description>
  <cp:lastModifiedBy>Márton</cp:lastModifiedBy>
  <cp:revision>1393</cp:revision>
  <cp:lastPrinted>2021-05-17T17:39:00Z</cp:lastPrinted>
  <dcterms:created xsi:type="dcterms:W3CDTF">2019-05-18T09:54:00Z</dcterms:created>
  <dcterms:modified xsi:type="dcterms:W3CDTF">2021-12-18T06:48:00Z</dcterms:modified>
</cp:coreProperties>
</file>