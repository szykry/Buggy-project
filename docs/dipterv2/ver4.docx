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A6BD8" w14:textId="77777777" w:rsidR="003A09BA" w:rsidRDefault="003A09BA" w:rsidP="003A09BA">
      <w:pPr>
        <w:pStyle w:val="Cmlaplog"/>
      </w:pPr>
    </w:p>
    <w:p w14:paraId="14C7FE82" w14:textId="77777777" w:rsidR="003A09BA" w:rsidRPr="004851C7" w:rsidRDefault="003A09BA" w:rsidP="003A09BA">
      <w:pPr>
        <w:pStyle w:val="Cmlaplog"/>
      </w:pPr>
      <w:r>
        <w:rPr>
          <w:noProof/>
        </w:rPr>
        <w:drawing>
          <wp:inline distT="0" distB="0" distL="0" distR="0" wp14:anchorId="355B2A1A" wp14:editId="056B03C3">
            <wp:extent cx="1935480"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5480" cy="541020"/>
                    </a:xfrm>
                    <a:prstGeom prst="rect">
                      <a:avLst/>
                    </a:prstGeom>
                    <a:noFill/>
                    <a:ln>
                      <a:noFill/>
                    </a:ln>
                  </pic:spPr>
                </pic:pic>
              </a:graphicData>
            </a:graphic>
          </wp:inline>
        </w:drawing>
      </w:r>
    </w:p>
    <w:p w14:paraId="577B8E2D" w14:textId="77777777" w:rsidR="003A09BA" w:rsidRPr="004851C7" w:rsidRDefault="003A09BA" w:rsidP="003A09BA">
      <w:pPr>
        <w:pStyle w:val="Cmlapegyetem"/>
      </w:pPr>
      <w:r w:rsidRPr="004851C7">
        <w:t>Budapesti Műszaki és Gazdaságtudományi Egyetem</w:t>
      </w:r>
    </w:p>
    <w:p w14:paraId="3A0A4318" w14:textId="77777777" w:rsidR="003A09BA" w:rsidRPr="004851C7" w:rsidRDefault="003A09BA" w:rsidP="003A09BA">
      <w:pPr>
        <w:pStyle w:val="Cmlapkarstanszk"/>
      </w:pPr>
      <w:r w:rsidRPr="004851C7">
        <w:t>Villamosmérnöki és Informatikai Kar</w:t>
      </w:r>
    </w:p>
    <w:p w14:paraId="36BCB507" w14:textId="77777777" w:rsidR="003A09BA" w:rsidRDefault="003A09BA" w:rsidP="003A09BA">
      <w:pPr>
        <w:pStyle w:val="Cmlapkarstanszk"/>
      </w:pPr>
      <w:fldSimple w:instr=" DOCPROPERTY  Company  \* MERGEFORMAT ">
        <w:r>
          <w:t>Automatizálási és Alkalmazott Informatikai Tanszék</w:t>
        </w:r>
      </w:fldSimple>
    </w:p>
    <w:p w14:paraId="0079A810" w14:textId="77777777" w:rsidR="003A09BA" w:rsidRDefault="003A09BA" w:rsidP="003A09BA"/>
    <w:p w14:paraId="56310B1C" w14:textId="77777777" w:rsidR="003A09BA" w:rsidRDefault="003A09BA" w:rsidP="003A09BA"/>
    <w:p w14:paraId="32840BD6" w14:textId="77777777" w:rsidR="003A09BA" w:rsidRDefault="003A09BA" w:rsidP="003A09BA"/>
    <w:p w14:paraId="0EC6EDCE" w14:textId="77777777" w:rsidR="003A09BA" w:rsidRDefault="003A09BA" w:rsidP="003A09BA"/>
    <w:p w14:paraId="009DC23E" w14:textId="77777777" w:rsidR="003A09BA" w:rsidRDefault="003A09BA" w:rsidP="003A09BA"/>
    <w:p w14:paraId="3F318629" w14:textId="77777777" w:rsidR="003A09BA" w:rsidRDefault="003A09BA" w:rsidP="003A09BA"/>
    <w:p w14:paraId="69F4B13A" w14:textId="77777777" w:rsidR="003A09BA" w:rsidRPr="00B50CAA" w:rsidRDefault="003A09BA" w:rsidP="003A09BA"/>
    <w:p w14:paraId="6B3FFDAC" w14:textId="77777777" w:rsidR="003A09BA" w:rsidRPr="00B50CAA" w:rsidRDefault="003A09BA" w:rsidP="003A09BA">
      <w:pPr>
        <w:pStyle w:val="Cmlapszerz"/>
      </w:pPr>
      <w:r>
        <w:t>Szilágyi Krisztián Gergely</w:t>
      </w:r>
    </w:p>
    <w:p w14:paraId="10F39624" w14:textId="77777777" w:rsidR="003A09BA" w:rsidRPr="00B50CAA" w:rsidRDefault="003A09BA" w:rsidP="003A09BA">
      <w:pPr>
        <w:pStyle w:val="Title"/>
      </w:pPr>
      <w:r>
        <w:t>Autonóm jármű tanítása szimulációs környezetben</w:t>
      </w:r>
    </w:p>
    <w:p w14:paraId="6BD390DB" w14:textId="77777777" w:rsidR="003A09BA" w:rsidRPr="00B50CAA" w:rsidRDefault="003A09BA" w:rsidP="003A09BA">
      <w:pPr>
        <w:pStyle w:val="Subtitle"/>
      </w:pPr>
      <w:r>
        <w:t>Önvezető szimulátor fejlesztése megerősítéses tanulással</w:t>
      </w:r>
    </w:p>
    <w:p w14:paraId="2E692117" w14:textId="77777777" w:rsidR="003A09BA" w:rsidRPr="00D429F2" w:rsidRDefault="003A09BA" w:rsidP="003A09BA">
      <w:pPr>
        <w:pStyle w:val="Subtitle"/>
      </w:pPr>
      <w:r>
        <mc:AlternateContent>
          <mc:Choice Requires="wps">
            <w:drawing>
              <wp:anchor distT="0" distB="0" distL="114300" distR="114300" simplePos="0" relativeHeight="251629056" behindDoc="0" locked="0" layoutInCell="1" allowOverlap="1" wp14:anchorId="757BFAEC" wp14:editId="30561A95">
                <wp:simplePos x="0" y="0"/>
                <wp:positionH relativeFrom="page">
                  <wp:posOffset>2602865</wp:posOffset>
                </wp:positionH>
                <wp:positionV relativeFrom="paragraph">
                  <wp:posOffset>362585</wp:posOffset>
                </wp:positionV>
                <wp:extent cx="2879725" cy="1028700"/>
                <wp:effectExtent l="2540" t="1270" r="3810" b="0"/>
                <wp:wrapNone/>
                <wp:docPr id="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9D6858" w14:textId="77777777" w:rsidR="003A09BA" w:rsidRDefault="003A09BA" w:rsidP="003A09BA">
                            <w:pPr>
                              <w:keepLines/>
                              <w:spacing w:after="0"/>
                              <w:ind w:firstLine="0"/>
                              <w:jc w:val="center"/>
                              <w:rPr>
                                <w:smallCaps/>
                              </w:rPr>
                            </w:pPr>
                            <w:r>
                              <w:rPr>
                                <w:smallCaps/>
                              </w:rPr>
                              <w:t>Konzulens</w:t>
                            </w:r>
                          </w:p>
                          <w:p w14:paraId="45B8BB2F" w14:textId="77777777" w:rsidR="003A09BA" w:rsidRDefault="003A09BA" w:rsidP="003A09BA">
                            <w:pPr>
                              <w:pStyle w:val="Cmlapszerz"/>
                            </w:pPr>
                            <w:r>
                              <w:t>Dr. Szemenyei Márton</w:t>
                            </w:r>
                          </w:p>
                          <w:p w14:paraId="5AF1C1EE" w14:textId="101EEDAC" w:rsidR="003A09BA" w:rsidRDefault="003A09BA" w:rsidP="003A09BA">
                            <w:pPr>
                              <w:spacing w:after="0"/>
                              <w:ind w:firstLine="0"/>
                              <w:jc w:val="center"/>
                            </w:pPr>
                            <w:r>
                              <w:t xml:space="preserve">BUDAPEST, </w:t>
                            </w:r>
                            <w:r>
                              <w:fldChar w:fldCharType="begin"/>
                            </w:r>
                            <w:r>
                              <w:instrText xml:space="preserve"> DATE \@ "yyyy" \* MERGEFORMAT </w:instrText>
                            </w:r>
                            <w:r>
                              <w:fldChar w:fldCharType="separate"/>
                            </w:r>
                            <w:r w:rsidR="00B13D73">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7BFAEC"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" stroked="f">
                <v:textbox>
                  <w:txbxContent>
                    <w:p w14:paraId="249D6858" w14:textId="77777777" w:rsidR="003A09BA" w:rsidRDefault="003A09BA" w:rsidP="003A09BA">
                      <w:pPr>
                        <w:keepLines/>
                        <w:spacing w:after="0"/>
                        <w:ind w:firstLine="0"/>
                        <w:jc w:val="center"/>
                        <w:rPr>
                          <w:smallCaps/>
                        </w:rPr>
                      </w:pPr>
                      <w:r>
                        <w:rPr>
                          <w:smallCaps/>
                        </w:rPr>
                        <w:t>Konzulens</w:t>
                      </w:r>
                    </w:p>
                    <w:p w14:paraId="45B8BB2F" w14:textId="77777777" w:rsidR="003A09BA" w:rsidRDefault="003A09BA" w:rsidP="003A09BA">
                      <w:pPr>
                        <w:pStyle w:val="Cmlapszerz"/>
                      </w:pPr>
                      <w:r>
                        <w:t>Dr. Szemenyei Márton</w:t>
                      </w:r>
                    </w:p>
                    <w:p w14:paraId="5AF1C1EE" w14:textId="101EEDAC" w:rsidR="003A09BA" w:rsidRDefault="003A09BA" w:rsidP="003A09BA">
                      <w:pPr>
                        <w:spacing w:after="0"/>
                        <w:ind w:firstLine="0"/>
                        <w:jc w:val="center"/>
                      </w:pPr>
                      <w:r>
                        <w:t xml:space="preserve">BUDAPEST, </w:t>
                      </w:r>
                      <w:r>
                        <w:fldChar w:fldCharType="begin"/>
                      </w:r>
                      <w:r>
                        <w:instrText xml:space="preserve"> DATE \@ "yyyy" \* MERGEFORMAT </w:instrText>
                      </w:r>
                      <w:r>
                        <w:fldChar w:fldCharType="separate"/>
                      </w:r>
                      <w:r w:rsidR="00B13D73">
                        <w:rPr>
                          <w:noProof/>
                        </w:rPr>
                        <w:t>2021</w:t>
                      </w:r>
                      <w:r>
                        <w:fldChar w:fldCharType="end"/>
                      </w:r>
                    </w:p>
                  </w:txbxContent>
                </v:textbox>
                <w10:wrap anchorx="page"/>
              </v:shape>
            </w:pict>
          </mc:Fallback>
        </mc:AlternateContent>
      </w:r>
    </w:p>
    <w:p w14:paraId="122728D4" w14:textId="77777777" w:rsidR="003A09BA" w:rsidRPr="00B50CAA" w:rsidRDefault="003A09BA" w:rsidP="003A09BA">
      <w:pPr>
        <w:pStyle w:val="Fejezetcmtartalomjegyzknlkl"/>
      </w:pPr>
      <w:r w:rsidRPr="00B50CAA">
        <w:lastRenderedPageBreak/>
        <w:t>Tartalomjegyzék</w:t>
      </w:r>
    </w:p>
    <w:p w14:paraId="6351C674" w14:textId="0150071D" w:rsidR="005E0552" w:rsidRDefault="003A09BA">
      <w:pPr>
        <w:pStyle w:val="TOC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90604083" w:history="1">
        <w:r w:rsidR="005E0552" w:rsidRPr="00B75733">
          <w:rPr>
            <w:rStyle w:val="Hyperlink"/>
            <w:noProof/>
          </w:rPr>
          <w:t>Összefoglaló</w:t>
        </w:r>
        <w:r w:rsidR="005E0552">
          <w:rPr>
            <w:noProof/>
            <w:webHidden/>
          </w:rPr>
          <w:tab/>
        </w:r>
        <w:r w:rsidR="005E0552">
          <w:rPr>
            <w:noProof/>
            <w:webHidden/>
          </w:rPr>
          <w:fldChar w:fldCharType="begin"/>
        </w:r>
        <w:r w:rsidR="005E0552">
          <w:rPr>
            <w:noProof/>
            <w:webHidden/>
          </w:rPr>
          <w:instrText xml:space="preserve"> PAGEREF _Toc90604083 \h </w:instrText>
        </w:r>
        <w:r w:rsidR="005E0552">
          <w:rPr>
            <w:noProof/>
            <w:webHidden/>
          </w:rPr>
        </w:r>
        <w:r w:rsidR="005E0552">
          <w:rPr>
            <w:noProof/>
            <w:webHidden/>
          </w:rPr>
          <w:fldChar w:fldCharType="separate"/>
        </w:r>
        <w:r w:rsidR="005E0552">
          <w:rPr>
            <w:noProof/>
            <w:webHidden/>
          </w:rPr>
          <w:t>5</w:t>
        </w:r>
        <w:r w:rsidR="005E0552">
          <w:rPr>
            <w:noProof/>
            <w:webHidden/>
          </w:rPr>
          <w:fldChar w:fldCharType="end"/>
        </w:r>
      </w:hyperlink>
    </w:p>
    <w:p w14:paraId="53373AC3" w14:textId="4D17D64D" w:rsidR="005E0552" w:rsidRDefault="00594BBB">
      <w:pPr>
        <w:pStyle w:val="TOC1"/>
        <w:rPr>
          <w:rFonts w:asciiTheme="minorHAnsi" w:eastAsiaTheme="minorEastAsia" w:hAnsiTheme="minorHAnsi" w:cstheme="minorBidi"/>
          <w:b w:val="0"/>
          <w:noProof/>
          <w:sz w:val="22"/>
          <w:szCs w:val="22"/>
          <w:lang w:eastAsia="hu-HU"/>
        </w:rPr>
      </w:pPr>
      <w:hyperlink w:anchor="_Toc90604084" w:history="1">
        <w:r w:rsidR="005E0552" w:rsidRPr="00B75733">
          <w:rPr>
            <w:rStyle w:val="Hyperlink"/>
            <w:noProof/>
          </w:rPr>
          <w:t>Abstract</w:t>
        </w:r>
        <w:r w:rsidR="005E0552">
          <w:rPr>
            <w:noProof/>
            <w:webHidden/>
          </w:rPr>
          <w:tab/>
        </w:r>
        <w:r w:rsidR="005E0552">
          <w:rPr>
            <w:noProof/>
            <w:webHidden/>
          </w:rPr>
          <w:fldChar w:fldCharType="begin"/>
        </w:r>
        <w:r w:rsidR="005E0552">
          <w:rPr>
            <w:noProof/>
            <w:webHidden/>
          </w:rPr>
          <w:instrText xml:space="preserve"> PAGEREF _Toc90604084 \h </w:instrText>
        </w:r>
        <w:r w:rsidR="005E0552">
          <w:rPr>
            <w:noProof/>
            <w:webHidden/>
          </w:rPr>
        </w:r>
        <w:r w:rsidR="005E0552">
          <w:rPr>
            <w:noProof/>
            <w:webHidden/>
          </w:rPr>
          <w:fldChar w:fldCharType="separate"/>
        </w:r>
        <w:r w:rsidR="005E0552">
          <w:rPr>
            <w:noProof/>
            <w:webHidden/>
          </w:rPr>
          <w:t>6</w:t>
        </w:r>
        <w:r w:rsidR="005E0552">
          <w:rPr>
            <w:noProof/>
            <w:webHidden/>
          </w:rPr>
          <w:fldChar w:fldCharType="end"/>
        </w:r>
      </w:hyperlink>
    </w:p>
    <w:p w14:paraId="08D636E4" w14:textId="0E180F2C" w:rsidR="005E0552" w:rsidRDefault="00594BBB">
      <w:pPr>
        <w:pStyle w:val="TOC1"/>
        <w:rPr>
          <w:rFonts w:asciiTheme="minorHAnsi" w:eastAsiaTheme="minorEastAsia" w:hAnsiTheme="minorHAnsi" w:cstheme="minorBidi"/>
          <w:b w:val="0"/>
          <w:noProof/>
          <w:sz w:val="22"/>
          <w:szCs w:val="22"/>
          <w:lang w:eastAsia="hu-HU"/>
        </w:rPr>
      </w:pPr>
      <w:hyperlink w:anchor="_Toc90604085" w:history="1">
        <w:r w:rsidR="005E0552" w:rsidRPr="00B75733">
          <w:rPr>
            <w:rStyle w:val="Hyperlink"/>
            <w:noProof/>
          </w:rPr>
          <w:t>1 Bevezetés</w:t>
        </w:r>
        <w:r w:rsidR="005E0552">
          <w:rPr>
            <w:noProof/>
            <w:webHidden/>
          </w:rPr>
          <w:tab/>
        </w:r>
        <w:r w:rsidR="005E0552">
          <w:rPr>
            <w:noProof/>
            <w:webHidden/>
          </w:rPr>
          <w:fldChar w:fldCharType="begin"/>
        </w:r>
        <w:r w:rsidR="005E0552">
          <w:rPr>
            <w:noProof/>
            <w:webHidden/>
          </w:rPr>
          <w:instrText xml:space="preserve"> PAGEREF _Toc90604085 \h </w:instrText>
        </w:r>
        <w:r w:rsidR="005E0552">
          <w:rPr>
            <w:noProof/>
            <w:webHidden/>
          </w:rPr>
        </w:r>
        <w:r w:rsidR="005E0552">
          <w:rPr>
            <w:noProof/>
            <w:webHidden/>
          </w:rPr>
          <w:fldChar w:fldCharType="separate"/>
        </w:r>
        <w:r w:rsidR="005E0552">
          <w:rPr>
            <w:noProof/>
            <w:webHidden/>
          </w:rPr>
          <w:t>7</w:t>
        </w:r>
        <w:r w:rsidR="005E0552">
          <w:rPr>
            <w:noProof/>
            <w:webHidden/>
          </w:rPr>
          <w:fldChar w:fldCharType="end"/>
        </w:r>
      </w:hyperlink>
    </w:p>
    <w:p w14:paraId="1D047976" w14:textId="13C8CCE6" w:rsidR="005E0552" w:rsidRDefault="00594BBB">
      <w:pPr>
        <w:pStyle w:val="TOC1"/>
        <w:rPr>
          <w:rFonts w:asciiTheme="minorHAnsi" w:eastAsiaTheme="minorEastAsia" w:hAnsiTheme="minorHAnsi" w:cstheme="minorBidi"/>
          <w:b w:val="0"/>
          <w:noProof/>
          <w:sz w:val="22"/>
          <w:szCs w:val="22"/>
          <w:lang w:eastAsia="hu-HU"/>
        </w:rPr>
      </w:pPr>
      <w:hyperlink w:anchor="_Toc90604086" w:history="1">
        <w:r w:rsidR="005E0552" w:rsidRPr="00B75733">
          <w:rPr>
            <w:rStyle w:val="Hyperlink"/>
            <w:noProof/>
          </w:rPr>
          <w:t>2 Irodalmi áttekintés</w:t>
        </w:r>
        <w:r w:rsidR="005E0552">
          <w:rPr>
            <w:noProof/>
            <w:webHidden/>
          </w:rPr>
          <w:tab/>
        </w:r>
        <w:r w:rsidR="005E0552">
          <w:rPr>
            <w:noProof/>
            <w:webHidden/>
          </w:rPr>
          <w:fldChar w:fldCharType="begin"/>
        </w:r>
        <w:r w:rsidR="005E0552">
          <w:rPr>
            <w:noProof/>
            <w:webHidden/>
          </w:rPr>
          <w:instrText xml:space="preserve"> PAGEREF _Toc90604086 \h </w:instrText>
        </w:r>
        <w:r w:rsidR="005E0552">
          <w:rPr>
            <w:noProof/>
            <w:webHidden/>
          </w:rPr>
        </w:r>
        <w:r w:rsidR="005E0552">
          <w:rPr>
            <w:noProof/>
            <w:webHidden/>
          </w:rPr>
          <w:fldChar w:fldCharType="separate"/>
        </w:r>
        <w:r w:rsidR="005E0552">
          <w:rPr>
            <w:noProof/>
            <w:webHidden/>
          </w:rPr>
          <w:t>8</w:t>
        </w:r>
        <w:r w:rsidR="005E0552">
          <w:rPr>
            <w:noProof/>
            <w:webHidden/>
          </w:rPr>
          <w:fldChar w:fldCharType="end"/>
        </w:r>
      </w:hyperlink>
    </w:p>
    <w:p w14:paraId="4FB452EC" w14:textId="1D252F03" w:rsidR="005E0552" w:rsidRDefault="00594BBB">
      <w:pPr>
        <w:pStyle w:val="TOC2"/>
        <w:tabs>
          <w:tab w:val="right" w:leader="dot" w:pos="8494"/>
        </w:tabs>
        <w:rPr>
          <w:rFonts w:asciiTheme="minorHAnsi" w:eastAsiaTheme="minorEastAsia" w:hAnsiTheme="minorHAnsi" w:cstheme="minorBidi"/>
          <w:noProof/>
          <w:sz w:val="22"/>
          <w:szCs w:val="22"/>
          <w:lang w:eastAsia="hu-HU"/>
        </w:rPr>
      </w:pPr>
      <w:hyperlink w:anchor="_Toc90604087" w:history="1">
        <w:r w:rsidR="005E0552" w:rsidRPr="00B75733">
          <w:rPr>
            <w:rStyle w:val="Hyperlink"/>
            <w:noProof/>
          </w:rPr>
          <w:t>2.1 Mély tanulás</w:t>
        </w:r>
        <w:r w:rsidR="005E0552">
          <w:rPr>
            <w:noProof/>
            <w:webHidden/>
          </w:rPr>
          <w:tab/>
        </w:r>
        <w:r w:rsidR="005E0552">
          <w:rPr>
            <w:noProof/>
            <w:webHidden/>
          </w:rPr>
          <w:fldChar w:fldCharType="begin"/>
        </w:r>
        <w:r w:rsidR="005E0552">
          <w:rPr>
            <w:noProof/>
            <w:webHidden/>
          </w:rPr>
          <w:instrText xml:space="preserve"> PAGEREF _Toc90604087 \h </w:instrText>
        </w:r>
        <w:r w:rsidR="005E0552">
          <w:rPr>
            <w:noProof/>
            <w:webHidden/>
          </w:rPr>
        </w:r>
        <w:r w:rsidR="005E0552">
          <w:rPr>
            <w:noProof/>
            <w:webHidden/>
          </w:rPr>
          <w:fldChar w:fldCharType="separate"/>
        </w:r>
        <w:r w:rsidR="005E0552">
          <w:rPr>
            <w:noProof/>
            <w:webHidden/>
          </w:rPr>
          <w:t>8</w:t>
        </w:r>
        <w:r w:rsidR="005E0552">
          <w:rPr>
            <w:noProof/>
            <w:webHidden/>
          </w:rPr>
          <w:fldChar w:fldCharType="end"/>
        </w:r>
      </w:hyperlink>
    </w:p>
    <w:p w14:paraId="53DE0445" w14:textId="28BD3369"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088" w:history="1">
        <w:r w:rsidR="005E0552" w:rsidRPr="00B75733">
          <w:rPr>
            <w:rStyle w:val="Hyperlink"/>
            <w:noProof/>
          </w:rPr>
          <w:t>2.1.1 Csoportosítás</w:t>
        </w:r>
        <w:r w:rsidR="005E0552">
          <w:rPr>
            <w:noProof/>
            <w:webHidden/>
          </w:rPr>
          <w:tab/>
        </w:r>
        <w:r w:rsidR="005E0552">
          <w:rPr>
            <w:noProof/>
            <w:webHidden/>
          </w:rPr>
          <w:fldChar w:fldCharType="begin"/>
        </w:r>
        <w:r w:rsidR="005E0552">
          <w:rPr>
            <w:noProof/>
            <w:webHidden/>
          </w:rPr>
          <w:instrText xml:space="preserve"> PAGEREF _Toc90604088 \h </w:instrText>
        </w:r>
        <w:r w:rsidR="005E0552">
          <w:rPr>
            <w:noProof/>
            <w:webHidden/>
          </w:rPr>
        </w:r>
        <w:r w:rsidR="005E0552">
          <w:rPr>
            <w:noProof/>
            <w:webHidden/>
          </w:rPr>
          <w:fldChar w:fldCharType="separate"/>
        </w:r>
        <w:r w:rsidR="005E0552">
          <w:rPr>
            <w:noProof/>
            <w:webHidden/>
          </w:rPr>
          <w:t>9</w:t>
        </w:r>
        <w:r w:rsidR="005E0552">
          <w:rPr>
            <w:noProof/>
            <w:webHidden/>
          </w:rPr>
          <w:fldChar w:fldCharType="end"/>
        </w:r>
      </w:hyperlink>
    </w:p>
    <w:p w14:paraId="0756B16C" w14:textId="12994FAF"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089" w:history="1">
        <w:r w:rsidR="005E0552" w:rsidRPr="00B75733">
          <w:rPr>
            <w:rStyle w:val="Hyperlink"/>
            <w:noProof/>
          </w:rPr>
          <w:t>2.1.2 Neurális hálózatok</w:t>
        </w:r>
        <w:r w:rsidR="005E0552">
          <w:rPr>
            <w:noProof/>
            <w:webHidden/>
          </w:rPr>
          <w:tab/>
        </w:r>
        <w:r w:rsidR="005E0552">
          <w:rPr>
            <w:noProof/>
            <w:webHidden/>
          </w:rPr>
          <w:fldChar w:fldCharType="begin"/>
        </w:r>
        <w:r w:rsidR="005E0552">
          <w:rPr>
            <w:noProof/>
            <w:webHidden/>
          </w:rPr>
          <w:instrText xml:space="preserve"> PAGEREF _Toc90604089 \h </w:instrText>
        </w:r>
        <w:r w:rsidR="005E0552">
          <w:rPr>
            <w:noProof/>
            <w:webHidden/>
          </w:rPr>
        </w:r>
        <w:r w:rsidR="005E0552">
          <w:rPr>
            <w:noProof/>
            <w:webHidden/>
          </w:rPr>
          <w:fldChar w:fldCharType="separate"/>
        </w:r>
        <w:r w:rsidR="005E0552">
          <w:rPr>
            <w:noProof/>
            <w:webHidden/>
          </w:rPr>
          <w:t>10</w:t>
        </w:r>
        <w:r w:rsidR="005E0552">
          <w:rPr>
            <w:noProof/>
            <w:webHidden/>
          </w:rPr>
          <w:fldChar w:fldCharType="end"/>
        </w:r>
      </w:hyperlink>
    </w:p>
    <w:p w14:paraId="23E1345C" w14:textId="18050B30"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090" w:history="1">
        <w:r w:rsidR="005E0552" w:rsidRPr="00B75733">
          <w:rPr>
            <w:rStyle w:val="Hyperlink"/>
            <w:noProof/>
          </w:rPr>
          <w:t>2.1.3 Konvolúciós neurális hálózatok</w:t>
        </w:r>
        <w:r w:rsidR="005E0552">
          <w:rPr>
            <w:noProof/>
            <w:webHidden/>
          </w:rPr>
          <w:tab/>
        </w:r>
        <w:r w:rsidR="005E0552">
          <w:rPr>
            <w:noProof/>
            <w:webHidden/>
          </w:rPr>
          <w:fldChar w:fldCharType="begin"/>
        </w:r>
        <w:r w:rsidR="005E0552">
          <w:rPr>
            <w:noProof/>
            <w:webHidden/>
          </w:rPr>
          <w:instrText xml:space="preserve"> PAGEREF _Toc90604090 \h </w:instrText>
        </w:r>
        <w:r w:rsidR="005E0552">
          <w:rPr>
            <w:noProof/>
            <w:webHidden/>
          </w:rPr>
        </w:r>
        <w:r w:rsidR="005E0552">
          <w:rPr>
            <w:noProof/>
            <w:webHidden/>
          </w:rPr>
          <w:fldChar w:fldCharType="separate"/>
        </w:r>
        <w:r w:rsidR="005E0552">
          <w:rPr>
            <w:noProof/>
            <w:webHidden/>
          </w:rPr>
          <w:t>15</w:t>
        </w:r>
        <w:r w:rsidR="005E0552">
          <w:rPr>
            <w:noProof/>
            <w:webHidden/>
          </w:rPr>
          <w:fldChar w:fldCharType="end"/>
        </w:r>
      </w:hyperlink>
    </w:p>
    <w:p w14:paraId="11A262C6" w14:textId="77BA5B98"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091" w:history="1">
        <w:r w:rsidR="005E0552" w:rsidRPr="00B75733">
          <w:rPr>
            <w:rStyle w:val="Hyperlink"/>
            <w:noProof/>
          </w:rPr>
          <w:t>2.1.4 Visszacsatolt neurális hálózatok</w:t>
        </w:r>
        <w:r w:rsidR="005E0552">
          <w:rPr>
            <w:noProof/>
            <w:webHidden/>
          </w:rPr>
          <w:tab/>
        </w:r>
        <w:r w:rsidR="005E0552">
          <w:rPr>
            <w:noProof/>
            <w:webHidden/>
          </w:rPr>
          <w:fldChar w:fldCharType="begin"/>
        </w:r>
        <w:r w:rsidR="005E0552">
          <w:rPr>
            <w:noProof/>
            <w:webHidden/>
          </w:rPr>
          <w:instrText xml:space="preserve"> PAGEREF _Toc90604091 \h </w:instrText>
        </w:r>
        <w:r w:rsidR="005E0552">
          <w:rPr>
            <w:noProof/>
            <w:webHidden/>
          </w:rPr>
        </w:r>
        <w:r w:rsidR="005E0552">
          <w:rPr>
            <w:noProof/>
            <w:webHidden/>
          </w:rPr>
          <w:fldChar w:fldCharType="separate"/>
        </w:r>
        <w:r w:rsidR="005E0552">
          <w:rPr>
            <w:noProof/>
            <w:webHidden/>
          </w:rPr>
          <w:t>17</w:t>
        </w:r>
        <w:r w:rsidR="005E0552">
          <w:rPr>
            <w:noProof/>
            <w:webHidden/>
          </w:rPr>
          <w:fldChar w:fldCharType="end"/>
        </w:r>
      </w:hyperlink>
    </w:p>
    <w:p w14:paraId="1DB405FF" w14:textId="41887326" w:rsidR="005E0552" w:rsidRDefault="00594BBB">
      <w:pPr>
        <w:pStyle w:val="TOC2"/>
        <w:tabs>
          <w:tab w:val="right" w:leader="dot" w:pos="8494"/>
        </w:tabs>
        <w:rPr>
          <w:rFonts w:asciiTheme="minorHAnsi" w:eastAsiaTheme="minorEastAsia" w:hAnsiTheme="minorHAnsi" w:cstheme="minorBidi"/>
          <w:noProof/>
          <w:sz w:val="22"/>
          <w:szCs w:val="22"/>
          <w:lang w:eastAsia="hu-HU"/>
        </w:rPr>
      </w:pPr>
      <w:hyperlink w:anchor="_Toc90604092" w:history="1">
        <w:r w:rsidR="005E0552" w:rsidRPr="00B75733">
          <w:rPr>
            <w:rStyle w:val="Hyperlink"/>
            <w:noProof/>
          </w:rPr>
          <w:t>2.2 Megerősítéses tanulás</w:t>
        </w:r>
        <w:r w:rsidR="005E0552">
          <w:rPr>
            <w:noProof/>
            <w:webHidden/>
          </w:rPr>
          <w:tab/>
        </w:r>
        <w:r w:rsidR="005E0552">
          <w:rPr>
            <w:noProof/>
            <w:webHidden/>
          </w:rPr>
          <w:fldChar w:fldCharType="begin"/>
        </w:r>
        <w:r w:rsidR="005E0552">
          <w:rPr>
            <w:noProof/>
            <w:webHidden/>
          </w:rPr>
          <w:instrText xml:space="preserve"> PAGEREF _Toc90604092 \h </w:instrText>
        </w:r>
        <w:r w:rsidR="005E0552">
          <w:rPr>
            <w:noProof/>
            <w:webHidden/>
          </w:rPr>
        </w:r>
        <w:r w:rsidR="005E0552">
          <w:rPr>
            <w:noProof/>
            <w:webHidden/>
          </w:rPr>
          <w:fldChar w:fldCharType="separate"/>
        </w:r>
        <w:r w:rsidR="005E0552">
          <w:rPr>
            <w:noProof/>
            <w:webHidden/>
          </w:rPr>
          <w:t>20</w:t>
        </w:r>
        <w:r w:rsidR="005E0552">
          <w:rPr>
            <w:noProof/>
            <w:webHidden/>
          </w:rPr>
          <w:fldChar w:fldCharType="end"/>
        </w:r>
      </w:hyperlink>
    </w:p>
    <w:p w14:paraId="1E56C6BB" w14:textId="00ECA390"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093" w:history="1">
        <w:r w:rsidR="005E0552" w:rsidRPr="00B75733">
          <w:rPr>
            <w:rStyle w:val="Hyperlink"/>
            <w:noProof/>
          </w:rPr>
          <w:t>2.2.1 Q-tanulás és policy gradiens módszerek</w:t>
        </w:r>
        <w:r w:rsidR="005E0552">
          <w:rPr>
            <w:noProof/>
            <w:webHidden/>
          </w:rPr>
          <w:tab/>
        </w:r>
        <w:r w:rsidR="005E0552">
          <w:rPr>
            <w:noProof/>
            <w:webHidden/>
          </w:rPr>
          <w:fldChar w:fldCharType="begin"/>
        </w:r>
        <w:r w:rsidR="005E0552">
          <w:rPr>
            <w:noProof/>
            <w:webHidden/>
          </w:rPr>
          <w:instrText xml:space="preserve"> PAGEREF _Toc90604093 \h </w:instrText>
        </w:r>
        <w:r w:rsidR="005E0552">
          <w:rPr>
            <w:noProof/>
            <w:webHidden/>
          </w:rPr>
        </w:r>
        <w:r w:rsidR="005E0552">
          <w:rPr>
            <w:noProof/>
            <w:webHidden/>
          </w:rPr>
          <w:fldChar w:fldCharType="separate"/>
        </w:r>
        <w:r w:rsidR="005E0552">
          <w:rPr>
            <w:noProof/>
            <w:webHidden/>
          </w:rPr>
          <w:t>22</w:t>
        </w:r>
        <w:r w:rsidR="005E0552">
          <w:rPr>
            <w:noProof/>
            <w:webHidden/>
          </w:rPr>
          <w:fldChar w:fldCharType="end"/>
        </w:r>
      </w:hyperlink>
    </w:p>
    <w:p w14:paraId="0212A52A" w14:textId="510DA18D"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094" w:history="1">
        <w:r w:rsidR="005E0552" w:rsidRPr="00B75733">
          <w:rPr>
            <w:rStyle w:val="Hyperlink"/>
            <w:noProof/>
          </w:rPr>
          <w:t>2.2.2 Actor-Critic</w:t>
        </w:r>
        <w:r w:rsidR="005E0552">
          <w:rPr>
            <w:noProof/>
            <w:webHidden/>
          </w:rPr>
          <w:tab/>
        </w:r>
        <w:r w:rsidR="005E0552">
          <w:rPr>
            <w:noProof/>
            <w:webHidden/>
          </w:rPr>
          <w:fldChar w:fldCharType="begin"/>
        </w:r>
        <w:r w:rsidR="005E0552">
          <w:rPr>
            <w:noProof/>
            <w:webHidden/>
          </w:rPr>
          <w:instrText xml:space="preserve"> PAGEREF _Toc90604094 \h </w:instrText>
        </w:r>
        <w:r w:rsidR="005E0552">
          <w:rPr>
            <w:noProof/>
            <w:webHidden/>
          </w:rPr>
        </w:r>
        <w:r w:rsidR="005E0552">
          <w:rPr>
            <w:noProof/>
            <w:webHidden/>
          </w:rPr>
          <w:fldChar w:fldCharType="separate"/>
        </w:r>
        <w:r w:rsidR="005E0552">
          <w:rPr>
            <w:noProof/>
            <w:webHidden/>
          </w:rPr>
          <w:t>25</w:t>
        </w:r>
        <w:r w:rsidR="005E0552">
          <w:rPr>
            <w:noProof/>
            <w:webHidden/>
          </w:rPr>
          <w:fldChar w:fldCharType="end"/>
        </w:r>
      </w:hyperlink>
    </w:p>
    <w:p w14:paraId="2056FCB3" w14:textId="63C0A718"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095" w:history="1">
        <w:r w:rsidR="005E0552" w:rsidRPr="00B75733">
          <w:rPr>
            <w:rStyle w:val="Hyperlink"/>
            <w:noProof/>
          </w:rPr>
          <w:t>2.2.3 Proximal Policy Optimization</w:t>
        </w:r>
        <w:r w:rsidR="005E0552">
          <w:rPr>
            <w:noProof/>
            <w:webHidden/>
          </w:rPr>
          <w:tab/>
        </w:r>
        <w:r w:rsidR="005E0552">
          <w:rPr>
            <w:noProof/>
            <w:webHidden/>
          </w:rPr>
          <w:fldChar w:fldCharType="begin"/>
        </w:r>
        <w:r w:rsidR="005E0552">
          <w:rPr>
            <w:noProof/>
            <w:webHidden/>
          </w:rPr>
          <w:instrText xml:space="preserve"> PAGEREF _Toc90604095 \h </w:instrText>
        </w:r>
        <w:r w:rsidR="005E0552">
          <w:rPr>
            <w:noProof/>
            <w:webHidden/>
          </w:rPr>
        </w:r>
        <w:r w:rsidR="005E0552">
          <w:rPr>
            <w:noProof/>
            <w:webHidden/>
          </w:rPr>
          <w:fldChar w:fldCharType="separate"/>
        </w:r>
        <w:r w:rsidR="005E0552">
          <w:rPr>
            <w:noProof/>
            <w:webHidden/>
          </w:rPr>
          <w:t>27</w:t>
        </w:r>
        <w:r w:rsidR="005E0552">
          <w:rPr>
            <w:noProof/>
            <w:webHidden/>
          </w:rPr>
          <w:fldChar w:fldCharType="end"/>
        </w:r>
      </w:hyperlink>
    </w:p>
    <w:p w14:paraId="44291A99" w14:textId="1D1323C2" w:rsidR="005E0552" w:rsidRDefault="00594BBB">
      <w:pPr>
        <w:pStyle w:val="TOC2"/>
        <w:tabs>
          <w:tab w:val="right" w:leader="dot" w:pos="8494"/>
        </w:tabs>
        <w:rPr>
          <w:rFonts w:asciiTheme="minorHAnsi" w:eastAsiaTheme="minorEastAsia" w:hAnsiTheme="minorHAnsi" w:cstheme="minorBidi"/>
          <w:noProof/>
          <w:sz w:val="22"/>
          <w:szCs w:val="22"/>
          <w:lang w:eastAsia="hu-HU"/>
        </w:rPr>
      </w:pPr>
      <w:hyperlink w:anchor="_Toc90604096" w:history="1">
        <w:r w:rsidR="005E0552" w:rsidRPr="00B75733">
          <w:rPr>
            <w:rStyle w:val="Hyperlink"/>
            <w:noProof/>
          </w:rPr>
          <w:t>2.3 Imitációs tanulás</w:t>
        </w:r>
        <w:r w:rsidR="005E0552">
          <w:rPr>
            <w:noProof/>
            <w:webHidden/>
          </w:rPr>
          <w:tab/>
        </w:r>
        <w:r w:rsidR="005E0552">
          <w:rPr>
            <w:noProof/>
            <w:webHidden/>
          </w:rPr>
          <w:fldChar w:fldCharType="begin"/>
        </w:r>
        <w:r w:rsidR="005E0552">
          <w:rPr>
            <w:noProof/>
            <w:webHidden/>
          </w:rPr>
          <w:instrText xml:space="preserve"> PAGEREF _Toc90604096 \h </w:instrText>
        </w:r>
        <w:r w:rsidR="005E0552">
          <w:rPr>
            <w:noProof/>
            <w:webHidden/>
          </w:rPr>
        </w:r>
        <w:r w:rsidR="005E0552">
          <w:rPr>
            <w:noProof/>
            <w:webHidden/>
          </w:rPr>
          <w:fldChar w:fldCharType="separate"/>
        </w:r>
        <w:r w:rsidR="005E0552">
          <w:rPr>
            <w:noProof/>
            <w:webHidden/>
          </w:rPr>
          <w:t>27</w:t>
        </w:r>
        <w:r w:rsidR="005E0552">
          <w:rPr>
            <w:noProof/>
            <w:webHidden/>
          </w:rPr>
          <w:fldChar w:fldCharType="end"/>
        </w:r>
      </w:hyperlink>
    </w:p>
    <w:p w14:paraId="77EE3991" w14:textId="7EB5F331"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097" w:history="1">
        <w:r w:rsidR="005E0552" w:rsidRPr="00B75733">
          <w:rPr>
            <w:rStyle w:val="Hyperlink"/>
            <w:noProof/>
          </w:rPr>
          <w:t>2.3.1 Behavioural Cloning</w:t>
        </w:r>
        <w:r w:rsidR="005E0552">
          <w:rPr>
            <w:noProof/>
            <w:webHidden/>
          </w:rPr>
          <w:tab/>
        </w:r>
        <w:r w:rsidR="005E0552">
          <w:rPr>
            <w:noProof/>
            <w:webHidden/>
          </w:rPr>
          <w:fldChar w:fldCharType="begin"/>
        </w:r>
        <w:r w:rsidR="005E0552">
          <w:rPr>
            <w:noProof/>
            <w:webHidden/>
          </w:rPr>
          <w:instrText xml:space="preserve"> PAGEREF _Toc90604097 \h </w:instrText>
        </w:r>
        <w:r w:rsidR="005E0552">
          <w:rPr>
            <w:noProof/>
            <w:webHidden/>
          </w:rPr>
        </w:r>
        <w:r w:rsidR="005E0552">
          <w:rPr>
            <w:noProof/>
            <w:webHidden/>
          </w:rPr>
          <w:fldChar w:fldCharType="separate"/>
        </w:r>
        <w:r w:rsidR="005E0552">
          <w:rPr>
            <w:noProof/>
            <w:webHidden/>
          </w:rPr>
          <w:t>28</w:t>
        </w:r>
        <w:r w:rsidR="005E0552">
          <w:rPr>
            <w:noProof/>
            <w:webHidden/>
          </w:rPr>
          <w:fldChar w:fldCharType="end"/>
        </w:r>
      </w:hyperlink>
    </w:p>
    <w:p w14:paraId="092375A7" w14:textId="7A2B1C11"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098" w:history="1">
        <w:r w:rsidR="005E0552" w:rsidRPr="00B75733">
          <w:rPr>
            <w:rStyle w:val="Hyperlink"/>
            <w:noProof/>
          </w:rPr>
          <w:t>2.3.2 Direct Policy Learning</w:t>
        </w:r>
        <w:r w:rsidR="005E0552">
          <w:rPr>
            <w:noProof/>
            <w:webHidden/>
          </w:rPr>
          <w:tab/>
        </w:r>
        <w:r w:rsidR="005E0552">
          <w:rPr>
            <w:noProof/>
            <w:webHidden/>
          </w:rPr>
          <w:fldChar w:fldCharType="begin"/>
        </w:r>
        <w:r w:rsidR="005E0552">
          <w:rPr>
            <w:noProof/>
            <w:webHidden/>
          </w:rPr>
          <w:instrText xml:space="preserve"> PAGEREF _Toc90604098 \h </w:instrText>
        </w:r>
        <w:r w:rsidR="005E0552">
          <w:rPr>
            <w:noProof/>
            <w:webHidden/>
          </w:rPr>
        </w:r>
        <w:r w:rsidR="005E0552">
          <w:rPr>
            <w:noProof/>
            <w:webHidden/>
          </w:rPr>
          <w:fldChar w:fldCharType="separate"/>
        </w:r>
        <w:r w:rsidR="005E0552">
          <w:rPr>
            <w:noProof/>
            <w:webHidden/>
          </w:rPr>
          <w:t>28</w:t>
        </w:r>
        <w:r w:rsidR="005E0552">
          <w:rPr>
            <w:noProof/>
            <w:webHidden/>
          </w:rPr>
          <w:fldChar w:fldCharType="end"/>
        </w:r>
      </w:hyperlink>
    </w:p>
    <w:p w14:paraId="30653274" w14:textId="63303590"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099" w:history="1">
        <w:r w:rsidR="005E0552" w:rsidRPr="00B75733">
          <w:rPr>
            <w:rStyle w:val="Hyperlink"/>
            <w:noProof/>
          </w:rPr>
          <w:t>2.3.3 Inverse Reinforcement Learning</w:t>
        </w:r>
        <w:r w:rsidR="005E0552">
          <w:rPr>
            <w:noProof/>
            <w:webHidden/>
          </w:rPr>
          <w:tab/>
        </w:r>
        <w:r w:rsidR="005E0552">
          <w:rPr>
            <w:noProof/>
            <w:webHidden/>
          </w:rPr>
          <w:fldChar w:fldCharType="begin"/>
        </w:r>
        <w:r w:rsidR="005E0552">
          <w:rPr>
            <w:noProof/>
            <w:webHidden/>
          </w:rPr>
          <w:instrText xml:space="preserve"> PAGEREF _Toc90604099 \h </w:instrText>
        </w:r>
        <w:r w:rsidR="005E0552">
          <w:rPr>
            <w:noProof/>
            <w:webHidden/>
          </w:rPr>
        </w:r>
        <w:r w:rsidR="005E0552">
          <w:rPr>
            <w:noProof/>
            <w:webHidden/>
          </w:rPr>
          <w:fldChar w:fldCharType="separate"/>
        </w:r>
        <w:r w:rsidR="005E0552">
          <w:rPr>
            <w:noProof/>
            <w:webHidden/>
          </w:rPr>
          <w:t>29</w:t>
        </w:r>
        <w:r w:rsidR="005E0552">
          <w:rPr>
            <w:noProof/>
            <w:webHidden/>
          </w:rPr>
          <w:fldChar w:fldCharType="end"/>
        </w:r>
      </w:hyperlink>
    </w:p>
    <w:p w14:paraId="354D5B1E" w14:textId="1D2823AD" w:rsidR="005E0552" w:rsidRDefault="00594BBB">
      <w:pPr>
        <w:pStyle w:val="TOC2"/>
        <w:tabs>
          <w:tab w:val="right" w:leader="dot" w:pos="8494"/>
        </w:tabs>
        <w:rPr>
          <w:rFonts w:asciiTheme="minorHAnsi" w:eastAsiaTheme="minorEastAsia" w:hAnsiTheme="minorHAnsi" w:cstheme="minorBidi"/>
          <w:noProof/>
          <w:sz w:val="22"/>
          <w:szCs w:val="22"/>
          <w:lang w:eastAsia="hu-HU"/>
        </w:rPr>
      </w:pPr>
      <w:hyperlink w:anchor="_Toc90604100" w:history="1">
        <w:r w:rsidR="005E0552" w:rsidRPr="00B75733">
          <w:rPr>
            <w:rStyle w:val="Hyperlink"/>
            <w:noProof/>
          </w:rPr>
          <w:t>2.4 Attention</w:t>
        </w:r>
        <w:r w:rsidR="005E0552">
          <w:rPr>
            <w:noProof/>
            <w:webHidden/>
          </w:rPr>
          <w:tab/>
        </w:r>
        <w:r w:rsidR="005E0552">
          <w:rPr>
            <w:noProof/>
            <w:webHidden/>
          </w:rPr>
          <w:fldChar w:fldCharType="begin"/>
        </w:r>
        <w:r w:rsidR="005E0552">
          <w:rPr>
            <w:noProof/>
            <w:webHidden/>
          </w:rPr>
          <w:instrText xml:space="preserve"> PAGEREF _Toc90604100 \h </w:instrText>
        </w:r>
        <w:r w:rsidR="005E0552">
          <w:rPr>
            <w:noProof/>
            <w:webHidden/>
          </w:rPr>
        </w:r>
        <w:r w:rsidR="005E0552">
          <w:rPr>
            <w:noProof/>
            <w:webHidden/>
          </w:rPr>
          <w:fldChar w:fldCharType="separate"/>
        </w:r>
        <w:r w:rsidR="005E0552">
          <w:rPr>
            <w:noProof/>
            <w:webHidden/>
          </w:rPr>
          <w:t>31</w:t>
        </w:r>
        <w:r w:rsidR="005E0552">
          <w:rPr>
            <w:noProof/>
            <w:webHidden/>
          </w:rPr>
          <w:fldChar w:fldCharType="end"/>
        </w:r>
      </w:hyperlink>
    </w:p>
    <w:p w14:paraId="73AD529B" w14:textId="7BFA072D"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101" w:history="1">
        <w:r w:rsidR="005E0552" w:rsidRPr="00B75733">
          <w:rPr>
            <w:rStyle w:val="Hyperlink"/>
            <w:noProof/>
          </w:rPr>
          <w:t>2.4.1 Self-Attention</w:t>
        </w:r>
        <w:r w:rsidR="005E0552">
          <w:rPr>
            <w:noProof/>
            <w:webHidden/>
          </w:rPr>
          <w:tab/>
        </w:r>
        <w:r w:rsidR="005E0552">
          <w:rPr>
            <w:noProof/>
            <w:webHidden/>
          </w:rPr>
          <w:fldChar w:fldCharType="begin"/>
        </w:r>
        <w:r w:rsidR="005E0552">
          <w:rPr>
            <w:noProof/>
            <w:webHidden/>
          </w:rPr>
          <w:instrText xml:space="preserve"> PAGEREF _Toc90604101 \h </w:instrText>
        </w:r>
        <w:r w:rsidR="005E0552">
          <w:rPr>
            <w:noProof/>
            <w:webHidden/>
          </w:rPr>
        </w:r>
        <w:r w:rsidR="005E0552">
          <w:rPr>
            <w:noProof/>
            <w:webHidden/>
          </w:rPr>
          <w:fldChar w:fldCharType="separate"/>
        </w:r>
        <w:r w:rsidR="005E0552">
          <w:rPr>
            <w:noProof/>
            <w:webHidden/>
          </w:rPr>
          <w:t>31</w:t>
        </w:r>
        <w:r w:rsidR="005E0552">
          <w:rPr>
            <w:noProof/>
            <w:webHidden/>
          </w:rPr>
          <w:fldChar w:fldCharType="end"/>
        </w:r>
      </w:hyperlink>
    </w:p>
    <w:p w14:paraId="5B46F3CD" w14:textId="7C9E2C31"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102" w:history="1">
        <w:r w:rsidR="005E0552" w:rsidRPr="00B75733">
          <w:rPr>
            <w:rStyle w:val="Hyperlink"/>
            <w:noProof/>
          </w:rPr>
          <w:t>2.4.2 Pozíció kódolás</w:t>
        </w:r>
        <w:r w:rsidR="005E0552">
          <w:rPr>
            <w:noProof/>
            <w:webHidden/>
          </w:rPr>
          <w:tab/>
        </w:r>
        <w:r w:rsidR="005E0552">
          <w:rPr>
            <w:noProof/>
            <w:webHidden/>
          </w:rPr>
          <w:fldChar w:fldCharType="begin"/>
        </w:r>
        <w:r w:rsidR="005E0552">
          <w:rPr>
            <w:noProof/>
            <w:webHidden/>
          </w:rPr>
          <w:instrText xml:space="preserve"> PAGEREF _Toc90604102 \h </w:instrText>
        </w:r>
        <w:r w:rsidR="005E0552">
          <w:rPr>
            <w:noProof/>
            <w:webHidden/>
          </w:rPr>
        </w:r>
        <w:r w:rsidR="005E0552">
          <w:rPr>
            <w:noProof/>
            <w:webHidden/>
          </w:rPr>
          <w:fldChar w:fldCharType="separate"/>
        </w:r>
        <w:r w:rsidR="005E0552">
          <w:rPr>
            <w:noProof/>
            <w:webHidden/>
          </w:rPr>
          <w:t>35</w:t>
        </w:r>
        <w:r w:rsidR="005E0552">
          <w:rPr>
            <w:noProof/>
            <w:webHidden/>
          </w:rPr>
          <w:fldChar w:fldCharType="end"/>
        </w:r>
      </w:hyperlink>
    </w:p>
    <w:p w14:paraId="4C03E41A" w14:textId="2B6FF16D" w:rsidR="005E0552" w:rsidRDefault="00594BBB">
      <w:pPr>
        <w:pStyle w:val="TOC2"/>
        <w:tabs>
          <w:tab w:val="right" w:leader="dot" w:pos="8494"/>
        </w:tabs>
        <w:rPr>
          <w:rFonts w:asciiTheme="minorHAnsi" w:eastAsiaTheme="minorEastAsia" w:hAnsiTheme="minorHAnsi" w:cstheme="minorBidi"/>
          <w:noProof/>
          <w:sz w:val="22"/>
          <w:szCs w:val="22"/>
          <w:lang w:eastAsia="hu-HU"/>
        </w:rPr>
      </w:pPr>
      <w:hyperlink w:anchor="_Toc90604103" w:history="1">
        <w:r w:rsidR="005E0552" w:rsidRPr="00B75733">
          <w:rPr>
            <w:rStyle w:val="Hyperlink"/>
            <w:noProof/>
          </w:rPr>
          <w:t>2.5 RAdam</w:t>
        </w:r>
        <w:r w:rsidR="005E0552">
          <w:rPr>
            <w:noProof/>
            <w:webHidden/>
          </w:rPr>
          <w:tab/>
        </w:r>
        <w:r w:rsidR="005E0552">
          <w:rPr>
            <w:noProof/>
            <w:webHidden/>
          </w:rPr>
          <w:fldChar w:fldCharType="begin"/>
        </w:r>
        <w:r w:rsidR="005E0552">
          <w:rPr>
            <w:noProof/>
            <w:webHidden/>
          </w:rPr>
          <w:instrText xml:space="preserve"> PAGEREF _Toc90604103 \h </w:instrText>
        </w:r>
        <w:r w:rsidR="005E0552">
          <w:rPr>
            <w:noProof/>
            <w:webHidden/>
          </w:rPr>
        </w:r>
        <w:r w:rsidR="005E0552">
          <w:rPr>
            <w:noProof/>
            <w:webHidden/>
          </w:rPr>
          <w:fldChar w:fldCharType="separate"/>
        </w:r>
        <w:r w:rsidR="005E0552">
          <w:rPr>
            <w:noProof/>
            <w:webHidden/>
          </w:rPr>
          <w:t>37</w:t>
        </w:r>
        <w:r w:rsidR="005E0552">
          <w:rPr>
            <w:noProof/>
            <w:webHidden/>
          </w:rPr>
          <w:fldChar w:fldCharType="end"/>
        </w:r>
      </w:hyperlink>
    </w:p>
    <w:p w14:paraId="4C52911C" w14:textId="0BD45223" w:rsidR="005E0552" w:rsidRDefault="00594BBB">
      <w:pPr>
        <w:pStyle w:val="TOC1"/>
        <w:rPr>
          <w:rFonts w:asciiTheme="minorHAnsi" w:eastAsiaTheme="minorEastAsia" w:hAnsiTheme="minorHAnsi" w:cstheme="minorBidi"/>
          <w:b w:val="0"/>
          <w:noProof/>
          <w:sz w:val="22"/>
          <w:szCs w:val="22"/>
          <w:lang w:eastAsia="hu-HU"/>
        </w:rPr>
      </w:pPr>
      <w:hyperlink w:anchor="_Toc90604104" w:history="1">
        <w:r w:rsidR="005E0552" w:rsidRPr="00B75733">
          <w:rPr>
            <w:rStyle w:val="Hyperlink"/>
            <w:noProof/>
          </w:rPr>
          <w:t>3 Specifikáció, tervezés</w:t>
        </w:r>
        <w:r w:rsidR="005E0552">
          <w:rPr>
            <w:noProof/>
            <w:webHidden/>
          </w:rPr>
          <w:tab/>
        </w:r>
        <w:r w:rsidR="005E0552">
          <w:rPr>
            <w:noProof/>
            <w:webHidden/>
          </w:rPr>
          <w:fldChar w:fldCharType="begin"/>
        </w:r>
        <w:r w:rsidR="005E0552">
          <w:rPr>
            <w:noProof/>
            <w:webHidden/>
          </w:rPr>
          <w:instrText xml:space="preserve"> PAGEREF _Toc90604104 \h </w:instrText>
        </w:r>
        <w:r w:rsidR="005E0552">
          <w:rPr>
            <w:noProof/>
            <w:webHidden/>
          </w:rPr>
        </w:r>
        <w:r w:rsidR="005E0552">
          <w:rPr>
            <w:noProof/>
            <w:webHidden/>
          </w:rPr>
          <w:fldChar w:fldCharType="separate"/>
        </w:r>
        <w:r w:rsidR="005E0552">
          <w:rPr>
            <w:noProof/>
            <w:webHidden/>
          </w:rPr>
          <w:t>40</w:t>
        </w:r>
        <w:r w:rsidR="005E0552">
          <w:rPr>
            <w:noProof/>
            <w:webHidden/>
          </w:rPr>
          <w:fldChar w:fldCharType="end"/>
        </w:r>
      </w:hyperlink>
    </w:p>
    <w:p w14:paraId="1695CCF2" w14:textId="225784F8" w:rsidR="005E0552" w:rsidRDefault="00594BBB">
      <w:pPr>
        <w:pStyle w:val="TOC2"/>
        <w:tabs>
          <w:tab w:val="right" w:leader="dot" w:pos="8494"/>
        </w:tabs>
        <w:rPr>
          <w:rFonts w:asciiTheme="minorHAnsi" w:eastAsiaTheme="minorEastAsia" w:hAnsiTheme="minorHAnsi" w:cstheme="minorBidi"/>
          <w:noProof/>
          <w:sz w:val="22"/>
          <w:szCs w:val="22"/>
          <w:lang w:eastAsia="hu-HU"/>
        </w:rPr>
      </w:pPr>
      <w:hyperlink w:anchor="_Toc90604105" w:history="1">
        <w:r w:rsidR="005E0552" w:rsidRPr="00B75733">
          <w:rPr>
            <w:rStyle w:val="Hyperlink"/>
            <w:noProof/>
          </w:rPr>
          <w:t>3.1 Specifikáció</w:t>
        </w:r>
        <w:r w:rsidR="005E0552">
          <w:rPr>
            <w:noProof/>
            <w:webHidden/>
          </w:rPr>
          <w:tab/>
        </w:r>
        <w:r w:rsidR="005E0552">
          <w:rPr>
            <w:noProof/>
            <w:webHidden/>
          </w:rPr>
          <w:fldChar w:fldCharType="begin"/>
        </w:r>
        <w:r w:rsidR="005E0552">
          <w:rPr>
            <w:noProof/>
            <w:webHidden/>
          </w:rPr>
          <w:instrText xml:space="preserve"> PAGEREF _Toc90604105 \h </w:instrText>
        </w:r>
        <w:r w:rsidR="005E0552">
          <w:rPr>
            <w:noProof/>
            <w:webHidden/>
          </w:rPr>
        </w:r>
        <w:r w:rsidR="005E0552">
          <w:rPr>
            <w:noProof/>
            <w:webHidden/>
          </w:rPr>
          <w:fldChar w:fldCharType="separate"/>
        </w:r>
        <w:r w:rsidR="005E0552">
          <w:rPr>
            <w:noProof/>
            <w:webHidden/>
          </w:rPr>
          <w:t>40</w:t>
        </w:r>
        <w:r w:rsidR="005E0552">
          <w:rPr>
            <w:noProof/>
            <w:webHidden/>
          </w:rPr>
          <w:fldChar w:fldCharType="end"/>
        </w:r>
      </w:hyperlink>
    </w:p>
    <w:p w14:paraId="0BE4175D" w14:textId="34CB6C39" w:rsidR="005E0552" w:rsidRDefault="00594BBB">
      <w:pPr>
        <w:pStyle w:val="TOC2"/>
        <w:tabs>
          <w:tab w:val="right" w:leader="dot" w:pos="8494"/>
        </w:tabs>
        <w:rPr>
          <w:rFonts w:asciiTheme="minorHAnsi" w:eastAsiaTheme="minorEastAsia" w:hAnsiTheme="minorHAnsi" w:cstheme="minorBidi"/>
          <w:noProof/>
          <w:sz w:val="22"/>
          <w:szCs w:val="22"/>
          <w:lang w:eastAsia="hu-HU"/>
        </w:rPr>
      </w:pPr>
      <w:hyperlink w:anchor="_Toc90604106" w:history="1">
        <w:r w:rsidR="005E0552" w:rsidRPr="00B75733">
          <w:rPr>
            <w:rStyle w:val="Hyperlink"/>
            <w:noProof/>
          </w:rPr>
          <w:t>3.2 Fejlesztői eszközök</w:t>
        </w:r>
        <w:r w:rsidR="005E0552">
          <w:rPr>
            <w:noProof/>
            <w:webHidden/>
          </w:rPr>
          <w:tab/>
        </w:r>
        <w:r w:rsidR="005E0552">
          <w:rPr>
            <w:noProof/>
            <w:webHidden/>
          </w:rPr>
          <w:fldChar w:fldCharType="begin"/>
        </w:r>
        <w:r w:rsidR="005E0552">
          <w:rPr>
            <w:noProof/>
            <w:webHidden/>
          </w:rPr>
          <w:instrText xml:space="preserve"> PAGEREF _Toc90604106 \h </w:instrText>
        </w:r>
        <w:r w:rsidR="005E0552">
          <w:rPr>
            <w:noProof/>
            <w:webHidden/>
          </w:rPr>
        </w:r>
        <w:r w:rsidR="005E0552">
          <w:rPr>
            <w:noProof/>
            <w:webHidden/>
          </w:rPr>
          <w:fldChar w:fldCharType="separate"/>
        </w:r>
        <w:r w:rsidR="005E0552">
          <w:rPr>
            <w:noProof/>
            <w:webHidden/>
          </w:rPr>
          <w:t>41</w:t>
        </w:r>
        <w:r w:rsidR="005E0552">
          <w:rPr>
            <w:noProof/>
            <w:webHidden/>
          </w:rPr>
          <w:fldChar w:fldCharType="end"/>
        </w:r>
      </w:hyperlink>
    </w:p>
    <w:p w14:paraId="48610E25" w14:textId="0C14ACEE"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107" w:history="1">
        <w:r w:rsidR="005E0552" w:rsidRPr="00B75733">
          <w:rPr>
            <w:rStyle w:val="Hyperlink"/>
            <w:noProof/>
          </w:rPr>
          <w:t>3.2.1 Colaboratory</w:t>
        </w:r>
        <w:r w:rsidR="005E0552">
          <w:rPr>
            <w:noProof/>
            <w:webHidden/>
          </w:rPr>
          <w:tab/>
        </w:r>
        <w:r w:rsidR="005E0552">
          <w:rPr>
            <w:noProof/>
            <w:webHidden/>
          </w:rPr>
          <w:fldChar w:fldCharType="begin"/>
        </w:r>
        <w:r w:rsidR="005E0552">
          <w:rPr>
            <w:noProof/>
            <w:webHidden/>
          </w:rPr>
          <w:instrText xml:space="preserve"> PAGEREF _Toc90604107 \h </w:instrText>
        </w:r>
        <w:r w:rsidR="005E0552">
          <w:rPr>
            <w:noProof/>
            <w:webHidden/>
          </w:rPr>
        </w:r>
        <w:r w:rsidR="005E0552">
          <w:rPr>
            <w:noProof/>
            <w:webHidden/>
          </w:rPr>
          <w:fldChar w:fldCharType="separate"/>
        </w:r>
        <w:r w:rsidR="005E0552">
          <w:rPr>
            <w:noProof/>
            <w:webHidden/>
          </w:rPr>
          <w:t>41</w:t>
        </w:r>
        <w:r w:rsidR="005E0552">
          <w:rPr>
            <w:noProof/>
            <w:webHidden/>
          </w:rPr>
          <w:fldChar w:fldCharType="end"/>
        </w:r>
      </w:hyperlink>
    </w:p>
    <w:p w14:paraId="4E688698" w14:textId="569FEF89"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108" w:history="1">
        <w:r w:rsidR="005E0552" w:rsidRPr="00B75733">
          <w:rPr>
            <w:rStyle w:val="Hyperlink"/>
            <w:noProof/>
          </w:rPr>
          <w:t>3.2.2 PyTorch</w:t>
        </w:r>
        <w:r w:rsidR="005E0552">
          <w:rPr>
            <w:noProof/>
            <w:webHidden/>
          </w:rPr>
          <w:tab/>
        </w:r>
        <w:r w:rsidR="005E0552">
          <w:rPr>
            <w:noProof/>
            <w:webHidden/>
          </w:rPr>
          <w:fldChar w:fldCharType="begin"/>
        </w:r>
        <w:r w:rsidR="005E0552">
          <w:rPr>
            <w:noProof/>
            <w:webHidden/>
          </w:rPr>
          <w:instrText xml:space="preserve"> PAGEREF _Toc90604108 \h </w:instrText>
        </w:r>
        <w:r w:rsidR="005E0552">
          <w:rPr>
            <w:noProof/>
            <w:webHidden/>
          </w:rPr>
        </w:r>
        <w:r w:rsidR="005E0552">
          <w:rPr>
            <w:noProof/>
            <w:webHidden/>
          </w:rPr>
          <w:fldChar w:fldCharType="separate"/>
        </w:r>
        <w:r w:rsidR="005E0552">
          <w:rPr>
            <w:noProof/>
            <w:webHidden/>
          </w:rPr>
          <w:t>41</w:t>
        </w:r>
        <w:r w:rsidR="005E0552">
          <w:rPr>
            <w:noProof/>
            <w:webHidden/>
          </w:rPr>
          <w:fldChar w:fldCharType="end"/>
        </w:r>
      </w:hyperlink>
    </w:p>
    <w:p w14:paraId="1B00574D" w14:textId="59BFA991"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109" w:history="1">
        <w:r w:rsidR="005E0552" w:rsidRPr="00B75733">
          <w:rPr>
            <w:rStyle w:val="Hyperlink"/>
            <w:noProof/>
          </w:rPr>
          <w:t>3.2.3 PyBullet</w:t>
        </w:r>
        <w:r w:rsidR="005E0552">
          <w:rPr>
            <w:noProof/>
            <w:webHidden/>
          </w:rPr>
          <w:tab/>
        </w:r>
        <w:r w:rsidR="005E0552">
          <w:rPr>
            <w:noProof/>
            <w:webHidden/>
          </w:rPr>
          <w:fldChar w:fldCharType="begin"/>
        </w:r>
        <w:r w:rsidR="005E0552">
          <w:rPr>
            <w:noProof/>
            <w:webHidden/>
          </w:rPr>
          <w:instrText xml:space="preserve"> PAGEREF _Toc90604109 \h </w:instrText>
        </w:r>
        <w:r w:rsidR="005E0552">
          <w:rPr>
            <w:noProof/>
            <w:webHidden/>
          </w:rPr>
        </w:r>
        <w:r w:rsidR="005E0552">
          <w:rPr>
            <w:noProof/>
            <w:webHidden/>
          </w:rPr>
          <w:fldChar w:fldCharType="separate"/>
        </w:r>
        <w:r w:rsidR="005E0552">
          <w:rPr>
            <w:noProof/>
            <w:webHidden/>
          </w:rPr>
          <w:t>42</w:t>
        </w:r>
        <w:r w:rsidR="005E0552">
          <w:rPr>
            <w:noProof/>
            <w:webHidden/>
          </w:rPr>
          <w:fldChar w:fldCharType="end"/>
        </w:r>
      </w:hyperlink>
    </w:p>
    <w:p w14:paraId="7721F5E4" w14:textId="5E77BABF" w:rsidR="005E0552" w:rsidRDefault="00594BBB">
      <w:pPr>
        <w:pStyle w:val="TOC2"/>
        <w:tabs>
          <w:tab w:val="right" w:leader="dot" w:pos="8494"/>
        </w:tabs>
        <w:rPr>
          <w:rFonts w:asciiTheme="minorHAnsi" w:eastAsiaTheme="minorEastAsia" w:hAnsiTheme="minorHAnsi" w:cstheme="minorBidi"/>
          <w:noProof/>
          <w:sz w:val="22"/>
          <w:szCs w:val="22"/>
          <w:lang w:eastAsia="hu-HU"/>
        </w:rPr>
      </w:pPr>
      <w:hyperlink w:anchor="_Toc90604110" w:history="1">
        <w:r w:rsidR="005E0552" w:rsidRPr="00B75733">
          <w:rPr>
            <w:rStyle w:val="Hyperlink"/>
            <w:noProof/>
          </w:rPr>
          <w:t>3.3 Tervezés</w:t>
        </w:r>
        <w:r w:rsidR="005E0552">
          <w:rPr>
            <w:noProof/>
            <w:webHidden/>
          </w:rPr>
          <w:tab/>
        </w:r>
        <w:r w:rsidR="005E0552">
          <w:rPr>
            <w:noProof/>
            <w:webHidden/>
          </w:rPr>
          <w:fldChar w:fldCharType="begin"/>
        </w:r>
        <w:r w:rsidR="005E0552">
          <w:rPr>
            <w:noProof/>
            <w:webHidden/>
          </w:rPr>
          <w:instrText xml:space="preserve"> PAGEREF _Toc90604110 \h </w:instrText>
        </w:r>
        <w:r w:rsidR="005E0552">
          <w:rPr>
            <w:noProof/>
            <w:webHidden/>
          </w:rPr>
        </w:r>
        <w:r w:rsidR="005E0552">
          <w:rPr>
            <w:noProof/>
            <w:webHidden/>
          </w:rPr>
          <w:fldChar w:fldCharType="separate"/>
        </w:r>
        <w:r w:rsidR="005E0552">
          <w:rPr>
            <w:noProof/>
            <w:webHidden/>
          </w:rPr>
          <w:t>43</w:t>
        </w:r>
        <w:r w:rsidR="005E0552">
          <w:rPr>
            <w:noProof/>
            <w:webHidden/>
          </w:rPr>
          <w:fldChar w:fldCharType="end"/>
        </w:r>
      </w:hyperlink>
    </w:p>
    <w:p w14:paraId="6CE3329F" w14:textId="705C8817" w:rsidR="005E0552" w:rsidRDefault="00594BBB">
      <w:pPr>
        <w:pStyle w:val="TOC1"/>
        <w:rPr>
          <w:rFonts w:asciiTheme="minorHAnsi" w:eastAsiaTheme="minorEastAsia" w:hAnsiTheme="minorHAnsi" w:cstheme="minorBidi"/>
          <w:b w:val="0"/>
          <w:noProof/>
          <w:sz w:val="22"/>
          <w:szCs w:val="22"/>
          <w:lang w:eastAsia="hu-HU"/>
        </w:rPr>
      </w:pPr>
      <w:hyperlink w:anchor="_Toc90604111" w:history="1">
        <w:r w:rsidR="005E0552" w:rsidRPr="00B75733">
          <w:rPr>
            <w:rStyle w:val="Hyperlink"/>
            <w:noProof/>
          </w:rPr>
          <w:t>4 Megvalósítás</w:t>
        </w:r>
        <w:r w:rsidR="005E0552">
          <w:rPr>
            <w:noProof/>
            <w:webHidden/>
          </w:rPr>
          <w:tab/>
        </w:r>
        <w:r w:rsidR="005E0552">
          <w:rPr>
            <w:noProof/>
            <w:webHidden/>
          </w:rPr>
          <w:fldChar w:fldCharType="begin"/>
        </w:r>
        <w:r w:rsidR="005E0552">
          <w:rPr>
            <w:noProof/>
            <w:webHidden/>
          </w:rPr>
          <w:instrText xml:space="preserve"> PAGEREF _Toc90604111 \h </w:instrText>
        </w:r>
        <w:r w:rsidR="005E0552">
          <w:rPr>
            <w:noProof/>
            <w:webHidden/>
          </w:rPr>
        </w:r>
        <w:r w:rsidR="005E0552">
          <w:rPr>
            <w:noProof/>
            <w:webHidden/>
          </w:rPr>
          <w:fldChar w:fldCharType="separate"/>
        </w:r>
        <w:r w:rsidR="005E0552">
          <w:rPr>
            <w:noProof/>
            <w:webHidden/>
          </w:rPr>
          <w:t>45</w:t>
        </w:r>
        <w:r w:rsidR="005E0552">
          <w:rPr>
            <w:noProof/>
            <w:webHidden/>
          </w:rPr>
          <w:fldChar w:fldCharType="end"/>
        </w:r>
      </w:hyperlink>
    </w:p>
    <w:p w14:paraId="6319F545" w14:textId="2492ED99" w:rsidR="005E0552" w:rsidRDefault="00594BBB">
      <w:pPr>
        <w:pStyle w:val="TOC2"/>
        <w:tabs>
          <w:tab w:val="right" w:leader="dot" w:pos="8494"/>
        </w:tabs>
        <w:rPr>
          <w:rFonts w:asciiTheme="minorHAnsi" w:eastAsiaTheme="minorEastAsia" w:hAnsiTheme="minorHAnsi" w:cstheme="minorBidi"/>
          <w:noProof/>
          <w:sz w:val="22"/>
          <w:szCs w:val="22"/>
          <w:lang w:eastAsia="hu-HU"/>
        </w:rPr>
      </w:pPr>
      <w:hyperlink w:anchor="_Toc90604112" w:history="1">
        <w:r w:rsidR="005E0552" w:rsidRPr="00B75733">
          <w:rPr>
            <w:rStyle w:val="Hyperlink"/>
            <w:noProof/>
          </w:rPr>
          <w:t>4.1 Architektúra</w:t>
        </w:r>
        <w:r w:rsidR="005E0552">
          <w:rPr>
            <w:noProof/>
            <w:webHidden/>
          </w:rPr>
          <w:tab/>
        </w:r>
        <w:r w:rsidR="005E0552">
          <w:rPr>
            <w:noProof/>
            <w:webHidden/>
          </w:rPr>
          <w:fldChar w:fldCharType="begin"/>
        </w:r>
        <w:r w:rsidR="005E0552">
          <w:rPr>
            <w:noProof/>
            <w:webHidden/>
          </w:rPr>
          <w:instrText xml:space="preserve"> PAGEREF _Toc90604112 \h </w:instrText>
        </w:r>
        <w:r w:rsidR="005E0552">
          <w:rPr>
            <w:noProof/>
            <w:webHidden/>
          </w:rPr>
        </w:r>
        <w:r w:rsidR="005E0552">
          <w:rPr>
            <w:noProof/>
            <w:webHidden/>
          </w:rPr>
          <w:fldChar w:fldCharType="separate"/>
        </w:r>
        <w:r w:rsidR="005E0552">
          <w:rPr>
            <w:noProof/>
            <w:webHidden/>
          </w:rPr>
          <w:t>45</w:t>
        </w:r>
        <w:r w:rsidR="005E0552">
          <w:rPr>
            <w:noProof/>
            <w:webHidden/>
          </w:rPr>
          <w:fldChar w:fldCharType="end"/>
        </w:r>
      </w:hyperlink>
    </w:p>
    <w:p w14:paraId="75E34D7A" w14:textId="3423128F"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113" w:history="1">
        <w:r w:rsidR="005E0552" w:rsidRPr="00B75733">
          <w:rPr>
            <w:rStyle w:val="Hyperlink"/>
            <w:noProof/>
          </w:rPr>
          <w:t>4.1.1 Felépítése</w:t>
        </w:r>
        <w:r w:rsidR="005E0552">
          <w:rPr>
            <w:noProof/>
            <w:webHidden/>
          </w:rPr>
          <w:tab/>
        </w:r>
        <w:r w:rsidR="005E0552">
          <w:rPr>
            <w:noProof/>
            <w:webHidden/>
          </w:rPr>
          <w:fldChar w:fldCharType="begin"/>
        </w:r>
        <w:r w:rsidR="005E0552">
          <w:rPr>
            <w:noProof/>
            <w:webHidden/>
          </w:rPr>
          <w:instrText xml:space="preserve"> PAGEREF _Toc90604113 \h </w:instrText>
        </w:r>
        <w:r w:rsidR="005E0552">
          <w:rPr>
            <w:noProof/>
            <w:webHidden/>
          </w:rPr>
        </w:r>
        <w:r w:rsidR="005E0552">
          <w:rPr>
            <w:noProof/>
            <w:webHidden/>
          </w:rPr>
          <w:fldChar w:fldCharType="separate"/>
        </w:r>
        <w:r w:rsidR="005E0552">
          <w:rPr>
            <w:noProof/>
            <w:webHidden/>
          </w:rPr>
          <w:t>46</w:t>
        </w:r>
        <w:r w:rsidR="005E0552">
          <w:rPr>
            <w:noProof/>
            <w:webHidden/>
          </w:rPr>
          <w:fldChar w:fldCharType="end"/>
        </w:r>
      </w:hyperlink>
    </w:p>
    <w:p w14:paraId="2C20335D" w14:textId="3FE4A943"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114" w:history="1">
        <w:r w:rsidR="005E0552" w:rsidRPr="00B75733">
          <w:rPr>
            <w:rStyle w:val="Hyperlink"/>
            <w:noProof/>
          </w:rPr>
          <w:t>4.1.2 Ágens</w:t>
        </w:r>
        <w:r w:rsidR="005E0552">
          <w:rPr>
            <w:noProof/>
            <w:webHidden/>
          </w:rPr>
          <w:tab/>
        </w:r>
        <w:r w:rsidR="005E0552">
          <w:rPr>
            <w:noProof/>
            <w:webHidden/>
          </w:rPr>
          <w:fldChar w:fldCharType="begin"/>
        </w:r>
        <w:r w:rsidR="005E0552">
          <w:rPr>
            <w:noProof/>
            <w:webHidden/>
          </w:rPr>
          <w:instrText xml:space="preserve"> PAGEREF _Toc90604114 \h </w:instrText>
        </w:r>
        <w:r w:rsidR="005E0552">
          <w:rPr>
            <w:noProof/>
            <w:webHidden/>
          </w:rPr>
        </w:r>
        <w:r w:rsidR="005E0552">
          <w:rPr>
            <w:noProof/>
            <w:webHidden/>
          </w:rPr>
          <w:fldChar w:fldCharType="separate"/>
        </w:r>
        <w:r w:rsidR="005E0552">
          <w:rPr>
            <w:noProof/>
            <w:webHidden/>
          </w:rPr>
          <w:t>47</w:t>
        </w:r>
        <w:r w:rsidR="005E0552">
          <w:rPr>
            <w:noProof/>
            <w:webHidden/>
          </w:rPr>
          <w:fldChar w:fldCharType="end"/>
        </w:r>
      </w:hyperlink>
    </w:p>
    <w:p w14:paraId="6A5F3BF1" w14:textId="095DA4BE" w:rsidR="005E0552" w:rsidRDefault="00594BBB">
      <w:pPr>
        <w:pStyle w:val="TOC2"/>
        <w:tabs>
          <w:tab w:val="right" w:leader="dot" w:pos="8494"/>
        </w:tabs>
        <w:rPr>
          <w:rFonts w:asciiTheme="minorHAnsi" w:eastAsiaTheme="minorEastAsia" w:hAnsiTheme="minorHAnsi" w:cstheme="minorBidi"/>
          <w:noProof/>
          <w:sz w:val="22"/>
          <w:szCs w:val="22"/>
          <w:lang w:eastAsia="hu-HU"/>
        </w:rPr>
      </w:pPr>
      <w:hyperlink w:anchor="_Toc90604115" w:history="1">
        <w:r w:rsidR="005E0552" w:rsidRPr="00B75733">
          <w:rPr>
            <w:rStyle w:val="Hyperlink"/>
            <w:noProof/>
          </w:rPr>
          <w:t>4.2 Szimulációs környezet</w:t>
        </w:r>
        <w:r w:rsidR="005E0552">
          <w:rPr>
            <w:noProof/>
            <w:webHidden/>
          </w:rPr>
          <w:tab/>
        </w:r>
        <w:r w:rsidR="005E0552">
          <w:rPr>
            <w:noProof/>
            <w:webHidden/>
          </w:rPr>
          <w:fldChar w:fldCharType="begin"/>
        </w:r>
        <w:r w:rsidR="005E0552">
          <w:rPr>
            <w:noProof/>
            <w:webHidden/>
          </w:rPr>
          <w:instrText xml:space="preserve"> PAGEREF _Toc90604115 \h </w:instrText>
        </w:r>
        <w:r w:rsidR="005E0552">
          <w:rPr>
            <w:noProof/>
            <w:webHidden/>
          </w:rPr>
        </w:r>
        <w:r w:rsidR="005E0552">
          <w:rPr>
            <w:noProof/>
            <w:webHidden/>
          </w:rPr>
          <w:fldChar w:fldCharType="separate"/>
        </w:r>
        <w:r w:rsidR="005E0552">
          <w:rPr>
            <w:noProof/>
            <w:webHidden/>
          </w:rPr>
          <w:t>50</w:t>
        </w:r>
        <w:r w:rsidR="005E0552">
          <w:rPr>
            <w:noProof/>
            <w:webHidden/>
          </w:rPr>
          <w:fldChar w:fldCharType="end"/>
        </w:r>
      </w:hyperlink>
    </w:p>
    <w:p w14:paraId="628B7F7D" w14:textId="72C89E3B"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116" w:history="1">
        <w:r w:rsidR="005E0552" w:rsidRPr="00B75733">
          <w:rPr>
            <w:rStyle w:val="Hyperlink"/>
            <w:noProof/>
          </w:rPr>
          <w:t>4.2.1 Objektumok beolvasása</w:t>
        </w:r>
        <w:r w:rsidR="005E0552">
          <w:rPr>
            <w:noProof/>
            <w:webHidden/>
          </w:rPr>
          <w:tab/>
        </w:r>
        <w:r w:rsidR="005E0552">
          <w:rPr>
            <w:noProof/>
            <w:webHidden/>
          </w:rPr>
          <w:fldChar w:fldCharType="begin"/>
        </w:r>
        <w:r w:rsidR="005E0552">
          <w:rPr>
            <w:noProof/>
            <w:webHidden/>
          </w:rPr>
          <w:instrText xml:space="preserve"> PAGEREF _Toc90604116 \h </w:instrText>
        </w:r>
        <w:r w:rsidR="005E0552">
          <w:rPr>
            <w:noProof/>
            <w:webHidden/>
          </w:rPr>
        </w:r>
        <w:r w:rsidR="005E0552">
          <w:rPr>
            <w:noProof/>
            <w:webHidden/>
          </w:rPr>
          <w:fldChar w:fldCharType="separate"/>
        </w:r>
        <w:r w:rsidR="005E0552">
          <w:rPr>
            <w:noProof/>
            <w:webHidden/>
          </w:rPr>
          <w:t>50</w:t>
        </w:r>
        <w:r w:rsidR="005E0552">
          <w:rPr>
            <w:noProof/>
            <w:webHidden/>
          </w:rPr>
          <w:fldChar w:fldCharType="end"/>
        </w:r>
      </w:hyperlink>
    </w:p>
    <w:p w14:paraId="1CA6D0AE" w14:textId="3B9F9230"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117" w:history="1">
        <w:r w:rsidR="005E0552" w:rsidRPr="00B75733">
          <w:rPr>
            <w:rStyle w:val="Hyperlink"/>
            <w:noProof/>
          </w:rPr>
          <w:t>4.2.2 UI</w:t>
        </w:r>
        <w:r w:rsidR="005E0552">
          <w:rPr>
            <w:noProof/>
            <w:webHidden/>
          </w:rPr>
          <w:tab/>
        </w:r>
        <w:r w:rsidR="005E0552">
          <w:rPr>
            <w:noProof/>
            <w:webHidden/>
          </w:rPr>
          <w:fldChar w:fldCharType="begin"/>
        </w:r>
        <w:r w:rsidR="005E0552">
          <w:rPr>
            <w:noProof/>
            <w:webHidden/>
          </w:rPr>
          <w:instrText xml:space="preserve"> PAGEREF _Toc90604117 \h </w:instrText>
        </w:r>
        <w:r w:rsidR="005E0552">
          <w:rPr>
            <w:noProof/>
            <w:webHidden/>
          </w:rPr>
        </w:r>
        <w:r w:rsidR="005E0552">
          <w:rPr>
            <w:noProof/>
            <w:webHidden/>
          </w:rPr>
          <w:fldChar w:fldCharType="separate"/>
        </w:r>
        <w:r w:rsidR="005E0552">
          <w:rPr>
            <w:noProof/>
            <w:webHidden/>
          </w:rPr>
          <w:t>52</w:t>
        </w:r>
        <w:r w:rsidR="005E0552">
          <w:rPr>
            <w:noProof/>
            <w:webHidden/>
          </w:rPr>
          <w:fldChar w:fldCharType="end"/>
        </w:r>
      </w:hyperlink>
    </w:p>
    <w:p w14:paraId="46A056C3" w14:textId="54AA484E" w:rsidR="005E0552" w:rsidRDefault="00594BBB">
      <w:pPr>
        <w:pStyle w:val="TOC2"/>
        <w:tabs>
          <w:tab w:val="right" w:leader="dot" w:pos="8494"/>
        </w:tabs>
        <w:rPr>
          <w:rFonts w:asciiTheme="minorHAnsi" w:eastAsiaTheme="minorEastAsia" w:hAnsiTheme="minorHAnsi" w:cstheme="minorBidi"/>
          <w:noProof/>
          <w:sz w:val="22"/>
          <w:szCs w:val="22"/>
          <w:lang w:eastAsia="hu-HU"/>
        </w:rPr>
      </w:pPr>
      <w:hyperlink w:anchor="_Toc90604118" w:history="1">
        <w:r w:rsidR="005E0552" w:rsidRPr="00B75733">
          <w:rPr>
            <w:rStyle w:val="Hyperlink"/>
            <w:noProof/>
          </w:rPr>
          <w:t>4.3 Tanítás</w:t>
        </w:r>
        <w:r w:rsidR="005E0552">
          <w:rPr>
            <w:noProof/>
            <w:webHidden/>
          </w:rPr>
          <w:tab/>
        </w:r>
        <w:r w:rsidR="005E0552">
          <w:rPr>
            <w:noProof/>
            <w:webHidden/>
          </w:rPr>
          <w:fldChar w:fldCharType="begin"/>
        </w:r>
        <w:r w:rsidR="005E0552">
          <w:rPr>
            <w:noProof/>
            <w:webHidden/>
          </w:rPr>
          <w:instrText xml:space="preserve"> PAGEREF _Toc90604118 \h </w:instrText>
        </w:r>
        <w:r w:rsidR="005E0552">
          <w:rPr>
            <w:noProof/>
            <w:webHidden/>
          </w:rPr>
        </w:r>
        <w:r w:rsidR="005E0552">
          <w:rPr>
            <w:noProof/>
            <w:webHidden/>
          </w:rPr>
          <w:fldChar w:fldCharType="separate"/>
        </w:r>
        <w:r w:rsidR="005E0552">
          <w:rPr>
            <w:noProof/>
            <w:webHidden/>
          </w:rPr>
          <w:t>53</w:t>
        </w:r>
        <w:r w:rsidR="005E0552">
          <w:rPr>
            <w:noProof/>
            <w:webHidden/>
          </w:rPr>
          <w:fldChar w:fldCharType="end"/>
        </w:r>
      </w:hyperlink>
    </w:p>
    <w:p w14:paraId="102D4F7C" w14:textId="50A3EFF4" w:rsidR="005E0552" w:rsidRDefault="00594BBB">
      <w:pPr>
        <w:pStyle w:val="TOC2"/>
        <w:tabs>
          <w:tab w:val="right" w:leader="dot" w:pos="8494"/>
        </w:tabs>
        <w:rPr>
          <w:rFonts w:asciiTheme="minorHAnsi" w:eastAsiaTheme="minorEastAsia" w:hAnsiTheme="minorHAnsi" w:cstheme="minorBidi"/>
          <w:noProof/>
          <w:sz w:val="22"/>
          <w:szCs w:val="22"/>
          <w:lang w:eastAsia="hu-HU"/>
        </w:rPr>
      </w:pPr>
      <w:hyperlink w:anchor="_Toc90604119" w:history="1">
        <w:r w:rsidR="005E0552" w:rsidRPr="00B75733">
          <w:rPr>
            <w:rStyle w:val="Hyperlink"/>
            <w:noProof/>
          </w:rPr>
          <w:t>4.4 Jutalom függvény</w:t>
        </w:r>
        <w:r w:rsidR="005E0552">
          <w:rPr>
            <w:noProof/>
            <w:webHidden/>
          </w:rPr>
          <w:tab/>
        </w:r>
        <w:r w:rsidR="005E0552">
          <w:rPr>
            <w:noProof/>
            <w:webHidden/>
          </w:rPr>
          <w:fldChar w:fldCharType="begin"/>
        </w:r>
        <w:r w:rsidR="005E0552">
          <w:rPr>
            <w:noProof/>
            <w:webHidden/>
          </w:rPr>
          <w:instrText xml:space="preserve"> PAGEREF _Toc90604119 \h </w:instrText>
        </w:r>
        <w:r w:rsidR="005E0552">
          <w:rPr>
            <w:noProof/>
            <w:webHidden/>
          </w:rPr>
        </w:r>
        <w:r w:rsidR="005E0552">
          <w:rPr>
            <w:noProof/>
            <w:webHidden/>
          </w:rPr>
          <w:fldChar w:fldCharType="separate"/>
        </w:r>
        <w:r w:rsidR="005E0552">
          <w:rPr>
            <w:noProof/>
            <w:webHidden/>
          </w:rPr>
          <w:t>55</w:t>
        </w:r>
        <w:r w:rsidR="005E0552">
          <w:rPr>
            <w:noProof/>
            <w:webHidden/>
          </w:rPr>
          <w:fldChar w:fldCharType="end"/>
        </w:r>
      </w:hyperlink>
    </w:p>
    <w:p w14:paraId="354EF6F4" w14:textId="797726D6"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120" w:history="1">
        <w:r w:rsidR="005E0552" w:rsidRPr="00B75733">
          <w:rPr>
            <w:rStyle w:val="Hyperlink"/>
            <w:noProof/>
          </w:rPr>
          <w:t>4.4.1 Alfa</w:t>
        </w:r>
        <w:r w:rsidR="005E0552">
          <w:rPr>
            <w:noProof/>
            <w:webHidden/>
          </w:rPr>
          <w:tab/>
        </w:r>
        <w:r w:rsidR="005E0552">
          <w:rPr>
            <w:noProof/>
            <w:webHidden/>
          </w:rPr>
          <w:fldChar w:fldCharType="begin"/>
        </w:r>
        <w:r w:rsidR="005E0552">
          <w:rPr>
            <w:noProof/>
            <w:webHidden/>
          </w:rPr>
          <w:instrText xml:space="preserve"> PAGEREF _Toc90604120 \h </w:instrText>
        </w:r>
        <w:r w:rsidR="005E0552">
          <w:rPr>
            <w:noProof/>
            <w:webHidden/>
          </w:rPr>
        </w:r>
        <w:r w:rsidR="005E0552">
          <w:rPr>
            <w:noProof/>
            <w:webHidden/>
          </w:rPr>
          <w:fldChar w:fldCharType="separate"/>
        </w:r>
        <w:r w:rsidR="005E0552">
          <w:rPr>
            <w:noProof/>
            <w:webHidden/>
          </w:rPr>
          <w:t>55</w:t>
        </w:r>
        <w:r w:rsidR="005E0552">
          <w:rPr>
            <w:noProof/>
            <w:webHidden/>
          </w:rPr>
          <w:fldChar w:fldCharType="end"/>
        </w:r>
      </w:hyperlink>
    </w:p>
    <w:p w14:paraId="3164BD3E" w14:textId="1F8CD443"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121" w:history="1">
        <w:r w:rsidR="005E0552" w:rsidRPr="00B75733">
          <w:rPr>
            <w:rStyle w:val="Hyperlink"/>
            <w:noProof/>
          </w:rPr>
          <w:t>4.4.2 Béta</w:t>
        </w:r>
        <w:r w:rsidR="005E0552">
          <w:rPr>
            <w:noProof/>
            <w:webHidden/>
          </w:rPr>
          <w:tab/>
        </w:r>
        <w:r w:rsidR="005E0552">
          <w:rPr>
            <w:noProof/>
            <w:webHidden/>
          </w:rPr>
          <w:fldChar w:fldCharType="begin"/>
        </w:r>
        <w:r w:rsidR="005E0552">
          <w:rPr>
            <w:noProof/>
            <w:webHidden/>
          </w:rPr>
          <w:instrText xml:space="preserve"> PAGEREF _Toc90604121 \h </w:instrText>
        </w:r>
        <w:r w:rsidR="005E0552">
          <w:rPr>
            <w:noProof/>
            <w:webHidden/>
          </w:rPr>
        </w:r>
        <w:r w:rsidR="005E0552">
          <w:rPr>
            <w:noProof/>
            <w:webHidden/>
          </w:rPr>
          <w:fldChar w:fldCharType="separate"/>
        </w:r>
        <w:r w:rsidR="005E0552">
          <w:rPr>
            <w:noProof/>
            <w:webHidden/>
          </w:rPr>
          <w:t>56</w:t>
        </w:r>
        <w:r w:rsidR="005E0552">
          <w:rPr>
            <w:noProof/>
            <w:webHidden/>
          </w:rPr>
          <w:fldChar w:fldCharType="end"/>
        </w:r>
      </w:hyperlink>
    </w:p>
    <w:p w14:paraId="00BCBBC2" w14:textId="4F04D295"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122" w:history="1">
        <w:r w:rsidR="005E0552" w:rsidRPr="00B75733">
          <w:rPr>
            <w:rStyle w:val="Hyperlink"/>
            <w:noProof/>
          </w:rPr>
          <w:t>4.4.3 Gamma</w:t>
        </w:r>
        <w:r w:rsidR="005E0552">
          <w:rPr>
            <w:noProof/>
            <w:webHidden/>
          </w:rPr>
          <w:tab/>
        </w:r>
        <w:r w:rsidR="005E0552">
          <w:rPr>
            <w:noProof/>
            <w:webHidden/>
          </w:rPr>
          <w:fldChar w:fldCharType="begin"/>
        </w:r>
        <w:r w:rsidR="005E0552">
          <w:rPr>
            <w:noProof/>
            <w:webHidden/>
          </w:rPr>
          <w:instrText xml:space="preserve"> PAGEREF _Toc90604122 \h </w:instrText>
        </w:r>
        <w:r w:rsidR="005E0552">
          <w:rPr>
            <w:noProof/>
            <w:webHidden/>
          </w:rPr>
        </w:r>
        <w:r w:rsidR="005E0552">
          <w:rPr>
            <w:noProof/>
            <w:webHidden/>
          </w:rPr>
          <w:fldChar w:fldCharType="separate"/>
        </w:r>
        <w:r w:rsidR="005E0552">
          <w:rPr>
            <w:noProof/>
            <w:webHidden/>
          </w:rPr>
          <w:t>58</w:t>
        </w:r>
        <w:r w:rsidR="005E0552">
          <w:rPr>
            <w:noProof/>
            <w:webHidden/>
          </w:rPr>
          <w:fldChar w:fldCharType="end"/>
        </w:r>
      </w:hyperlink>
    </w:p>
    <w:p w14:paraId="637BB8D9" w14:textId="1A3B5B38"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123" w:history="1">
        <w:r w:rsidR="005E0552" w:rsidRPr="00B75733">
          <w:rPr>
            <w:rStyle w:val="Hyperlink"/>
            <w:noProof/>
          </w:rPr>
          <w:t>4.4.4 Delta</w:t>
        </w:r>
        <w:r w:rsidR="005E0552">
          <w:rPr>
            <w:noProof/>
            <w:webHidden/>
          </w:rPr>
          <w:tab/>
        </w:r>
        <w:r w:rsidR="005E0552">
          <w:rPr>
            <w:noProof/>
            <w:webHidden/>
          </w:rPr>
          <w:fldChar w:fldCharType="begin"/>
        </w:r>
        <w:r w:rsidR="005E0552">
          <w:rPr>
            <w:noProof/>
            <w:webHidden/>
          </w:rPr>
          <w:instrText xml:space="preserve"> PAGEREF _Toc90604123 \h </w:instrText>
        </w:r>
        <w:r w:rsidR="005E0552">
          <w:rPr>
            <w:noProof/>
            <w:webHidden/>
          </w:rPr>
        </w:r>
        <w:r w:rsidR="005E0552">
          <w:rPr>
            <w:noProof/>
            <w:webHidden/>
          </w:rPr>
          <w:fldChar w:fldCharType="separate"/>
        </w:r>
        <w:r w:rsidR="005E0552">
          <w:rPr>
            <w:noProof/>
            <w:webHidden/>
          </w:rPr>
          <w:t>59</w:t>
        </w:r>
        <w:r w:rsidR="005E0552">
          <w:rPr>
            <w:noProof/>
            <w:webHidden/>
          </w:rPr>
          <w:fldChar w:fldCharType="end"/>
        </w:r>
      </w:hyperlink>
    </w:p>
    <w:p w14:paraId="1C6F3F97" w14:textId="189EA3AF"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124" w:history="1">
        <w:r w:rsidR="005E0552" w:rsidRPr="00B75733">
          <w:rPr>
            <w:rStyle w:val="Hyperlink"/>
            <w:noProof/>
          </w:rPr>
          <w:t>4.4.5 Epszilon</w:t>
        </w:r>
        <w:r w:rsidR="005E0552">
          <w:rPr>
            <w:noProof/>
            <w:webHidden/>
          </w:rPr>
          <w:tab/>
        </w:r>
        <w:r w:rsidR="005E0552">
          <w:rPr>
            <w:noProof/>
            <w:webHidden/>
          </w:rPr>
          <w:fldChar w:fldCharType="begin"/>
        </w:r>
        <w:r w:rsidR="005E0552">
          <w:rPr>
            <w:noProof/>
            <w:webHidden/>
          </w:rPr>
          <w:instrText xml:space="preserve"> PAGEREF _Toc90604124 \h </w:instrText>
        </w:r>
        <w:r w:rsidR="005E0552">
          <w:rPr>
            <w:noProof/>
            <w:webHidden/>
          </w:rPr>
        </w:r>
        <w:r w:rsidR="005E0552">
          <w:rPr>
            <w:noProof/>
            <w:webHidden/>
          </w:rPr>
          <w:fldChar w:fldCharType="separate"/>
        </w:r>
        <w:r w:rsidR="005E0552">
          <w:rPr>
            <w:noProof/>
            <w:webHidden/>
          </w:rPr>
          <w:t>59</w:t>
        </w:r>
        <w:r w:rsidR="005E0552">
          <w:rPr>
            <w:noProof/>
            <w:webHidden/>
          </w:rPr>
          <w:fldChar w:fldCharType="end"/>
        </w:r>
      </w:hyperlink>
    </w:p>
    <w:p w14:paraId="72E7523A" w14:textId="29655E04" w:rsidR="005E0552" w:rsidRDefault="00594BBB">
      <w:pPr>
        <w:pStyle w:val="TOC3"/>
        <w:tabs>
          <w:tab w:val="right" w:leader="dot" w:pos="8494"/>
        </w:tabs>
        <w:rPr>
          <w:rFonts w:asciiTheme="minorHAnsi" w:eastAsiaTheme="minorEastAsia" w:hAnsiTheme="minorHAnsi" w:cstheme="minorBidi"/>
          <w:noProof/>
          <w:sz w:val="22"/>
          <w:szCs w:val="22"/>
          <w:lang w:eastAsia="hu-HU"/>
        </w:rPr>
      </w:pPr>
      <w:hyperlink w:anchor="_Toc90604125" w:history="1">
        <w:r w:rsidR="005E0552" w:rsidRPr="00B75733">
          <w:rPr>
            <w:rStyle w:val="Hyperlink"/>
            <w:noProof/>
          </w:rPr>
          <w:t>4.4.6 Tau</w:t>
        </w:r>
        <w:r w:rsidR="005E0552">
          <w:rPr>
            <w:noProof/>
            <w:webHidden/>
          </w:rPr>
          <w:tab/>
        </w:r>
        <w:r w:rsidR="005E0552">
          <w:rPr>
            <w:noProof/>
            <w:webHidden/>
          </w:rPr>
          <w:fldChar w:fldCharType="begin"/>
        </w:r>
        <w:r w:rsidR="005E0552">
          <w:rPr>
            <w:noProof/>
            <w:webHidden/>
          </w:rPr>
          <w:instrText xml:space="preserve"> PAGEREF _Toc90604125 \h </w:instrText>
        </w:r>
        <w:r w:rsidR="005E0552">
          <w:rPr>
            <w:noProof/>
            <w:webHidden/>
          </w:rPr>
        </w:r>
        <w:r w:rsidR="005E0552">
          <w:rPr>
            <w:noProof/>
            <w:webHidden/>
          </w:rPr>
          <w:fldChar w:fldCharType="separate"/>
        </w:r>
        <w:r w:rsidR="005E0552">
          <w:rPr>
            <w:noProof/>
            <w:webHidden/>
          </w:rPr>
          <w:t>60</w:t>
        </w:r>
        <w:r w:rsidR="005E0552">
          <w:rPr>
            <w:noProof/>
            <w:webHidden/>
          </w:rPr>
          <w:fldChar w:fldCharType="end"/>
        </w:r>
      </w:hyperlink>
    </w:p>
    <w:p w14:paraId="2F4A7B20" w14:textId="70DED0CF" w:rsidR="005E0552" w:rsidRDefault="00594BBB">
      <w:pPr>
        <w:pStyle w:val="TOC1"/>
        <w:rPr>
          <w:rFonts w:asciiTheme="minorHAnsi" w:eastAsiaTheme="minorEastAsia" w:hAnsiTheme="minorHAnsi" w:cstheme="minorBidi"/>
          <w:b w:val="0"/>
          <w:noProof/>
          <w:sz w:val="22"/>
          <w:szCs w:val="22"/>
          <w:lang w:eastAsia="hu-HU"/>
        </w:rPr>
      </w:pPr>
      <w:hyperlink w:anchor="_Toc90604126" w:history="1">
        <w:r w:rsidR="005E0552" w:rsidRPr="00B75733">
          <w:rPr>
            <w:rStyle w:val="Hyperlink"/>
            <w:noProof/>
          </w:rPr>
          <w:t>5 Tesztelés, eredmények</w:t>
        </w:r>
        <w:r w:rsidR="005E0552">
          <w:rPr>
            <w:noProof/>
            <w:webHidden/>
          </w:rPr>
          <w:tab/>
        </w:r>
        <w:r w:rsidR="005E0552">
          <w:rPr>
            <w:noProof/>
            <w:webHidden/>
          </w:rPr>
          <w:fldChar w:fldCharType="begin"/>
        </w:r>
        <w:r w:rsidR="005E0552">
          <w:rPr>
            <w:noProof/>
            <w:webHidden/>
          </w:rPr>
          <w:instrText xml:space="preserve"> PAGEREF _Toc90604126 \h </w:instrText>
        </w:r>
        <w:r w:rsidR="005E0552">
          <w:rPr>
            <w:noProof/>
            <w:webHidden/>
          </w:rPr>
        </w:r>
        <w:r w:rsidR="005E0552">
          <w:rPr>
            <w:noProof/>
            <w:webHidden/>
          </w:rPr>
          <w:fldChar w:fldCharType="separate"/>
        </w:r>
        <w:r w:rsidR="005E0552">
          <w:rPr>
            <w:noProof/>
            <w:webHidden/>
          </w:rPr>
          <w:t>61</w:t>
        </w:r>
        <w:r w:rsidR="005E0552">
          <w:rPr>
            <w:noProof/>
            <w:webHidden/>
          </w:rPr>
          <w:fldChar w:fldCharType="end"/>
        </w:r>
      </w:hyperlink>
    </w:p>
    <w:p w14:paraId="57623E6F" w14:textId="4CE3F281" w:rsidR="005E0552" w:rsidRDefault="00594BBB">
      <w:pPr>
        <w:pStyle w:val="TOC2"/>
        <w:tabs>
          <w:tab w:val="right" w:leader="dot" w:pos="8494"/>
        </w:tabs>
        <w:rPr>
          <w:rFonts w:asciiTheme="minorHAnsi" w:eastAsiaTheme="minorEastAsia" w:hAnsiTheme="minorHAnsi" w:cstheme="minorBidi"/>
          <w:noProof/>
          <w:sz w:val="22"/>
          <w:szCs w:val="22"/>
          <w:lang w:eastAsia="hu-HU"/>
        </w:rPr>
      </w:pPr>
      <w:hyperlink w:anchor="_Toc90604127" w:history="1">
        <w:r w:rsidR="005E0552" w:rsidRPr="00B75733">
          <w:rPr>
            <w:rStyle w:val="Hyperlink"/>
            <w:noProof/>
          </w:rPr>
          <w:t>5.1 Futtatás optimalizálása</w:t>
        </w:r>
        <w:r w:rsidR="005E0552">
          <w:rPr>
            <w:noProof/>
            <w:webHidden/>
          </w:rPr>
          <w:tab/>
        </w:r>
        <w:r w:rsidR="005E0552">
          <w:rPr>
            <w:noProof/>
            <w:webHidden/>
          </w:rPr>
          <w:fldChar w:fldCharType="begin"/>
        </w:r>
        <w:r w:rsidR="005E0552">
          <w:rPr>
            <w:noProof/>
            <w:webHidden/>
          </w:rPr>
          <w:instrText xml:space="preserve"> PAGEREF _Toc90604127 \h </w:instrText>
        </w:r>
        <w:r w:rsidR="005E0552">
          <w:rPr>
            <w:noProof/>
            <w:webHidden/>
          </w:rPr>
        </w:r>
        <w:r w:rsidR="005E0552">
          <w:rPr>
            <w:noProof/>
            <w:webHidden/>
          </w:rPr>
          <w:fldChar w:fldCharType="separate"/>
        </w:r>
        <w:r w:rsidR="005E0552">
          <w:rPr>
            <w:noProof/>
            <w:webHidden/>
          </w:rPr>
          <w:t>61</w:t>
        </w:r>
        <w:r w:rsidR="005E0552">
          <w:rPr>
            <w:noProof/>
            <w:webHidden/>
          </w:rPr>
          <w:fldChar w:fldCharType="end"/>
        </w:r>
      </w:hyperlink>
    </w:p>
    <w:p w14:paraId="6F0210EC" w14:textId="6CCBA9D8" w:rsidR="005E0552" w:rsidRDefault="00594BBB">
      <w:pPr>
        <w:pStyle w:val="TOC2"/>
        <w:tabs>
          <w:tab w:val="right" w:leader="dot" w:pos="8494"/>
        </w:tabs>
        <w:rPr>
          <w:rFonts w:asciiTheme="minorHAnsi" w:eastAsiaTheme="minorEastAsia" w:hAnsiTheme="minorHAnsi" w:cstheme="minorBidi"/>
          <w:noProof/>
          <w:sz w:val="22"/>
          <w:szCs w:val="22"/>
          <w:lang w:eastAsia="hu-HU"/>
        </w:rPr>
      </w:pPr>
      <w:hyperlink w:anchor="_Toc90604128" w:history="1">
        <w:r w:rsidR="005E0552" w:rsidRPr="00B75733">
          <w:rPr>
            <w:rStyle w:val="Hyperlink"/>
            <w:noProof/>
          </w:rPr>
          <w:t>5.2 Jutalmak hangolása</w:t>
        </w:r>
        <w:r w:rsidR="005E0552">
          <w:rPr>
            <w:noProof/>
            <w:webHidden/>
          </w:rPr>
          <w:tab/>
        </w:r>
        <w:r w:rsidR="005E0552">
          <w:rPr>
            <w:noProof/>
            <w:webHidden/>
          </w:rPr>
          <w:fldChar w:fldCharType="begin"/>
        </w:r>
        <w:r w:rsidR="005E0552">
          <w:rPr>
            <w:noProof/>
            <w:webHidden/>
          </w:rPr>
          <w:instrText xml:space="preserve"> PAGEREF _Toc90604128 \h </w:instrText>
        </w:r>
        <w:r w:rsidR="005E0552">
          <w:rPr>
            <w:noProof/>
            <w:webHidden/>
          </w:rPr>
        </w:r>
        <w:r w:rsidR="005E0552">
          <w:rPr>
            <w:noProof/>
            <w:webHidden/>
          </w:rPr>
          <w:fldChar w:fldCharType="separate"/>
        </w:r>
        <w:r w:rsidR="005E0552">
          <w:rPr>
            <w:noProof/>
            <w:webHidden/>
          </w:rPr>
          <w:t>62</w:t>
        </w:r>
        <w:r w:rsidR="005E0552">
          <w:rPr>
            <w:noProof/>
            <w:webHidden/>
          </w:rPr>
          <w:fldChar w:fldCharType="end"/>
        </w:r>
      </w:hyperlink>
    </w:p>
    <w:p w14:paraId="3D501D74" w14:textId="3029E21B" w:rsidR="005E0552" w:rsidRDefault="00594BBB">
      <w:pPr>
        <w:pStyle w:val="TOC2"/>
        <w:tabs>
          <w:tab w:val="right" w:leader="dot" w:pos="8494"/>
        </w:tabs>
        <w:rPr>
          <w:rFonts w:asciiTheme="minorHAnsi" w:eastAsiaTheme="minorEastAsia" w:hAnsiTheme="minorHAnsi" w:cstheme="minorBidi"/>
          <w:noProof/>
          <w:sz w:val="22"/>
          <w:szCs w:val="22"/>
          <w:lang w:eastAsia="hu-HU"/>
        </w:rPr>
      </w:pPr>
      <w:hyperlink w:anchor="_Toc90604129" w:history="1">
        <w:r w:rsidR="005E0552" w:rsidRPr="00B75733">
          <w:rPr>
            <w:rStyle w:val="Hyperlink"/>
            <w:noProof/>
          </w:rPr>
          <w:t>5.3 Hiperparaméterek hangolása</w:t>
        </w:r>
        <w:r w:rsidR="005E0552">
          <w:rPr>
            <w:noProof/>
            <w:webHidden/>
          </w:rPr>
          <w:tab/>
        </w:r>
        <w:r w:rsidR="005E0552">
          <w:rPr>
            <w:noProof/>
            <w:webHidden/>
          </w:rPr>
          <w:fldChar w:fldCharType="begin"/>
        </w:r>
        <w:r w:rsidR="005E0552">
          <w:rPr>
            <w:noProof/>
            <w:webHidden/>
          </w:rPr>
          <w:instrText xml:space="preserve"> PAGEREF _Toc90604129 \h </w:instrText>
        </w:r>
        <w:r w:rsidR="005E0552">
          <w:rPr>
            <w:noProof/>
            <w:webHidden/>
          </w:rPr>
        </w:r>
        <w:r w:rsidR="005E0552">
          <w:rPr>
            <w:noProof/>
            <w:webHidden/>
          </w:rPr>
          <w:fldChar w:fldCharType="separate"/>
        </w:r>
        <w:r w:rsidR="005E0552">
          <w:rPr>
            <w:noProof/>
            <w:webHidden/>
          </w:rPr>
          <w:t>65</w:t>
        </w:r>
        <w:r w:rsidR="005E0552">
          <w:rPr>
            <w:noProof/>
            <w:webHidden/>
          </w:rPr>
          <w:fldChar w:fldCharType="end"/>
        </w:r>
      </w:hyperlink>
    </w:p>
    <w:p w14:paraId="4586BE63" w14:textId="618DE7A6" w:rsidR="005E0552" w:rsidRDefault="00594BBB">
      <w:pPr>
        <w:pStyle w:val="TOC1"/>
        <w:rPr>
          <w:rFonts w:asciiTheme="minorHAnsi" w:eastAsiaTheme="minorEastAsia" w:hAnsiTheme="minorHAnsi" w:cstheme="minorBidi"/>
          <w:b w:val="0"/>
          <w:noProof/>
          <w:sz w:val="22"/>
          <w:szCs w:val="22"/>
          <w:lang w:eastAsia="hu-HU"/>
        </w:rPr>
      </w:pPr>
      <w:hyperlink w:anchor="_Toc90604130" w:history="1">
        <w:r w:rsidR="005E0552" w:rsidRPr="00B75733">
          <w:rPr>
            <w:rStyle w:val="Hyperlink"/>
            <w:noProof/>
          </w:rPr>
          <w:t>6 Összefoglaló</w:t>
        </w:r>
        <w:r w:rsidR="005E0552">
          <w:rPr>
            <w:noProof/>
            <w:webHidden/>
          </w:rPr>
          <w:tab/>
        </w:r>
        <w:r w:rsidR="005E0552">
          <w:rPr>
            <w:noProof/>
            <w:webHidden/>
          </w:rPr>
          <w:fldChar w:fldCharType="begin"/>
        </w:r>
        <w:r w:rsidR="005E0552">
          <w:rPr>
            <w:noProof/>
            <w:webHidden/>
          </w:rPr>
          <w:instrText xml:space="preserve"> PAGEREF _Toc90604130 \h </w:instrText>
        </w:r>
        <w:r w:rsidR="005E0552">
          <w:rPr>
            <w:noProof/>
            <w:webHidden/>
          </w:rPr>
        </w:r>
        <w:r w:rsidR="005E0552">
          <w:rPr>
            <w:noProof/>
            <w:webHidden/>
          </w:rPr>
          <w:fldChar w:fldCharType="separate"/>
        </w:r>
        <w:r w:rsidR="005E0552">
          <w:rPr>
            <w:noProof/>
            <w:webHidden/>
          </w:rPr>
          <w:t>69</w:t>
        </w:r>
        <w:r w:rsidR="005E0552">
          <w:rPr>
            <w:noProof/>
            <w:webHidden/>
          </w:rPr>
          <w:fldChar w:fldCharType="end"/>
        </w:r>
      </w:hyperlink>
    </w:p>
    <w:p w14:paraId="2A985E6B" w14:textId="5D42AE3C" w:rsidR="003A09BA" w:rsidRPr="00B50CAA" w:rsidRDefault="003A09BA" w:rsidP="003A09BA">
      <w:pPr>
        <w:ind w:firstLine="0"/>
        <w:sectPr w:rsidR="003A09BA" w:rsidRPr="00B50CAA" w:rsidSect="003A09BA">
          <w:footerReference w:type="default" r:id="rId9"/>
          <w:pgSz w:w="11907" w:h="16840" w:code="9"/>
          <w:pgMar w:top="1418" w:right="1418" w:bottom="1418" w:left="1418" w:header="708" w:footer="708" w:gutter="567"/>
          <w:cols w:space="708"/>
          <w:titlePg/>
          <w:docGrid w:linePitch="360"/>
        </w:sectPr>
      </w:pPr>
      <w:r>
        <w:rPr>
          <w:b/>
          <w:bCs/>
        </w:rPr>
        <w:fldChar w:fldCharType="end"/>
      </w:r>
    </w:p>
    <w:p w14:paraId="326AF3F5" w14:textId="77777777" w:rsidR="003A09BA" w:rsidRPr="00B50CAA" w:rsidRDefault="003A09BA" w:rsidP="003A09BA">
      <w:pPr>
        <w:pStyle w:val="Nyilatkozatcm"/>
      </w:pPr>
      <w:r w:rsidRPr="00B50CAA">
        <w:lastRenderedPageBreak/>
        <w:t>Hallgatói nyilatkozat</w:t>
      </w:r>
    </w:p>
    <w:p w14:paraId="4C1DC39D" w14:textId="77777777" w:rsidR="003A09BA" w:rsidRDefault="003A09BA" w:rsidP="003A09BA">
      <w:pPr>
        <w:pStyle w:val="Nyilatkozatszveg"/>
      </w:pPr>
      <w:r w:rsidRPr="00B50CAA">
        <w:t>Alulírott</w:t>
      </w:r>
      <w:r>
        <w:t xml:space="preserve"> </w:t>
      </w:r>
      <w:r>
        <w:rPr>
          <w:b/>
          <w:bCs/>
          <w:noProof/>
        </w:rPr>
        <w:t>Szilágyi</w:t>
      </w:r>
      <w:r>
        <w:rPr>
          <w:b/>
          <w:bCs/>
        </w:rPr>
        <w:t xml:space="preserve"> Krisztián Gergely</w:t>
      </w:r>
      <w:r w:rsidRPr="00B50CAA">
        <w:t xml:space="preserve">, szigorló hallgató kijelentem, hogy ezt a </w:t>
      </w:r>
      <w:r>
        <w:t xml:space="preserve">diplomatervet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2CE62E0F" w14:textId="77777777" w:rsidR="003A09BA" w:rsidRPr="00EE1A1F" w:rsidRDefault="003A09BA" w:rsidP="003A09BA">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eltelte után válik hozzáférhetővé.</w:t>
      </w:r>
    </w:p>
    <w:p w14:paraId="1581CEFE" w14:textId="23F1AAE1" w:rsidR="003A09BA" w:rsidRPr="00B50CAA" w:rsidRDefault="003A09BA" w:rsidP="003A09BA">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B13D73">
        <w:rPr>
          <w:noProof/>
        </w:rPr>
        <w:t>2021. 12. 17.</w:t>
      </w:r>
      <w:r w:rsidRPr="00B50CAA">
        <w:fldChar w:fldCharType="end"/>
      </w:r>
    </w:p>
    <w:p w14:paraId="2FEE9C13" w14:textId="77777777" w:rsidR="003A09BA" w:rsidRDefault="003A09BA" w:rsidP="003A09BA">
      <w:pPr>
        <w:pStyle w:val="Nyilatkozatalrs"/>
      </w:pPr>
      <w:r>
        <w:tab/>
        <w:t>...…………………………………………….</w:t>
      </w:r>
    </w:p>
    <w:p w14:paraId="6FE64869" w14:textId="77777777" w:rsidR="003A09BA" w:rsidRDefault="003A09BA" w:rsidP="003A09BA">
      <w:pPr>
        <w:pStyle w:val="Nyilatkozatalrs"/>
      </w:pPr>
      <w:r>
        <w:tab/>
        <w:t>Szilágyi Krisztián Gergely</w:t>
      </w:r>
    </w:p>
    <w:p w14:paraId="7074D73B" w14:textId="77777777" w:rsidR="003A09BA" w:rsidRPr="00B50CAA" w:rsidRDefault="003A09BA" w:rsidP="003A09BA">
      <w:pPr>
        <w:pStyle w:val="Nyilatkozatszveg"/>
      </w:pPr>
    </w:p>
    <w:p w14:paraId="4D71F2A3" w14:textId="77777777" w:rsidR="003A09BA" w:rsidRPr="00616175" w:rsidRDefault="003A09BA" w:rsidP="003A09BA"/>
    <w:p w14:paraId="277628F7" w14:textId="77777777" w:rsidR="003A09BA" w:rsidRPr="00AE2028" w:rsidRDefault="003A09BA" w:rsidP="003A09BA">
      <w:pPr>
        <w:pStyle w:val="Fejezetcimszmozsnlkl"/>
      </w:pPr>
      <w:bookmarkStart w:id="0" w:name="_Toc90604083"/>
      <w:r w:rsidRPr="00AE2028">
        <w:lastRenderedPageBreak/>
        <w:t>Összefoglaló</w:t>
      </w:r>
      <w:bookmarkEnd w:id="0"/>
    </w:p>
    <w:p w14:paraId="7B0E45B9" w14:textId="77777777" w:rsidR="003A09BA" w:rsidRPr="00AE2028" w:rsidRDefault="003A09BA" w:rsidP="003A09BA">
      <w:r w:rsidRPr="005D559A">
        <w:t xml:space="preserve">A diploma munkám egy az Irányítástechnika és Informatika Tanszéken megtalálható HPI Trophy Flux Buggy távirányítós versenyautó autonóm járművé alakítása. A rendszer bemenete az autóra szerelt RGB-D kamerából szerzett információk, a döntéshozatal utáni kimenete pedig az autó irányításához szükséges jel magasszintű reprezentációja. Az autonóm járművek biztonságos és gazdaságos fejlesztése megköveteli a szimulált </w:t>
      </w:r>
      <w:r w:rsidRPr="00AE2028">
        <w:t>környezetek alkalmazását. Így az algoritmusok biztonságos keretek közt tesztelhetők.</w:t>
      </w:r>
    </w:p>
    <w:p w14:paraId="6D95BAAC" w14:textId="77777777" w:rsidR="003A09BA" w:rsidRPr="00AE2028" w:rsidRDefault="003A09BA" w:rsidP="003A09BA">
      <w:r w:rsidRPr="00AE2028">
        <w:t>Lényegében a feladat egy megerősítéses tanulással betanított neurális hálózat</w:t>
      </w:r>
      <w:sdt>
        <w:sdtPr>
          <w:id w:val="2132972270"/>
          <w:citation/>
        </w:sdtPr>
        <w:sdtEndPr/>
        <w:sdtContent>
          <w:r w:rsidRPr="00AE2028">
            <w:fldChar w:fldCharType="begin"/>
          </w:r>
          <w:r w:rsidRPr="00AE2028">
            <w:instrText xml:space="preserve"> CITATION Nie15 \l 1038 </w:instrText>
          </w:r>
          <w:r w:rsidRPr="00AE2028">
            <w:fldChar w:fldCharType="separate"/>
          </w:r>
          <w:r>
            <w:rPr>
              <w:noProof/>
            </w:rPr>
            <w:t xml:space="preserve"> [1]</w:t>
          </w:r>
          <w:r w:rsidRPr="00AE2028">
            <w:fldChar w:fldCharType="end"/>
          </w:r>
        </w:sdtContent>
      </w:sdt>
      <w:r w:rsidRPr="00AE2028">
        <w:t xml:space="preserve"> alapú software létrehozása. A tanításhoz létre kell hozni egy a feladat elvégzéséhez alkalmas szimulált környezetet. A szimulált ágensnek implementálni szükséges olyan funkciókat, mint például a sávkövetés/tartás, álló és mozgó akadályok detektálása, kikerülése, sőt akár a jelzőtáblák és közlekedési lámpák figyelembevétele.</w:t>
      </w:r>
    </w:p>
    <w:p w14:paraId="24274B0D" w14:textId="77777777" w:rsidR="003A09BA" w:rsidRPr="00AE2028" w:rsidRDefault="003A09BA" w:rsidP="003A09BA">
      <w:r w:rsidRPr="00AE2028">
        <w:t xml:space="preserve">Ez egy több féléves projekt, így tagoltam a cél eléréséhez vezető utat négy fázisra a négy félév szerint: potenciálisan alkalmazható technológiák megismerése és egy kezdetleges architektúra megtervezése, egyszerű szimulációs környezet kialakítása. Majd a kezdeti architektúra tesztelése a környezetben, első tanítások alapján iteratívan az architektúra finomítása, módosítása, és a </w:t>
      </w:r>
      <w:r w:rsidRPr="005D559A">
        <w:t xml:space="preserve">környezet finomítása. A végleges komplex környezetben az elkészült, kiforrott algoritmus tanítása, legvégül pedig integráció a célhardware-re és valós környezet béli tesztek és finomítások elvégzése. A projekt megvalósításán egyébként egy több fős csapat dolgozik. A hardvert fejlesztők feladata </w:t>
      </w:r>
      <w:r w:rsidRPr="00AE2028">
        <w:t>a szenzorok és a feldolgozó egység kiválasztása, integrálása, míg az én feladatom megalkotni azt a szoftvert, mely autonóm járművet varázsol a távirányítós autóból.</w:t>
      </w:r>
    </w:p>
    <w:p w14:paraId="1277013A" w14:textId="77777777" w:rsidR="003A09BA" w:rsidRPr="00B13D73" w:rsidRDefault="003A09BA" w:rsidP="003A09BA">
      <w:pPr>
        <w:pStyle w:val="Fejezetcimszmozsnlkl"/>
        <w:rPr>
          <w:lang w:val="en-US"/>
        </w:rPr>
      </w:pPr>
      <w:bookmarkStart w:id="1" w:name="_Toc90604084"/>
      <w:r w:rsidRPr="00B13D73">
        <w:rPr>
          <w:lang w:val="en-US"/>
        </w:rPr>
        <w:lastRenderedPageBreak/>
        <w:t>Abstract</w:t>
      </w:r>
      <w:bookmarkEnd w:id="1"/>
    </w:p>
    <w:p w14:paraId="7A76B6D4" w14:textId="1DCC5C56" w:rsidR="003A09BA" w:rsidRPr="00B13D73" w:rsidRDefault="003A09BA" w:rsidP="003A09BA">
      <w:pPr>
        <w:rPr>
          <w:lang w:val="en-US"/>
        </w:rPr>
      </w:pPr>
      <w:r w:rsidRPr="00B13D73">
        <w:rPr>
          <w:lang w:val="en-US"/>
        </w:rPr>
        <w:t>My thesis</w:t>
      </w:r>
      <w:ins w:id="2" w:author="Márton" w:date="2021-12-17T18:32:00Z">
        <w:r w:rsidR="00B13D73">
          <w:rPr>
            <w:lang w:val="en-US"/>
          </w:rPr>
          <w:t xml:space="preserve"> tpoic</w:t>
        </w:r>
      </w:ins>
      <w:r w:rsidRPr="00B13D73">
        <w:rPr>
          <w:lang w:val="en-US"/>
        </w:rPr>
        <w:t xml:space="preserve"> is the conversion of an HPI Trophy Flux Buggy remote controlled racing car into an autonomous vehicle, which is the property of the Department of Control Engineering and Informatics. The input of the system is the information obtained from the RGB-D camera mounted on the car, and the post-decision output is a high-level representation of the signal needed to control the car. The safe and economical development of autonomous vehicles requires the use of simulated environments. Thus, the algorithms can be tested in a secure framework.</w:t>
      </w:r>
    </w:p>
    <w:p w14:paraId="3750DC07" w14:textId="77777777" w:rsidR="003A09BA" w:rsidRPr="00B13D73" w:rsidRDefault="003A09BA" w:rsidP="003A09BA">
      <w:pPr>
        <w:rPr>
          <w:lang w:val="en-US"/>
        </w:rPr>
      </w:pPr>
      <w:r w:rsidRPr="00B13D73">
        <w:rPr>
          <w:lang w:val="en-US"/>
        </w:rPr>
        <w:t>In essence, the task is to create a software based on neural networks [1] taught through reinforcement learning. For training, a simulated environment suitable for the task must be created. The simulated agent should have functions such as lane keeping, detecting and avoiding stationary and moving obstacles, and even recognize signs and traffic lights.</w:t>
      </w:r>
    </w:p>
    <w:p w14:paraId="3415B982" w14:textId="77777777" w:rsidR="003A09BA" w:rsidRPr="00B13D73" w:rsidRDefault="003A09BA" w:rsidP="003A09BA">
      <w:pPr>
        <w:rPr>
          <w:lang w:val="en-US"/>
        </w:rPr>
      </w:pPr>
      <w:r w:rsidRPr="00B13D73">
        <w:rPr>
          <w:lang w:val="en-US"/>
        </w:rPr>
        <w:t>This is a long-term project, so I divided the path to achieve the goal into four phases according to the four semesters: searching for potentially applicable technologies and designing a rudimentary architecture, also creating a simple simulation environment. Then testing the initial architecture in the environment, based on first trainings, iteratively refining the architecture of the model, and refining the environment. Teaching the completed, mature algorithm in the final, complex environment, and finally integration with the target hardware and performing real-world tests and refinements. Incidentally, a team of several people is working on the development of the project. It is the job of the hardware developers to select and integrate the sensors and the processing unit, while it is my part of the job to create the software that turns the remote controlled car into an autonomous vehicle.</w:t>
      </w:r>
    </w:p>
    <w:p w14:paraId="407A7636" w14:textId="77777777" w:rsidR="003A09BA" w:rsidRDefault="003A09BA" w:rsidP="003A09BA">
      <w:pPr>
        <w:pStyle w:val="Heading1"/>
      </w:pPr>
      <w:bookmarkStart w:id="3" w:name="_Toc90604085"/>
      <w:r>
        <w:lastRenderedPageBreak/>
        <w:t>Bevezetés</w:t>
      </w:r>
      <w:bookmarkEnd w:id="3"/>
    </w:p>
    <w:p w14:paraId="42E5008A" w14:textId="77777777" w:rsidR="003A09BA" w:rsidRPr="00021172" w:rsidRDefault="003A09BA" w:rsidP="003A09BA"/>
    <w:p w14:paraId="665281FA" w14:textId="77777777" w:rsidR="003A09BA" w:rsidRPr="00AE2028" w:rsidRDefault="003A09BA" w:rsidP="003A09BA">
      <w:pPr>
        <w:pStyle w:val="Heading1"/>
      </w:pPr>
      <w:bookmarkStart w:id="4" w:name="_Toc90604086"/>
      <w:r w:rsidRPr="00AE2028">
        <w:lastRenderedPageBreak/>
        <w:t>Irodalmi áttekintés</w:t>
      </w:r>
      <w:bookmarkEnd w:id="4"/>
    </w:p>
    <w:p w14:paraId="0651377B" w14:textId="77777777" w:rsidR="003A09BA" w:rsidRPr="00AE2028" w:rsidRDefault="003A09BA" w:rsidP="003A09BA">
      <w:r w:rsidRPr="00AE2028">
        <w:t xml:space="preserve">Ebben a fejezetben bemutatom, hogy mik azok a kifejezések, eljárások, melyek mindenképpen szükségesek a dolgozatban bemutatott megoldások és eredmények megértéséhez. A legfontosabb részeket részletesebben prezentálom, de nyilvánvalóan túl nagy ez a tématerület, hogy túlságosan elmélyedhessünk a részletekben. </w:t>
      </w:r>
    </w:p>
    <w:p w14:paraId="74CA0D1F" w14:textId="77777777" w:rsidR="003A09BA" w:rsidRPr="00AE2028" w:rsidRDefault="003A09BA" w:rsidP="003A09BA">
      <w:r w:rsidRPr="00AE2028">
        <w:t xml:space="preserve">Az elején nagyvonalakban bemutatom, hogy mit érdemes tudni a mély tanulásról, azután végig megyek a dolgozatban felhasznált háló struktúrákon. Végezetül néhány speciális algoritmus is bemutatásra kerül, melyek </w:t>
      </w:r>
      <w:r>
        <w:t>csak szűkebb körben</w:t>
      </w:r>
      <w:r w:rsidRPr="00AE2028">
        <w:t xml:space="preserve"> ismertek.</w:t>
      </w:r>
    </w:p>
    <w:p w14:paraId="06665B3F" w14:textId="77777777" w:rsidR="003A09BA" w:rsidRPr="00AE2028" w:rsidRDefault="003A09BA" w:rsidP="003A09BA">
      <w:pPr>
        <w:pStyle w:val="Heading2"/>
      </w:pPr>
      <w:bookmarkStart w:id="5" w:name="_Toc90604087"/>
      <w:r>
        <w:t>Mély tanulás</w:t>
      </w:r>
      <w:bookmarkEnd w:id="5"/>
    </w:p>
    <w:p w14:paraId="1FC73277" w14:textId="77777777" w:rsidR="003A09BA" w:rsidRPr="00AE2028" w:rsidRDefault="003A09BA" w:rsidP="003A09BA">
      <w:pPr>
        <w:rPr>
          <w:shd w:val="clear" w:color="auto" w:fill="FFFFFF"/>
        </w:rPr>
      </w:pPr>
      <w:r w:rsidRPr="00AE2028">
        <w:rPr>
          <w:shd w:val="clear" w:color="auto" w:fill="FFFFFF"/>
        </w:rPr>
        <w:t>A gépi tanulás (</w:t>
      </w:r>
      <w:r w:rsidRPr="001A6DF7">
        <w:rPr>
          <w:i/>
          <w:iCs/>
          <w:shd w:val="clear" w:color="auto" w:fill="FFFFFF"/>
        </w:rPr>
        <w:t>Machine Learning</w:t>
      </w:r>
      <w:r w:rsidRPr="00AE2028">
        <w:rPr>
          <w:shd w:val="clear" w:color="auto" w:fill="FFFFFF"/>
        </w:rPr>
        <w:t xml:space="preserve">) az egyik út a sok </w:t>
      </w:r>
      <w:r>
        <w:rPr>
          <w:shd w:val="clear" w:color="auto" w:fill="FFFFFF"/>
        </w:rPr>
        <w:t xml:space="preserve">lehetséges </w:t>
      </w:r>
      <w:r w:rsidRPr="00AE2028">
        <w:rPr>
          <w:shd w:val="clear" w:color="auto" w:fill="FFFFFF"/>
        </w:rPr>
        <w:t xml:space="preserve">közül a mesterséges intelligencia felé. </w:t>
      </w:r>
      <w:r>
        <w:rPr>
          <w:shd w:val="clear" w:color="auto" w:fill="FFFFFF"/>
        </w:rPr>
        <w:t>Ebben</w:t>
      </w:r>
      <w:r w:rsidRPr="00AE2028">
        <w:rPr>
          <w:shd w:val="clear" w:color="auto" w:fill="FFFFFF"/>
        </w:rPr>
        <w:t xml:space="preserve"> az eljárás</w:t>
      </w:r>
      <w:r>
        <w:rPr>
          <w:shd w:val="clear" w:color="auto" w:fill="FFFFFF"/>
        </w:rPr>
        <w:t>ban</w:t>
      </w:r>
      <w:r w:rsidRPr="00AE2028">
        <w:rPr>
          <w:shd w:val="clear" w:color="auto" w:fill="FFFFFF"/>
        </w:rPr>
        <w:t xml:space="preserve"> </w:t>
      </w:r>
      <w:r>
        <w:rPr>
          <w:shd w:val="clear" w:color="auto" w:fill="FFFFFF"/>
        </w:rPr>
        <w:t>felvonultatott</w:t>
      </w:r>
      <w:r w:rsidRPr="00AE2028">
        <w:rPr>
          <w:shd w:val="clear" w:color="auto" w:fill="FFFFFF"/>
        </w:rPr>
        <w:t xml:space="preserve"> algoritmusok analizálják az adatokat, tanulnak az adatokból, majd meghatároznak vagy megjósolnak új adat pontokat. Szemben egy tradicionális algoritmussal, amelynél előre meg van írva, milyen helyzetben mit kell csinálnia (feltételekre épülő struktúra), ehelyett helyzeteket prezentálunk az algoritmusnak, amelyekre megtanul jól reagálni.</w:t>
      </w:r>
    </w:p>
    <w:p w14:paraId="37E7CA02" w14:textId="77777777" w:rsidR="003A09BA" w:rsidRPr="00AE2028" w:rsidRDefault="003A09BA" w:rsidP="003A09BA">
      <w:r w:rsidRPr="00AE2028">
        <w:rPr>
          <w:shd w:val="clear" w:color="auto" w:fill="FFFFFF"/>
        </w:rPr>
        <w:t>A mély tanulás (</w:t>
      </w:r>
      <w:r w:rsidRPr="001A6DF7">
        <w:rPr>
          <w:i/>
          <w:iCs/>
          <w:shd w:val="clear" w:color="auto" w:fill="FFFFFF"/>
        </w:rPr>
        <w:t>Deep Learning</w:t>
      </w:r>
      <w:r w:rsidRPr="00AE2028">
        <w:rPr>
          <w:shd w:val="clear" w:color="auto" w:fill="FFFFFF"/>
        </w:rPr>
        <w:t>) a reprezentáció tanulásnak egyik alkalmazása, míg a reprezentáció tanulás a gépi tanulásos eljárások egyik részhalmaza. A reprezentáció tanulásnál a belső reprezentációkat, jellemzőket nem kézzel kell beállítani, hanem</w:t>
      </w:r>
      <w:r>
        <w:rPr>
          <w:shd w:val="clear" w:color="auto" w:fill="FFFFFF"/>
        </w:rPr>
        <w:t xml:space="preserve"> képes ezeket</w:t>
      </w:r>
      <w:r w:rsidRPr="00AE2028">
        <w:rPr>
          <w:shd w:val="clear" w:color="auto" w:fill="FFFFFF"/>
        </w:rPr>
        <w:t xml:space="preserve"> megtanul</w:t>
      </w:r>
      <w:r>
        <w:rPr>
          <w:shd w:val="clear" w:color="auto" w:fill="FFFFFF"/>
        </w:rPr>
        <w:t>ni</w:t>
      </w:r>
      <w:r w:rsidRPr="00AE2028">
        <w:rPr>
          <w:shd w:val="clear" w:color="auto" w:fill="FFFFFF"/>
        </w:rPr>
        <w:t xml:space="preserve"> az algoritmus. Mély tanulásnál ez a folyamat több rétegű, egyre </w:t>
      </w:r>
      <w:r>
        <w:rPr>
          <w:shd w:val="clear" w:color="auto" w:fill="FFFFFF"/>
        </w:rPr>
        <w:t>összetettebb</w:t>
      </w:r>
      <w:r w:rsidRPr="00AE2028">
        <w:rPr>
          <w:shd w:val="clear" w:color="auto" w:fill="FFFFFF"/>
        </w:rPr>
        <w:t xml:space="preserve"> belső jellemzőket (</w:t>
      </w:r>
      <w:r w:rsidRPr="00AE2028">
        <w:rPr>
          <w:i/>
          <w:iCs/>
          <w:shd w:val="clear" w:color="auto" w:fill="FFFFFF"/>
        </w:rPr>
        <w:t>feature</w:t>
      </w:r>
      <w:r w:rsidRPr="00AE2028">
        <w:rPr>
          <w:shd w:val="clear" w:color="auto" w:fill="FFFFFF"/>
        </w:rPr>
        <w:t xml:space="preserve">) alkot a bemenetből. Kezdetben a bemenet egyszerűbb jellemzőire tanul rá, majd rétegről rétegre egyre komplexebb, absztraktabb tulajdonságokat képes felismerni az algoritmus. Például egy képfelismerő algoritmus esetén az első rétegek megtanulják felismerni az éleket, sarkokat a képen, míg az utolsó rétegek már felismernek szemeket, szájakat vagy autó kerekeket stb. A mély tanulás jellemző eszközei a mély neurális hálók, </w:t>
      </w:r>
      <w:r>
        <w:rPr>
          <w:shd w:val="clear" w:color="auto" w:fill="FFFFFF"/>
        </w:rPr>
        <w:t>melyek kifejtése előtt érdemes még részletezni a gépi tanulás lehetséges csoportosításait és tipikus alkalmazási területeit</w:t>
      </w:r>
      <w:r w:rsidRPr="00AE2028">
        <w:rPr>
          <w:shd w:val="clear" w:color="auto" w:fill="FFFFFF"/>
        </w:rPr>
        <w:t>.</w:t>
      </w:r>
    </w:p>
    <w:p w14:paraId="523D9334" w14:textId="77777777" w:rsidR="003A09BA" w:rsidRPr="00AE2028" w:rsidRDefault="003A09BA" w:rsidP="003A09BA">
      <w:pPr>
        <w:pStyle w:val="Heading3"/>
      </w:pPr>
      <w:bookmarkStart w:id="6" w:name="_Toc90604088"/>
      <w:r w:rsidRPr="00AE2028">
        <w:lastRenderedPageBreak/>
        <w:t>Csoportosítás</w:t>
      </w:r>
      <w:bookmarkEnd w:id="6"/>
    </w:p>
    <w:p w14:paraId="1F4521FC" w14:textId="77777777" w:rsidR="003A09BA" w:rsidRDefault="003A09BA" w:rsidP="003A09BA">
      <w:r w:rsidRPr="00AE2028">
        <w:t>A gépi tanulás módszereit többféleképpen lehet csoportosítani, tanulási eljárás alapján három felé szokták osztani: létezik felügyelt (</w:t>
      </w:r>
      <w:r w:rsidRPr="00230CF7">
        <w:rPr>
          <w:i/>
          <w:iCs/>
        </w:rPr>
        <w:t>supervised</w:t>
      </w:r>
      <w:r w:rsidRPr="00AE2028">
        <w:t>), felügyelet nélküli (</w:t>
      </w:r>
      <w:r w:rsidRPr="00230CF7">
        <w:rPr>
          <w:i/>
          <w:iCs/>
        </w:rPr>
        <w:t>unsupervised</w:t>
      </w:r>
      <w:r w:rsidRPr="00AE2028">
        <w:t>) és megerősítéses (</w:t>
      </w:r>
      <w:r w:rsidRPr="00230CF7">
        <w:rPr>
          <w:i/>
          <w:iCs/>
        </w:rPr>
        <w:t>reinforcement</w:t>
      </w:r>
      <w:r w:rsidRPr="00AE2028">
        <w:t xml:space="preserve">) tanítás. Ezek más és más típusú problémákhoz nyújtanak hatékony segítséget. Osztályozáshoz, azaz adatok csoportosításához, valamint regresszióhoz felügyelt tanítást érdemes használni. Az osztályozás esetén a lehetséges kimenetek diszkrét értékek, például egy bináris osztályozónál a bemenet jó/nem jó, 0 vagy 1. Regressziónál folytonos kimenetet kapunk, például objektumdetektálásnál bounding box illesztésénél az objektum köré a kimenetek a téglalap leírásához szükséges 2-2 koordináta értékek. </w:t>
      </w:r>
    </w:p>
    <w:p w14:paraId="3A359032" w14:textId="77777777" w:rsidR="003A09BA" w:rsidRDefault="003A09BA" w:rsidP="003A09BA">
      <w:r w:rsidRPr="00AE2028">
        <w:t>A felügyelt jelző ezesetben azt jelenti, hogy miután a gép jósolt egy eredményt, mi megmondjuk neki, hogy mi lenne a helyes eredmény, amiből tud tanulni. Tehát a bemeneti adatok címkézettek, a gép adat-címke párokat kap tanuláskor, ellenben a felügyelet nélküli tanításnál. Ezt az utóbbi módszert főleg klaszterezéshez</w:t>
      </w:r>
      <w:sdt>
        <w:sdtPr>
          <w:id w:val="829032627"/>
          <w:citation/>
        </w:sdtPr>
        <w:sdtEndPr/>
        <w:sdtContent>
          <w:r w:rsidRPr="00AE2028">
            <w:fldChar w:fldCharType="begin"/>
          </w:r>
          <w:r w:rsidRPr="00AE2028">
            <w:instrText xml:space="preserve"> CITATION Siu11 \l 1038 </w:instrText>
          </w:r>
          <w:r w:rsidRPr="00AE2028">
            <w:fldChar w:fldCharType="separate"/>
          </w:r>
          <w:r>
            <w:rPr>
              <w:noProof/>
            </w:rPr>
            <w:t xml:space="preserve"> [2]</w:t>
          </w:r>
          <w:r w:rsidRPr="00AE2028">
            <w:fldChar w:fldCharType="end"/>
          </w:r>
        </w:sdtContent>
      </w:sdt>
      <w:r w:rsidRPr="00AE2028">
        <w:t>, struktúraminták felismeréséhez használják. Az utolsó említett eljárás, a megerősítéses tanulás esetében a rendszer egy dinamikus környezettől kap pozitív vagy negatív visszacsatolást a meghozott döntései után. Többnyire jutalom- vagy büntetőpontokat kap, miközben próbálja elérni a célját, például, hogy minél messzebbre jusson egy autóval a versenypályán. Ezt a koncepciót főleg játékok MI-jének fejlesztéséhez, robotok, autók navigációjához használják. Ebben a dolgozatban ezt az eljárást alkalmaztam, ezért a későbbiekben ezt fogom csak részletezni.</w:t>
      </w:r>
    </w:p>
    <w:p w14:paraId="33E9AB3A" w14:textId="77777777" w:rsidR="003A09BA" w:rsidRPr="00AE2028" w:rsidRDefault="003A09BA" w:rsidP="003A09BA">
      <w:bookmarkStart w:id="7" w:name="_Hlk26721075"/>
      <w:r w:rsidRPr="00AE2028">
        <w:t>A gépi tanulás megvalósítására többféle eljárás létezik. A felügyelt tanításnál főleg az SVM, azaz szupport-vektor gép</w:t>
      </w:r>
      <w:sdt>
        <w:sdtPr>
          <w:id w:val="-402521139"/>
          <w:citation/>
        </w:sdtPr>
        <w:sdtEndPr/>
        <w:sdtContent>
          <w:r w:rsidRPr="00AE2028">
            <w:fldChar w:fldCharType="begin"/>
          </w:r>
          <w:r w:rsidRPr="00AE2028">
            <w:instrText xml:space="preserve"> CITATION Lin02 \l 1038 </w:instrText>
          </w:r>
          <w:r w:rsidRPr="00AE2028">
            <w:fldChar w:fldCharType="separate"/>
          </w:r>
          <w:r>
            <w:rPr>
              <w:noProof/>
            </w:rPr>
            <w:t xml:space="preserve"> [3]</w:t>
          </w:r>
          <w:r w:rsidRPr="00AE2028">
            <w:fldChar w:fldCharType="end"/>
          </w:r>
        </w:sdtContent>
      </w:sdt>
      <w:r w:rsidRPr="00AE2028">
        <w:t xml:space="preserve"> és a neurális hálózat alkalmazása terjedt el. A megerősítéses tanuláshoz alkotott modellemet neurális hálóval valósítottam meg, így a továbbiakban csak ezt a módszert fogom kifejteni. A neurális hálózatok szintén tovább bonthatók több típusra különböző szempontok alapján. Más architektúra effektív képfelismerésnél, más videók analízisére és megint más természetes képek generálására. </w:t>
      </w:r>
      <w:bookmarkEnd w:id="7"/>
    </w:p>
    <w:p w14:paraId="265A9A7A" w14:textId="77777777" w:rsidR="003A09BA" w:rsidRPr="00AE2028" w:rsidRDefault="003A09BA" w:rsidP="003A09BA">
      <w:pPr>
        <w:pStyle w:val="Kp"/>
      </w:pPr>
      <w:r w:rsidRPr="00AE2028">
        <w:rPr>
          <w:noProof/>
        </w:rPr>
        <w:lastRenderedPageBreak/>
        <w:drawing>
          <wp:inline distT="0" distB="0" distL="0" distR="0" wp14:anchorId="7246A0DD" wp14:editId="1A963D37">
            <wp:extent cx="5400040" cy="3561715"/>
            <wp:effectExtent l="0" t="0" r="0" b="635"/>
            <wp:docPr id="26" name="Ábr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400040" cy="3561715"/>
                    </a:xfrm>
                    <a:prstGeom prst="rect">
                      <a:avLst/>
                    </a:prstGeom>
                  </pic:spPr>
                </pic:pic>
              </a:graphicData>
            </a:graphic>
          </wp:inline>
        </w:drawing>
      </w:r>
    </w:p>
    <w:p w14:paraId="7CE4FBF4" w14:textId="77777777" w:rsidR="003A09BA" w:rsidRPr="00AE2028" w:rsidRDefault="003A09BA" w:rsidP="003A09BA">
      <w:pPr>
        <w:pStyle w:val="Caption"/>
      </w:pPr>
      <w:fldSimple w:instr=" STYLEREF 1 \s ">
        <w:r>
          <w:rPr>
            <w:noProof/>
          </w:rPr>
          <w:t>2</w:t>
        </w:r>
      </w:fldSimple>
      <w:r>
        <w:t>.</w:t>
      </w:r>
      <w:fldSimple w:instr=" SEQ ábra \* ARABIC \s 1 ">
        <w:r>
          <w:rPr>
            <w:noProof/>
          </w:rPr>
          <w:t>1</w:t>
        </w:r>
      </w:fldSimple>
      <w:r w:rsidRPr="00AE2028">
        <w:t>. ábra A gépi tanulás egy csoportosítása</w:t>
      </w:r>
    </w:p>
    <w:p w14:paraId="77A2C456" w14:textId="77777777" w:rsidR="003A09BA" w:rsidRPr="00AE2028" w:rsidRDefault="003A09BA" w:rsidP="003A09BA">
      <w:pPr>
        <w:pStyle w:val="Heading3"/>
      </w:pPr>
      <w:bookmarkStart w:id="8" w:name="_Toc90604089"/>
      <w:r w:rsidRPr="00AE2028">
        <w:t>Neurális hálózatok</w:t>
      </w:r>
      <w:bookmarkEnd w:id="8"/>
    </w:p>
    <w:p w14:paraId="3A530B75" w14:textId="77777777" w:rsidR="003A09BA" w:rsidRPr="00AE2028" w:rsidRDefault="003A09BA" w:rsidP="003A09BA">
      <w:r w:rsidRPr="00AE2028">
        <w:t xml:space="preserve">A neurális hálózat egy mély tanulást megvalósító soft-computing módszer, melynek tömören a funkciója, hogy a bemenetén kapott adatból képez egy belső reprezentációt, majd ez alapján hoz meg egy döntést. Ennek </w:t>
      </w:r>
      <w:r>
        <w:t xml:space="preserve">a </w:t>
      </w:r>
      <w:r w:rsidRPr="00AE2028">
        <w:t xml:space="preserve">reprezentációnak a jobb és jobb megalkotását tanulja meg a háló, hogy minél pontosabb döntést hozzon. </w:t>
      </w:r>
      <w:r w:rsidRPr="00AE2028">
        <w:rPr>
          <w:shd w:val="clear" w:color="auto" w:fill="FFFFFF"/>
        </w:rPr>
        <w:t xml:space="preserve">Elnevezését onnan kapta, hogy mesterséges neuronokból és ezek közti kapcsolatokból épül fel, ezzel imitálva az emberi agy felépítését. A neuronokat rétegekbe rendezik, melyek egy hálózaton belül három fő csoportra oszthatók: bemeneti, kimeneti és rejtett rétegekre. Ha a rejtett rétegek száma nagy, akkor hívjuk a hálót mély neurális hálózatnak (DNN). </w:t>
      </w:r>
    </w:p>
    <w:p w14:paraId="1EEB56DB" w14:textId="77777777" w:rsidR="003A09BA" w:rsidRPr="00AE2028" w:rsidRDefault="003A09BA" w:rsidP="003A09BA">
      <w:r w:rsidRPr="00AE2028">
        <w:t>A továbbiakban bemutatok néhány definíciót, melyeket szükséges kicsit részletezni ahhoz, hogy érthetők legyenek a későbbi fogalmak az olvasó számára, valamint, hogy például mikre szükséges figyelni egy neurális hálózat megalkotásakor, tanításakor. Viszont ennél részletesebben nem célom kifejteni a témakört, mert nem ez a dolgozat témája.</w:t>
      </w:r>
    </w:p>
    <w:p w14:paraId="456FD0BF" w14:textId="77777777" w:rsidR="003A09BA" w:rsidRPr="00AE2028" w:rsidRDefault="003A09BA" w:rsidP="003A09BA">
      <w:r w:rsidRPr="00AE2028">
        <w:t xml:space="preserve">A perceptron az a struktúra, mely egy neuronból és az előtte lévő rétegbeli neuronokkal való kapcsolatából áll (lásd </w:t>
      </w:r>
      <w:r w:rsidRPr="00AE2028">
        <w:rPr>
          <w:b/>
          <w:bCs/>
        </w:rPr>
        <w:fldChar w:fldCharType="begin"/>
      </w:r>
      <w:r w:rsidRPr="00AE2028">
        <w:rPr>
          <w:b/>
          <w:bCs/>
        </w:rPr>
        <w:instrText xml:space="preserve"> REF _Ref72065428 \h  \* MERGEFORMAT </w:instrText>
      </w:r>
      <w:r w:rsidRPr="00AE2028">
        <w:rPr>
          <w:b/>
          <w:bCs/>
        </w:rPr>
      </w:r>
      <w:r w:rsidRPr="00AE2028">
        <w:rPr>
          <w:b/>
          <w:bCs/>
        </w:rPr>
        <w:fldChar w:fldCharType="separate"/>
      </w:r>
      <w:r w:rsidRPr="00F002AE">
        <w:rPr>
          <w:b/>
          <w:bCs/>
          <w:noProof/>
        </w:rPr>
        <w:t>2</w:t>
      </w:r>
      <w:r w:rsidRPr="00F002AE">
        <w:rPr>
          <w:b/>
          <w:bCs/>
        </w:rPr>
        <w:t>.</w:t>
      </w:r>
      <w:r w:rsidRPr="00F002AE">
        <w:rPr>
          <w:b/>
          <w:bCs/>
          <w:noProof/>
        </w:rPr>
        <w:t>2</w:t>
      </w:r>
      <w:r w:rsidRPr="00F002AE">
        <w:rPr>
          <w:b/>
          <w:bCs/>
        </w:rPr>
        <w:t>. ábra</w:t>
      </w:r>
      <w:r w:rsidRPr="00AE2028">
        <w:rPr>
          <w:b/>
          <w:bCs/>
        </w:rPr>
        <w:fldChar w:fldCharType="end"/>
      </w:r>
      <w:r w:rsidRPr="00AE2028">
        <w:t xml:space="preserve">). Ez a modul a legelemibb algoritmus a neurális hálózatban. Igazából ez volt a legelső lineáris osztályozó (az </w:t>
      </w:r>
      <w:r w:rsidRPr="00AE2028">
        <w:lastRenderedPageBreak/>
        <w:t>osztályozás feltétele a kimenet előjele). Vegyük az előző réteg neuronjainak a kimeneteit súlyozva, melyet összegezve egy konstanst eltolással (</w:t>
      </w:r>
      <w:r w:rsidRPr="00AE2028">
        <w:rPr>
          <w:i/>
          <w:iCs/>
        </w:rPr>
        <w:t>bias</w:t>
      </w:r>
      <w:r w:rsidRPr="00AE2028">
        <w:t xml:space="preserve">) megkapjuk a perceptron bemenetét. Egyszerűbben fogalmazva ezzel egy affin transzformációt hajtottunk végre. Ezt követi az aktivációs függvény, amely megadja a perceptron kimenetét (bemenete a kapott összeg, kimenete egy valós szám, lásd </w:t>
      </w:r>
      <w:r>
        <w:t>2</w:t>
      </w:r>
      <w:r w:rsidRPr="00AE2028">
        <w:t>.1 egyenlet)</w:t>
      </w:r>
      <w:r>
        <w:t>, amely</w:t>
      </w:r>
      <w:r w:rsidRPr="00AE2028">
        <w:t xml:space="preserve"> </w:t>
      </w:r>
      <w:r>
        <w:t>a</w:t>
      </w:r>
      <w:r w:rsidRPr="00AE2028">
        <w:t xml:space="preserve">zt reprezentálja, hogy mennyire aktiválódik (tüzel) a neuron. </w:t>
      </w:r>
      <w:r>
        <w:t>Fontos, hogy e</w:t>
      </w:r>
      <w:r w:rsidRPr="00AE2028">
        <w:t xml:space="preserve">z egy nem-lineáris függvény, célja, hogy nem-linearitást vigyen a rendszerbe, hiszen enélkül csak lineáris műveletekből épülne fel a hálózat és így nem lenne univerzális approximátor, azaz nem </w:t>
      </w:r>
      <w:r>
        <w:t>lenne képes</w:t>
      </w:r>
      <w:r w:rsidRPr="00AE2028">
        <w:t xml:space="preserve"> tetszőleges bemenetre tetszőleges függvényt illeszteni. </w:t>
      </w:r>
    </w:p>
    <w:tbl>
      <w:tblPr>
        <w:tblStyle w:val="TableGrid"/>
        <w:tblpPr w:leftFromText="141" w:rightFromText="141" w:vertAnchor="text" w:horzAnchor="page" w:tblpX="2008" w:tblpY="345"/>
        <w:tblW w:w="89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473"/>
      </w:tblGrid>
      <w:tr w:rsidR="003A09BA" w:rsidRPr="00AE2028" w14:paraId="42A51C92" w14:textId="77777777" w:rsidTr="009B5B19">
        <w:trPr>
          <w:trHeight w:val="884"/>
        </w:trPr>
        <w:tc>
          <w:tcPr>
            <w:tcW w:w="1413" w:type="dxa"/>
          </w:tcPr>
          <w:p w14:paraId="6DA80A46" w14:textId="77777777" w:rsidR="003A09BA" w:rsidRPr="00AE2028" w:rsidRDefault="003A09BA" w:rsidP="009B5B19">
            <w:pPr>
              <w:ind w:firstLine="0"/>
              <w:rPr>
                <w:noProof/>
              </w:rPr>
            </w:pPr>
          </w:p>
        </w:tc>
        <w:tc>
          <w:tcPr>
            <w:tcW w:w="6095" w:type="dxa"/>
          </w:tcPr>
          <w:p w14:paraId="629F05EE" w14:textId="77777777" w:rsidR="003A09BA" w:rsidRPr="00AE2028" w:rsidRDefault="003A09BA" w:rsidP="009B5B19">
            <w:pPr>
              <w:rPr>
                <w:noProof/>
              </w:rPr>
            </w:pPr>
            <m:oMathPara>
              <m:oMath>
                <m:r>
                  <w:rPr>
                    <w:rFonts w:ascii="Cambria Math" w:hAnsi="Cambria Math"/>
                    <w:noProof/>
                  </w:rPr>
                  <m:t>y=φ</m:t>
                </m:r>
                <m:d>
                  <m:dPr>
                    <m:ctrlPr>
                      <w:rPr>
                        <w:rFonts w:ascii="Cambria Math" w:hAnsi="Cambria Math"/>
                        <w:i/>
                        <w:noProof/>
                      </w:rPr>
                    </m:ctrlPr>
                  </m:dPr>
                  <m:e>
                    <m:nary>
                      <m:naryPr>
                        <m:chr m:val="∑"/>
                        <m:limLoc m:val="undOvr"/>
                        <m:ctrlPr>
                          <w:rPr>
                            <w:rFonts w:ascii="Cambria Math" w:hAnsi="Cambria Math"/>
                            <w:i/>
                            <w:noProof/>
                          </w:rPr>
                        </m:ctrlPr>
                      </m:naryPr>
                      <m:sub>
                        <m:r>
                          <w:rPr>
                            <w:rFonts w:ascii="Cambria Math" w:hAnsi="Cambria Math"/>
                            <w:noProof/>
                          </w:rPr>
                          <m:t>i=1</m:t>
                        </m:r>
                      </m:sub>
                      <m:sup>
                        <m:r>
                          <w:rPr>
                            <w:rFonts w:ascii="Cambria Math" w:hAnsi="Cambria Math"/>
                            <w:noProof/>
                          </w:rPr>
                          <m:t>n</m:t>
                        </m:r>
                      </m:sup>
                      <m:e>
                        <m:sSub>
                          <m:sSubPr>
                            <m:ctrlPr>
                              <w:rPr>
                                <w:rFonts w:ascii="Cambria Math" w:hAnsi="Cambria Math"/>
                                <w:i/>
                                <w:noProof/>
                              </w:rPr>
                            </m:ctrlPr>
                          </m:sSubPr>
                          <m:e>
                            <m:r>
                              <w:rPr>
                                <w:rFonts w:ascii="Cambria Math" w:hAnsi="Cambria Math"/>
                                <w:noProof/>
                              </w:rPr>
                              <m:t>w</m:t>
                            </m:r>
                          </m:e>
                          <m:sub>
                            <m:r>
                              <w:rPr>
                                <w:rFonts w:ascii="Cambria Math" w:hAnsi="Cambria Math"/>
                                <w:noProof/>
                              </w:rPr>
                              <m:t>i</m:t>
                            </m:r>
                          </m:sub>
                        </m:sSub>
                      </m:e>
                    </m:nary>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w:rPr>
                        <w:rFonts w:ascii="Cambria Math" w:hAnsi="Cambria Math"/>
                        <w:noProof/>
                      </w:rPr>
                      <m:t>+b</m:t>
                    </m:r>
                  </m:e>
                </m:d>
              </m:oMath>
            </m:oMathPara>
          </w:p>
        </w:tc>
        <w:tc>
          <w:tcPr>
            <w:tcW w:w="1473" w:type="dxa"/>
            <w:vAlign w:val="center"/>
          </w:tcPr>
          <w:p w14:paraId="09B367E3" w14:textId="77777777" w:rsidR="003A09BA" w:rsidRPr="00AE2028" w:rsidRDefault="003A09BA" w:rsidP="009B5B19">
            <w:pPr>
              <w:ind w:firstLine="0"/>
              <w:jc w:val="center"/>
              <w:rPr>
                <w:noProof/>
              </w:rPr>
            </w:pPr>
            <w:r w:rsidRPr="00AE2028">
              <w:t>(</w:t>
            </w:r>
            <w:r>
              <w:t>2</w:t>
            </w:r>
            <w:r w:rsidRPr="00AE2028">
              <w:t>.1)</w:t>
            </w:r>
          </w:p>
        </w:tc>
      </w:tr>
    </w:tbl>
    <w:p w14:paraId="5345F437" w14:textId="77777777" w:rsidR="003A09BA" w:rsidRPr="00AE2028" w:rsidRDefault="003A09BA" w:rsidP="003A09BA">
      <w:pPr>
        <w:pStyle w:val="Kp"/>
      </w:pPr>
      <w:r w:rsidRPr="00AE2028">
        <w:rPr>
          <w:noProof/>
        </w:rPr>
        <w:drawing>
          <wp:inline distT="0" distB="0" distL="0" distR="0" wp14:anchorId="10B7356F" wp14:editId="5F899D9E">
            <wp:extent cx="4229100" cy="2771775"/>
            <wp:effectExtent l="0" t="0" r="0" b="9525"/>
            <wp:docPr id="22"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4229100" cy="2771775"/>
                    </a:xfrm>
                    <a:prstGeom prst="rect">
                      <a:avLst/>
                    </a:prstGeom>
                  </pic:spPr>
                </pic:pic>
              </a:graphicData>
            </a:graphic>
          </wp:inline>
        </w:drawing>
      </w:r>
    </w:p>
    <w:bookmarkStart w:id="9" w:name="_Ref72065428"/>
    <w:p w14:paraId="3DB6C064" w14:textId="77777777" w:rsidR="003A09BA" w:rsidRPr="00AE2028" w:rsidRDefault="003A09BA" w:rsidP="003A09BA">
      <w:pPr>
        <w:pStyle w:val="Caption"/>
      </w:pPr>
      <w:r>
        <w:fldChar w:fldCharType="begin"/>
      </w:r>
      <w:r>
        <w:instrText xml:space="preserve"> STYLEREF 1 \s </w:instrText>
      </w:r>
      <w:r>
        <w:fldChar w:fldCharType="separate"/>
      </w:r>
      <w:r>
        <w:rPr>
          <w:noProof/>
        </w:rPr>
        <w:t>2</w:t>
      </w:r>
      <w:r>
        <w:fldChar w:fldCharType="end"/>
      </w:r>
      <w:r>
        <w:t>.</w:t>
      </w:r>
      <w:fldSimple w:instr=" SEQ ábra \* ARABIC \s 1 ">
        <w:r>
          <w:rPr>
            <w:noProof/>
          </w:rPr>
          <w:t>2</w:t>
        </w:r>
      </w:fldSimple>
      <w:r w:rsidRPr="00AE2028">
        <w:t>. ábra</w:t>
      </w:r>
      <w:bookmarkEnd w:id="9"/>
      <w:r w:rsidRPr="00AE2028">
        <w:t xml:space="preserve"> Perceptron</w:t>
      </w:r>
    </w:p>
    <w:p w14:paraId="26FF9113" w14:textId="77777777" w:rsidR="003A09BA" w:rsidRPr="00F13732" w:rsidRDefault="003A09BA" w:rsidP="003A09BA">
      <w:r w:rsidRPr="00F13732">
        <w:t xml:space="preserve">Az MLP, azaz a </w:t>
      </w:r>
      <w:r w:rsidRPr="00F13732">
        <w:rPr>
          <w:i/>
          <w:iCs/>
        </w:rPr>
        <w:t>multilayer</w:t>
      </w:r>
      <w:r w:rsidRPr="00F13732">
        <w:t xml:space="preserve"> </w:t>
      </w:r>
      <w:r w:rsidRPr="00F13732">
        <w:rPr>
          <w:i/>
          <w:iCs/>
        </w:rPr>
        <w:t>perceptron</w:t>
      </w:r>
      <w:r w:rsidRPr="00F13732">
        <w:t xml:space="preserve"> (a legismertebb neurális hálózat modell) perceptronok összeségéből épül fel, az említett rétegekbe rendezve. A </w:t>
      </w:r>
      <w:r w:rsidRPr="00F13732">
        <w:rPr>
          <w:b/>
          <w:bCs/>
        </w:rPr>
        <w:fldChar w:fldCharType="begin"/>
      </w:r>
      <w:r w:rsidRPr="00F13732">
        <w:rPr>
          <w:b/>
          <w:bCs/>
        </w:rPr>
        <w:instrText xml:space="preserve"> REF _Ref88924933 \h  \* MERGEFORMAT </w:instrText>
      </w:r>
      <w:r w:rsidRPr="00F13732">
        <w:rPr>
          <w:b/>
          <w:bCs/>
        </w:rPr>
      </w:r>
      <w:r w:rsidRPr="00F13732">
        <w:rPr>
          <w:b/>
          <w:bCs/>
        </w:rPr>
        <w:fldChar w:fldCharType="separate"/>
      </w:r>
      <w:r w:rsidRPr="00F002AE">
        <w:rPr>
          <w:b/>
          <w:bCs/>
          <w:noProof/>
        </w:rPr>
        <w:t>2</w:t>
      </w:r>
      <w:r w:rsidRPr="00F002AE">
        <w:rPr>
          <w:b/>
          <w:bCs/>
        </w:rPr>
        <w:t>.</w:t>
      </w:r>
      <w:r w:rsidRPr="00F002AE">
        <w:rPr>
          <w:b/>
          <w:bCs/>
          <w:noProof/>
        </w:rPr>
        <w:t>3</w:t>
      </w:r>
      <w:r w:rsidRPr="00F002AE">
        <w:rPr>
          <w:b/>
          <w:bCs/>
        </w:rPr>
        <w:t>. ábr</w:t>
      </w:r>
      <w:r>
        <w:rPr>
          <w:b/>
          <w:bCs/>
        </w:rPr>
        <w:t>án</w:t>
      </w:r>
      <w:r w:rsidRPr="00F13732">
        <w:rPr>
          <w:b/>
          <w:bCs/>
        </w:rPr>
        <w:fldChar w:fldCharType="end"/>
      </w:r>
      <w:r w:rsidRPr="00F13732">
        <w:t xml:space="preserve"> a kék neuronok alkotják a bemeneti réteget, a zölddel színezettek a rejtett rétegeket és végül a piros neuronok a kimeneti réteget. Rendkívül egyszerű a felépítése, csak előre-csatolt rétegekből épül fel. A bemeneti neuronok nem perceptronok, nincs nem-lineáris aktivációjuk, csak a bemeneti vektort reprezentálják.</w:t>
      </w:r>
    </w:p>
    <w:p w14:paraId="356D4A17" w14:textId="77777777" w:rsidR="003A09BA" w:rsidRDefault="003A09BA" w:rsidP="003A09BA">
      <w:pPr>
        <w:pStyle w:val="Kp"/>
      </w:pPr>
      <w:r w:rsidRPr="00727304">
        <w:rPr>
          <w:noProof/>
        </w:rPr>
        <w:lastRenderedPageBreak/>
        <w:drawing>
          <wp:inline distT="0" distB="0" distL="0" distR="0" wp14:anchorId="3D709C60" wp14:editId="242BF0E2">
            <wp:extent cx="4600575" cy="2733675"/>
            <wp:effectExtent l="0" t="0" r="0" b="9525"/>
            <wp:docPr id="29" name="Ábr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600575" cy="2733675"/>
                    </a:xfrm>
                    <a:prstGeom prst="rect">
                      <a:avLst/>
                    </a:prstGeom>
                  </pic:spPr>
                </pic:pic>
              </a:graphicData>
            </a:graphic>
          </wp:inline>
        </w:drawing>
      </w:r>
    </w:p>
    <w:bookmarkStart w:id="10" w:name="_Ref88924933"/>
    <w:p w14:paraId="3CC01312" w14:textId="77777777" w:rsidR="003A09BA" w:rsidRDefault="003A09BA" w:rsidP="003A09BA">
      <w:pPr>
        <w:pStyle w:val="Caption"/>
      </w:pPr>
      <w:r>
        <w:fldChar w:fldCharType="begin"/>
      </w:r>
      <w:r>
        <w:instrText xml:space="preserve"> STYLEREF 1 \s </w:instrText>
      </w:r>
      <w:r>
        <w:fldChar w:fldCharType="separate"/>
      </w:r>
      <w:r>
        <w:rPr>
          <w:noProof/>
        </w:rPr>
        <w:t>2</w:t>
      </w:r>
      <w:r>
        <w:fldChar w:fldCharType="end"/>
      </w:r>
      <w:r>
        <w:t>.</w:t>
      </w:r>
      <w:fldSimple w:instr=" SEQ ábra \* ARABIC \s 1 ">
        <w:r>
          <w:rPr>
            <w:noProof/>
          </w:rPr>
          <w:t>3</w:t>
        </w:r>
      </w:fldSimple>
      <w:r>
        <w:t>. ábra</w:t>
      </w:r>
      <w:bookmarkEnd w:id="10"/>
      <w:r>
        <w:t xml:space="preserve"> Egy egyszerű multilayer perceptron felépítése</w:t>
      </w:r>
    </w:p>
    <w:p w14:paraId="2FA874A7" w14:textId="77777777" w:rsidR="003A09BA" w:rsidRPr="00AE2028" w:rsidRDefault="003A09BA" w:rsidP="003A09BA">
      <w:r w:rsidRPr="00AE2028">
        <w:t>A neurális hálók leglényegesebb metódusa, a hiba-visszaterjesztési algoritmus (</w:t>
      </w:r>
      <w:r w:rsidRPr="00F13732">
        <w:rPr>
          <w:i/>
          <w:iCs/>
        </w:rPr>
        <w:t>backpropagation</w:t>
      </w:r>
      <w:r w:rsidRPr="00F13732">
        <w:t xml:space="preserve">). Ennek segítségével számolható a veszteség gradiens, mely felhasználásával valósítható meg a hálózat tanítása. Tanuláskor írja </w:t>
      </w:r>
      <w:r w:rsidRPr="00AE2028">
        <w:t>felül a háló a megtanulható paramétereit: például a súlyokat és eltolásokat egy MLP esetében. Tehát ekkor frissül a háló az újonnan megszerzett „tudásával”. Például megfigyeléses tanításkor az általa megjósolt eredményt összehasonlítja a valós (</w:t>
      </w:r>
      <w:r w:rsidRPr="00AE2028">
        <w:rPr>
          <w:i/>
          <w:iCs/>
        </w:rPr>
        <w:t>ground-truth</w:t>
      </w:r>
      <w:r w:rsidRPr="00AE2028">
        <w:t>) értékkel, azaz az elvárt eredménnyel, majd ebből számolunk egy veszteséget/költséget. A veszteségfüggvénnyel azt határozhatjuk meg, hogy ezt miképp tegye, például a veszteség a két érték különbségének L2 normája (vagy más szóval az euklideszi távolságuk) legyen. A tanítás célja ennek a veszteségnek a minimalizálása, vagyis, hogy így a háló kimenete egyre közelebb kerüljön a valós értékhez a lehető legtöbb bemeneti adatra</w:t>
      </w:r>
      <w:r>
        <w:t xml:space="preserve"> nézve</w:t>
      </w:r>
      <w:r w:rsidRPr="00AE2028">
        <w:t xml:space="preserve">. </w:t>
      </w:r>
    </w:p>
    <w:p w14:paraId="6C8FFFB6" w14:textId="77777777" w:rsidR="003A09BA" w:rsidRPr="00AE2028" w:rsidRDefault="003A09BA" w:rsidP="003A09BA">
      <w:r>
        <w:t>Azonban</w:t>
      </w:r>
      <w:r w:rsidRPr="00AE2028">
        <w:t xml:space="preserve"> már a lokális minimum elérése sem egy könnyen elérhető cél, a globális minimum megtalálása pedig egy rendkívül nehéz feladat. Az utóbbi feladat elvégzésére szokás alkalmazni a genetikus algoritmusokat, amelyek bizonyítottan előbb vagy utóbb </w:t>
      </w:r>
      <w:r>
        <w:t xml:space="preserve">(véges időn belül) </w:t>
      </w:r>
      <w:r w:rsidRPr="00AE2028">
        <w:t xml:space="preserve">megtalálják a globális optimumot. Hátrányuk, hogy az egyáltalán nem garantált, hogy ez </w:t>
      </w:r>
      <w:r>
        <w:t xml:space="preserve">emberi mércével </w:t>
      </w:r>
      <w:r w:rsidRPr="00AE2028">
        <w:t xml:space="preserve">belátható időn belül sikerül, valamint ezek az algoritmusok ezen tulajdonságából adódóan igen pazarlóak. Ezeknél gyorsabb konvergenciát mutatnak a gradiens alapú módszerek, cserébe viszont a globális optimumot nem valószínű, hogy képesek megtalálni. Tipikusan a </w:t>
      </w:r>
      <w:r w:rsidRPr="00AE2028">
        <w:lastRenderedPageBreak/>
        <w:t xml:space="preserve">költség/veszteség minimalizálása miatt a neurális hálózatok esetében a negatív gradiens alapú optimalizálást érdemes használni. </w:t>
      </w:r>
    </w:p>
    <w:p w14:paraId="6B51C92C" w14:textId="77777777" w:rsidR="003A09BA" w:rsidRDefault="003A09BA" w:rsidP="003A09BA">
      <w:r w:rsidRPr="00AE2028">
        <w:t xml:space="preserve">A globális optimum megkereséséhez a hálózat hiperparaméterein kell változtatni. Hiperparamétereknek hívjuk azokat a változókat, melyek a hálózat struktúráját definiálják, a tanítás paramétereit állítják stb. Ilyenek például a neuronok és </w:t>
      </w:r>
      <w:r>
        <w:t xml:space="preserve">a </w:t>
      </w:r>
      <w:r w:rsidRPr="00AE2028">
        <w:t>rétegek száma, a veszteségfüggvény típusa, a nem-linearitások típusa, tanulási ráta (</w:t>
      </w:r>
      <w:r w:rsidRPr="00AE2028">
        <w:rPr>
          <w:i/>
          <w:iCs/>
        </w:rPr>
        <w:t>learning</w:t>
      </w:r>
      <w:r w:rsidRPr="00AE2028">
        <w:t xml:space="preserve"> </w:t>
      </w:r>
      <w:r w:rsidRPr="00AE2028">
        <w:rPr>
          <w:i/>
          <w:iCs/>
          <w:u w:val="single"/>
        </w:rPr>
        <w:t>rate</w:t>
      </w:r>
      <w:r w:rsidRPr="00AE2028">
        <w:t xml:space="preserve">), epochok száma és még megannyi más. Az optimum megtalálását legegyszerűbben kézi próbálkozásokkal lehet elérni, bizonyos előismeretek alapján lehet sejteni (valamint ökölszabályok követését is érdemes figyelembe venni), hogy bizonyos paramétereket milyen nagyságrendben érdemes megválasztani stb. </w:t>
      </w:r>
    </w:p>
    <w:p w14:paraId="3B9F9818" w14:textId="77777777" w:rsidR="003A09BA" w:rsidRDefault="003A09BA" w:rsidP="003A09BA">
      <w:r>
        <w:t>Ennél s</w:t>
      </w:r>
      <w:r w:rsidRPr="00AE2028">
        <w:t>zofisztikáltabb megoldás az evolúciós algoritmusok használata, tehát ismét előkerülnek a genetikus algoritmusok. Ebben az esetben már érdemesebb felhasználni azt a képességüket, hogy képesek megtalálni a globális optimumot</w:t>
      </w:r>
      <w:r>
        <w:t>, u</w:t>
      </w:r>
      <w:r w:rsidRPr="00AE2028">
        <w:t>gyanis a hiperparaméterek száma sok-sok nagyságrenddel kisebb, mint a hálózat (tanulható) paraméter</w:t>
      </w:r>
      <w:r>
        <w:t xml:space="preserve"> terének</w:t>
      </w:r>
      <w:r w:rsidRPr="00AE2028">
        <w:t xml:space="preserve"> dimenziója. Például amíg egy egyszerűbb hálónak 10-20 hiperparamétere van, addig tipikusan több millió paramétere. Egy ilyen </w:t>
      </w:r>
      <w:r>
        <w:t xml:space="preserve">neuroevolúciós </w:t>
      </w:r>
      <w:r w:rsidRPr="00AE2028">
        <w:t>megoldásra példa a NEAT algoritmus, ahol a populáció egyedei, melyek szaporodnak, mutálódnak, elpusztulnak, azok egy-egy neurális hálózatok, különböző génekkel (hiperparaméterekkel, topológiákkal). A globális optimumnál található egyed(ek), azaz amikor például legkisebb az általánosítási hiba (az új adatokon mért veszteség) vagy legpontosabb a kimenet (egy általunk bevezetett mérőszám</w:t>
      </w:r>
      <w:r>
        <w:t xml:space="preserve">, </w:t>
      </w:r>
      <w:r w:rsidRPr="006A7563">
        <w:t>KPI</w:t>
      </w:r>
      <w:r w:rsidRPr="00AE2028">
        <w:t xml:space="preserve"> alapján), lesz a választott hiperparaméterű hálónk. </w:t>
      </w:r>
    </w:p>
    <w:p w14:paraId="749A94FA" w14:textId="77777777" w:rsidR="003A09BA" w:rsidRPr="00AE2028" w:rsidRDefault="003A09BA" w:rsidP="003A09BA">
      <w:r w:rsidRPr="00AE2028">
        <w:t>Egy másik nem ennyire bonyolult megoldás a Bayes optimalizáció, mely egy iteratív eljárás függvények optimalizálására, leginkább a kimenet maximalizálására. Így használhatjuk a háló tanításakor a pontosság maximalizáláshoz, miközben iteratívan keresi az algoritmus az optimális hiperparaméter beállítást. Ez is egy globális optimumot megtaláló metódus.</w:t>
      </w:r>
    </w:p>
    <w:p w14:paraId="695226DD" w14:textId="77777777" w:rsidR="003A09BA" w:rsidRPr="00AE2028" w:rsidRDefault="003A09BA" w:rsidP="003A09BA">
      <w:r w:rsidRPr="00AE2028">
        <w:t xml:space="preserve">Tanítás közben az ún. optimalizáló feladata, hogy minimalizálja a veszteséget a súlyok és eltolások frissítésével. Mint említettem többnyire negatív gradiens alapú algoritmusokat szokás használni. Ezek mind a költségfüggvény háló paraméterei szerinti deriváltjait számítják, majd egy konstans vagy adaptívan változó lépéshosszal lépnek a </w:t>
      </w:r>
      <w:r w:rsidRPr="00F13732">
        <w:t xml:space="preserve">hibafelületen a kiszámolt </w:t>
      </w:r>
      <w:r w:rsidRPr="00AE2028">
        <w:t xml:space="preserve">gradiens irányába, a szerinte megfelelő irányban változtatva a háló paramétereit. </w:t>
      </w:r>
    </w:p>
    <w:p w14:paraId="0FA9E9CB" w14:textId="77777777" w:rsidR="003A09BA" w:rsidRPr="00AE2028" w:rsidRDefault="003A09BA" w:rsidP="003A09BA">
      <w:r w:rsidRPr="00AE2028">
        <w:lastRenderedPageBreak/>
        <w:t xml:space="preserve">Az optimalizáló a veszteség gradiens kiszámításához használja fel a hiba-visszaterjesztési algoritmust. </w:t>
      </w:r>
      <w:r>
        <w:t>Az elnevezés onnan ered, hogy a módszer</w:t>
      </w:r>
      <w:r w:rsidRPr="00AE2028">
        <w:t xml:space="preserve"> a kimenettől visszafelé rétegenként számolja ki a veszteség deriváltjait (az adott paraméterek szerint) egészen a háló a bemenetéig. Így végül megkap</w:t>
      </w:r>
      <w:r>
        <w:t>j</w:t>
      </w:r>
      <w:r w:rsidRPr="00AE2028">
        <w:t>a, hogy milyen mértékben függ a kimenet (a veszteség) a bemenettől</w:t>
      </w:r>
      <w:r>
        <w:t xml:space="preserve"> vagy a paraméterektől</w:t>
      </w:r>
      <w:r w:rsidRPr="00AE2028">
        <w:t xml:space="preserve">. Egyszerűbben fogalmazva: Az optimalizáló a kimeneti réteg aktivációján változtatni csak úgy tud, hogy vagy változtat a kimeneti réteg súlyain és az eltoláson, vagy az előző réteg aktivációján (lásd </w:t>
      </w:r>
      <w:r>
        <w:t>2</w:t>
      </w:r>
      <w:r w:rsidRPr="00AE2028">
        <w:t>.1 egyenlet). De az előző réteg aktivációján csak úgy tud változtatni, hogy változtatja az adott réteg súlyait és eltolását vagy az azt megelőző réteg aktivációját és így tovább. Egészen a bemeneti rétegig láncszabállyal képezi a veszteség gradienseit.</w:t>
      </w:r>
    </w:p>
    <w:p w14:paraId="047ACDBE" w14:textId="77777777" w:rsidR="003A09BA" w:rsidRPr="00AE2028" w:rsidRDefault="003A09BA" w:rsidP="003A09BA">
      <w:r w:rsidRPr="00AE2028">
        <w:t xml:space="preserve">A neurális hálózatok tanítását szakaszokra osztják fel, melyek mérete a tanító adathalmaz függvényében </w:t>
      </w:r>
      <w:r w:rsidRPr="00F13732">
        <w:t xml:space="preserve">változik. Ugyanis, ha a háló tanulható paramétereit minden egyes adat után írnánk felül, akkor a tanítás pontatlan lenne. Ha viszont csak a teljes adatsor után frissítenénk a paramétereket, akkor a hálózat nagyon lassan konvergálna egy optimális állapotba. Éppen ezért az adatokat csoportosítják, úgynevezett batch-ekbe (gyakran </w:t>
      </w:r>
      <w:r w:rsidRPr="00F13732">
        <w:rPr>
          <w:i/>
          <w:iCs/>
        </w:rPr>
        <w:t>mini-batch</w:t>
      </w:r>
      <w:r w:rsidRPr="00F13732">
        <w:t xml:space="preserve">-nek is nevezik) rendezik, és ezt az adatcsomagot adják be a hálónak, így kisebb a veszteség varianciája, de reális időn belül konvergálna a tanítás. Először az egész adathalmazt felbontjuk azonos méretű (tipikusan 4 hatványai, ami a </w:t>
      </w:r>
      <w:r w:rsidRPr="00AE2028">
        <w:t xml:space="preserve">GPU-k felépítése miatt alakult így) batchekre. Miután egy batch adatra kiszámolta a háló a kimeneteit és a veszteséget, frissíti a paramétereit. Egy teljes ciklust, amikor az összes batch végig ment a hálón - vagyis a háló találkozott már az összes tanításra szánt adattal - hívjuk egy epochnak. Tehát, ha 10 epoch-ot szeretnénk futtatni tanításkor, és a 100 képből álló adathalmazunkat felbontjuk 20 méretű batchekre, akkor minden adattal pontosan tízszer találkozott a neurális háló és összesen ötvenszer frissítette a paramétereit. </w:t>
      </w:r>
    </w:p>
    <w:p w14:paraId="76339FF4" w14:textId="77777777" w:rsidR="003A09BA" w:rsidRDefault="003A09BA" w:rsidP="003A09BA">
      <w:r w:rsidRPr="00AE2028">
        <w:t xml:space="preserve">Neurális hálózat nem csak perceptronokból épülhet fel, később látni fogjuk, hogy bármiből lehet neurális hálózatot építeni, mely eleget tesz azon kritériumoknak, hogy képes a bemenetből kiszámolni egy kimenetet (ez evidens) és képes legyen a hiba-visszaterjesztésre (tehát minden elemének differenciálhatónak kell lennie). Néhány ilyen fontos struktúra például a konvolúciós hálók (CNN – Convolutional Neural Network) és a visszacsatolt hálók (RNN – Recurrent Neural Network). </w:t>
      </w:r>
    </w:p>
    <w:p w14:paraId="358C3ABE" w14:textId="77777777" w:rsidR="003A09BA" w:rsidRDefault="003A09BA" w:rsidP="003A09BA">
      <w:r w:rsidRPr="00AE2028">
        <w:t xml:space="preserve">A dolgozatom specifikus témája miatt ennél több neurális hálózatokkal kapcsolatos témát nem érdemes érinteni, mert nem lényeges foglalkozni például a </w:t>
      </w:r>
      <w:r>
        <w:lastRenderedPageBreak/>
        <w:t xml:space="preserve">reziduális hálókkal, a </w:t>
      </w:r>
      <w:r w:rsidRPr="00AE2028">
        <w:t xml:space="preserve">regularizációs eljárásokkal, az </w:t>
      </w:r>
      <w:r w:rsidRPr="00AE2028">
        <w:rPr>
          <w:i/>
          <w:iCs/>
        </w:rPr>
        <w:t>over-fitting</w:t>
      </w:r>
      <w:r w:rsidRPr="00AE2028">
        <w:t xml:space="preserve"> és </w:t>
      </w:r>
      <w:r>
        <w:t xml:space="preserve">további hasonló </w:t>
      </w:r>
      <w:r w:rsidRPr="00AE2028">
        <w:t>jelenségekkel a megerősítéses tanulás esetében.</w:t>
      </w:r>
    </w:p>
    <w:p w14:paraId="5FB66277" w14:textId="77777777" w:rsidR="003A09BA" w:rsidRPr="000713CF" w:rsidRDefault="003A09BA" w:rsidP="003A09BA">
      <w:pPr>
        <w:pStyle w:val="Heading3"/>
      </w:pPr>
      <w:bookmarkStart w:id="11" w:name="_Toc90604090"/>
      <w:r>
        <w:t>Konvolúciós neurális hálózatok</w:t>
      </w:r>
      <w:bookmarkEnd w:id="11"/>
    </w:p>
    <w:p w14:paraId="72EC4818" w14:textId="77777777" w:rsidR="003A09BA" w:rsidRDefault="003A09BA" w:rsidP="003A09BA">
      <w:r>
        <w:t xml:space="preserve">Egy háló bemenete többnyire nem csak egy skalár vagy egy független elemekből álló vektor, hanem egy tenzor, melynek elemei nem függetlenek egymástól (például egy kép). Ekkor, ha egy egyszerű lineáris réteg lenne a bemeneti réteg, lemondanánk a térbeli információkról, mivel az egymás melletti pixeleket, amelyek egyébként összefüggenek, egymástól függetlenül dolgoznánk fel őket, az összes pixelt ugyanúgy kezelné a háló. Erre megoldást nyújtanak a konvolúciós neurális hálózatok (CNN), ahol nem lesz minden neuron hatással mindegyikre, hanem csak bizonyos (lokális) neuronokra. A ritkább kapcsolat következménye a konvolúciós rétegek másik nagy előnye, hogy nagyságrendekkel kevesebb paraméterre van szükség. Például egy színes full HD kép feldolgozása esetén az első réteg </w:t>
      </w:r>
      <m:oMath>
        <m:r>
          <w:rPr>
            <w:rFonts w:ascii="Cambria Math" w:hAnsi="Cambria Math"/>
          </w:rPr>
          <m:t>1920×1080×3</m:t>
        </m:r>
      </m:oMath>
      <w:r>
        <w:t xml:space="preserve">, azaz kb. 6 millió neuronból kell, hogy álljon. Ha a következő réteg csak 1000 neuronból is áll, már akkor 6 milliárd súlyról beszélünk. A sok paraméter hátránya a lassabb tanításon kívül a nehezebb tárolás és az over-fitting valószínűségének a növekedése. </w:t>
      </w:r>
    </w:p>
    <w:p w14:paraId="6D96AAE4" w14:textId="77777777" w:rsidR="003A09BA" w:rsidRPr="00CE1C98" w:rsidRDefault="003A09BA" w:rsidP="003A09BA">
      <w:r w:rsidRPr="00757CCA">
        <w:rPr>
          <w:color w:val="000000" w:themeColor="text1"/>
        </w:rPr>
        <w:t>A réteg úgy működik, mint egy konvolúciós szűrő (igazából, mint egy keresztkorrelációs szűrő</w:t>
      </w:r>
      <w:r w:rsidRPr="00CE1C98">
        <w:t xml:space="preserve">), vagyis egy (többnyire) négyzetes ablakkal, avagy kernellel végrehajtunk egy konvolúciót a kép egy azonos méretű tartományán (2.2 egyenlet). A számítás eredménye egy skalár, melyet az új képen azon a koordinátán helyezünk el, mely a szűrőablak közepe (általában páratlan elemű a kernel az egyértelmű számolás miatt). A kernelt végig léptetve a képen megkapjuk az </w:t>
      </w:r>
      <m:oMath>
        <m:sSup>
          <m:sSupPr>
            <m:ctrlPr>
              <w:rPr>
                <w:rFonts w:ascii="Cambria Math" w:hAnsi="Cambria Math"/>
                <w:i/>
              </w:rPr>
            </m:ctrlPr>
          </m:sSupPr>
          <m:e>
            <m:r>
              <w:rPr>
                <w:rFonts w:ascii="Cambria Math" w:hAnsi="Cambria Math"/>
              </w:rPr>
              <m:t>I</m:t>
            </m:r>
          </m:e>
          <m:sup>
            <m:r>
              <w:rPr>
                <w:rFonts w:ascii="Cambria Math" w:hAnsi="Cambria Math"/>
              </w:rPr>
              <m:t>*</m:t>
            </m:r>
          </m:sup>
        </m:sSup>
      </m:oMath>
      <w:r w:rsidRPr="00CE1C98">
        <w:t xml:space="preserve"> szűrt képet.</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CE1C98" w14:paraId="486226FA" w14:textId="77777777" w:rsidTr="009B5B19">
        <w:trPr>
          <w:trHeight w:val="289"/>
        </w:trPr>
        <w:tc>
          <w:tcPr>
            <w:tcW w:w="1111" w:type="dxa"/>
            <w:vAlign w:val="center"/>
          </w:tcPr>
          <w:p w14:paraId="4826D581" w14:textId="77777777" w:rsidR="003A09BA" w:rsidRPr="00CE1C98" w:rsidRDefault="003A09BA" w:rsidP="009B5B19">
            <w:pPr>
              <w:ind w:firstLine="0"/>
              <w:jc w:val="center"/>
              <w:rPr>
                <w:noProof/>
              </w:rPr>
            </w:pPr>
          </w:p>
        </w:tc>
        <w:tc>
          <w:tcPr>
            <w:tcW w:w="6246" w:type="dxa"/>
            <w:vAlign w:val="center"/>
          </w:tcPr>
          <w:p w14:paraId="14D98644" w14:textId="77777777" w:rsidR="003A09BA" w:rsidRPr="00CE1C98" w:rsidRDefault="00594BBB" w:rsidP="009B5B19">
            <w:pPr>
              <w:jc w:val="center"/>
            </w:pPr>
            <m:oMathPara>
              <m:oMath>
                <m:sSup>
                  <m:sSupPr>
                    <m:ctrlPr>
                      <w:rPr>
                        <w:rFonts w:ascii="Cambria Math" w:hAnsi="Cambria Math"/>
                        <w:i/>
                      </w:rPr>
                    </m:ctrlPr>
                  </m:sSupPr>
                  <m:e>
                    <m:r>
                      <w:rPr>
                        <w:rFonts w:ascii="Cambria Math" w:hAnsi="Cambria Math"/>
                      </w:rPr>
                      <m:t>I</m:t>
                    </m:r>
                  </m:e>
                  <m:sup>
                    <m:r>
                      <w:rPr>
                        <w:rFonts w:ascii="Cambria Math" w:hAnsi="Cambria Math"/>
                      </w:rPr>
                      <m:t>*</m:t>
                    </m:r>
                  </m:sup>
                </m:sSup>
                <m:d>
                  <m:dPr>
                    <m:begChr m:val="["/>
                    <m:endChr m:val="]"/>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r>
                      <w:rPr>
                        <w:rFonts w:ascii="Cambria Math" w:hAnsi="Cambria Math"/>
                      </w:rPr>
                      <m:t>k*I</m:t>
                    </m:r>
                  </m:e>
                </m:d>
                <m:r>
                  <w:rPr>
                    <w:rFonts w:ascii="Cambria Math" w:hAnsi="Cambria Math"/>
                  </w:rPr>
                  <m:t>=</m:t>
                </m:r>
                <m:nary>
                  <m:naryPr>
                    <m:chr m:val="∑"/>
                    <m:limLoc m:val="undOvr"/>
                    <m:ctrlPr>
                      <w:rPr>
                        <w:rFonts w:ascii="Cambria Math" w:hAnsi="Cambria Math"/>
                        <w:i/>
                      </w:rPr>
                    </m:ctrlPr>
                  </m:naryPr>
                  <m:sub>
                    <m:r>
                      <w:rPr>
                        <w:rFonts w:ascii="Cambria Math" w:hAnsi="Cambria Math"/>
                      </w:rPr>
                      <m:t>u=-N</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v=-N</m:t>
                        </m:r>
                      </m:sub>
                      <m:sup>
                        <m:r>
                          <w:rPr>
                            <w:rFonts w:ascii="Cambria Math" w:hAnsi="Cambria Math"/>
                          </w:rPr>
                          <m:t>N</m:t>
                        </m:r>
                      </m:sup>
                      <m:e>
                        <m:r>
                          <w:rPr>
                            <w:rFonts w:ascii="Cambria Math" w:hAnsi="Cambria Math"/>
                          </w:rPr>
                          <m:t>k</m:t>
                        </m:r>
                        <m:d>
                          <m:dPr>
                            <m:begChr m:val="["/>
                            <m:endChr m:val="]"/>
                            <m:ctrlPr>
                              <w:rPr>
                                <w:rFonts w:ascii="Cambria Math" w:hAnsi="Cambria Math"/>
                                <w:i/>
                              </w:rPr>
                            </m:ctrlPr>
                          </m:dPr>
                          <m:e>
                            <m:r>
                              <w:rPr>
                                <w:rFonts w:ascii="Cambria Math" w:hAnsi="Cambria Math"/>
                              </w:rPr>
                              <m:t>u,v</m:t>
                            </m:r>
                          </m:e>
                        </m:d>
                        <m:r>
                          <w:rPr>
                            <w:rFonts w:ascii="Cambria Math" w:hAnsi="Cambria Math"/>
                          </w:rPr>
                          <m:t>∙I</m:t>
                        </m:r>
                        <m:d>
                          <m:dPr>
                            <m:begChr m:val="["/>
                            <m:endChr m:val="]"/>
                            <m:ctrlPr>
                              <w:rPr>
                                <w:rFonts w:ascii="Cambria Math" w:hAnsi="Cambria Math"/>
                                <w:i/>
                              </w:rPr>
                            </m:ctrlPr>
                          </m:dPr>
                          <m:e>
                            <m:r>
                              <w:rPr>
                                <w:rFonts w:ascii="Cambria Math" w:hAnsi="Cambria Math"/>
                              </w:rPr>
                              <m:t>x-u,y-v</m:t>
                            </m:r>
                          </m:e>
                        </m:d>
                      </m:e>
                    </m:nary>
                  </m:e>
                </m:nary>
              </m:oMath>
            </m:oMathPara>
          </w:p>
        </w:tc>
        <w:tc>
          <w:tcPr>
            <w:tcW w:w="1443" w:type="dxa"/>
            <w:vAlign w:val="center"/>
          </w:tcPr>
          <w:p w14:paraId="78008E5B" w14:textId="77777777" w:rsidR="003A09BA" w:rsidRPr="00CE1C98" w:rsidRDefault="003A09BA" w:rsidP="009B5B19">
            <w:pPr>
              <w:ind w:firstLine="0"/>
              <w:jc w:val="center"/>
            </w:pPr>
            <w:r w:rsidRPr="00CE1C98">
              <w:t>(2.2)</w:t>
            </w:r>
          </w:p>
        </w:tc>
      </w:tr>
    </w:tbl>
    <w:p w14:paraId="787E30A4" w14:textId="77777777" w:rsidR="003A09BA" w:rsidRPr="00CE1C98" w:rsidRDefault="003A09BA" w:rsidP="003A09BA">
      <w:pPr>
        <w:ind w:firstLine="0"/>
      </w:pPr>
    </w:p>
    <w:p w14:paraId="1C1CEC08" w14:textId="77777777" w:rsidR="003A09BA" w:rsidRDefault="003A09BA" w:rsidP="003A09BA">
      <w:r w:rsidRPr="00CE1C98">
        <w:t xml:space="preserve">A réteg egy jellemző detektort valósít, minden egyes jellemzőt egy adott szűrővel képes detektálni. Ezeket a szűrőket tanulja meg a háló, melyek az egyes jellemzőknél a hozzá tartozó szűrés után </w:t>
      </w:r>
      <w:r>
        <w:t xml:space="preserve">maximális lesz az aktiváció. Például egy arcfelismerő háló tanítása során kialakul egy olyan szűrő, ami ott ad maximum aktivációt, ahol talál egy szemet. Korábban már említtetettem, hogy az első réteg a kép </w:t>
      </w:r>
      <w:r>
        <w:lastRenderedPageBreak/>
        <w:t xml:space="preserve">pixelei közti alacsony szintű összefüggéseit tanulja meg, például élek, sarkok, görbeszakaszok. A második réteg ennek az aktivációs térképét kapja bemenetként, itt tehát ezek a képjellemzők közti összefüggéseit tanulja meg. Így tovább haladva egyre komplexebb jellemzőket lesz képes figyelembe venni (lásd </w:t>
      </w:r>
      <w:r w:rsidRPr="007179A5">
        <w:rPr>
          <w:b/>
          <w:bCs/>
        </w:rPr>
        <w:fldChar w:fldCharType="begin"/>
      </w:r>
      <w:r w:rsidRPr="007179A5">
        <w:rPr>
          <w:b/>
          <w:bCs/>
        </w:rPr>
        <w:instrText xml:space="preserve"> REF _Ref88512848 \h </w:instrText>
      </w:r>
      <w:r>
        <w:rPr>
          <w:b/>
          <w:bCs/>
        </w:rPr>
        <w:instrText xml:space="preserve"> \* MERGEFORMAT </w:instrText>
      </w:r>
      <w:r w:rsidRPr="007179A5">
        <w:rPr>
          <w:b/>
          <w:bCs/>
        </w:rPr>
      </w:r>
      <w:r w:rsidRPr="007179A5">
        <w:rPr>
          <w:b/>
          <w:bCs/>
        </w:rPr>
        <w:fldChar w:fldCharType="separate"/>
      </w:r>
      <w:r w:rsidRPr="00F002AE">
        <w:rPr>
          <w:b/>
          <w:bCs/>
          <w:noProof/>
        </w:rPr>
        <w:t>2</w:t>
      </w:r>
      <w:r w:rsidRPr="00F002AE">
        <w:rPr>
          <w:b/>
          <w:bCs/>
        </w:rPr>
        <w:t>.</w:t>
      </w:r>
      <w:r w:rsidRPr="00F002AE">
        <w:rPr>
          <w:b/>
          <w:bCs/>
          <w:noProof/>
        </w:rPr>
        <w:t>4</w:t>
      </w:r>
      <w:r w:rsidRPr="00F002AE">
        <w:rPr>
          <w:b/>
          <w:bCs/>
        </w:rPr>
        <w:t>. ábra</w:t>
      </w:r>
      <w:r w:rsidRPr="007179A5">
        <w:rPr>
          <w:b/>
          <w:bCs/>
        </w:rPr>
        <w:fldChar w:fldCharType="end"/>
      </w:r>
      <w:r>
        <w:t xml:space="preserve">). Az előbbi példát nézve egy későbbi rétegben a szűrők már a szempárakat, szájakat, füleket képesek detektálni. Az azt következő réteg meg ezek alapján megtalálja az arcot, mert megtanulta, hogy általában ezek milyen elrendezésben szoktak lenni egymáshoz képest. A fenti számolós példára visszatérve így, ha kell 1000 szűrő, amelyek például </w:t>
      </w:r>
      <m:oMath>
        <m:r>
          <w:rPr>
            <w:rFonts w:ascii="Cambria Math" w:hAnsi="Cambria Math"/>
          </w:rPr>
          <m:t>7×7</m:t>
        </m:r>
      </m:oMath>
      <w:r>
        <w:t xml:space="preserve">-esek, akkor csak </w:t>
      </w:r>
      <m:oMath>
        <m:r>
          <w:rPr>
            <w:rFonts w:ascii="Cambria Math" w:hAnsi="Cambria Math"/>
          </w:rPr>
          <m:t>1000×3×7×7</m:t>
        </m:r>
      </m:oMath>
      <w:r>
        <w:t>, tehát csak 140 ezer súly van a több, mint 6 milliárd helyett.</w:t>
      </w:r>
    </w:p>
    <w:p w14:paraId="1C97AA7A" w14:textId="77777777" w:rsidR="003A09BA" w:rsidRDefault="003A09BA" w:rsidP="003A09BA">
      <w:pPr>
        <w:pStyle w:val="Kp"/>
      </w:pPr>
      <w:r>
        <w:rPr>
          <w:noProof/>
        </w:rPr>
        <w:drawing>
          <wp:inline distT="0" distB="0" distL="0" distR="0" wp14:anchorId="44C4D80E" wp14:editId="4EA175A4">
            <wp:extent cx="5401310" cy="2158365"/>
            <wp:effectExtent l="0" t="0" r="889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1310" cy="2158365"/>
                    </a:xfrm>
                    <a:prstGeom prst="rect">
                      <a:avLst/>
                    </a:prstGeom>
                    <a:noFill/>
                    <a:ln>
                      <a:noFill/>
                    </a:ln>
                  </pic:spPr>
                </pic:pic>
              </a:graphicData>
            </a:graphic>
          </wp:inline>
        </w:drawing>
      </w:r>
    </w:p>
    <w:bookmarkStart w:id="12" w:name="_Ref88512848"/>
    <w:bookmarkStart w:id="13" w:name="_Ref88512818"/>
    <w:p w14:paraId="0173CD4F" w14:textId="77777777" w:rsidR="003A09BA" w:rsidRDefault="003A09BA" w:rsidP="003A09BA">
      <w:pPr>
        <w:pStyle w:val="Caption"/>
      </w:pPr>
      <w:r>
        <w:fldChar w:fldCharType="begin"/>
      </w:r>
      <w:r>
        <w:instrText xml:space="preserve"> STYLEREF 1 \s </w:instrText>
      </w:r>
      <w:r>
        <w:fldChar w:fldCharType="separate"/>
      </w:r>
      <w:r>
        <w:rPr>
          <w:noProof/>
        </w:rPr>
        <w:t>2</w:t>
      </w:r>
      <w:r>
        <w:fldChar w:fldCharType="end"/>
      </w:r>
      <w:r>
        <w:t>.</w:t>
      </w:r>
      <w:fldSimple w:instr=" SEQ ábra \* ARABIC \s 1 ">
        <w:r>
          <w:rPr>
            <w:noProof/>
          </w:rPr>
          <w:t>4</w:t>
        </w:r>
      </w:fldSimple>
      <w:r>
        <w:t>. ábra</w:t>
      </w:r>
      <w:bookmarkEnd w:id="12"/>
      <w:r>
        <w:t xml:space="preserve"> </w:t>
      </w:r>
      <w:bookmarkEnd w:id="13"/>
      <w:r>
        <w:t>Jellemzőkre rátanult szűrők</w:t>
      </w:r>
    </w:p>
    <w:p w14:paraId="52981203" w14:textId="77777777" w:rsidR="003A09BA" w:rsidRDefault="003A09BA" w:rsidP="003A09BA">
      <w:r>
        <w:t>Az egyik legfontosabb hiperparamétere a konvolúciós rétegnek a mélysége, mely a szűrők számát jelenti (</w:t>
      </w:r>
      <m:oMath>
        <m:r>
          <w:rPr>
            <w:rFonts w:ascii="Cambria Math" w:hAnsi="Cambria Math"/>
          </w:rPr>
          <m:t>N</m:t>
        </m:r>
      </m:oMath>
      <w:r>
        <w:t xml:space="preserve">). Így a bemeneti </w:t>
      </w:r>
      <m:oMath>
        <m:r>
          <w:rPr>
            <w:rFonts w:ascii="Cambria Math" w:hAnsi="Cambria Math"/>
          </w:rPr>
          <m:t>C</m:t>
        </m:r>
      </m:oMath>
      <w:r>
        <w:t xml:space="preserve"> csatornás tenzor </w:t>
      </w:r>
      <m:oMath>
        <m:r>
          <w:rPr>
            <w:rFonts w:ascii="Cambria Math" w:hAnsi="Cambria Math"/>
          </w:rPr>
          <m:t>N</m:t>
        </m:r>
      </m:oMath>
      <w:r>
        <w:t xml:space="preserve"> csatornás lesz a szűrés után. Fontos hiperparaméterek még a szűrő kernelek méretei, a keretezés vastagsága (</w:t>
      </w:r>
      <w:r w:rsidRPr="0051503A">
        <w:rPr>
          <w:i/>
          <w:iCs/>
        </w:rPr>
        <w:t>padding</w:t>
      </w:r>
      <w:r>
        <w:t>), a kernel léptetésének mértéke (</w:t>
      </w:r>
      <w:r w:rsidRPr="0051503A">
        <w:rPr>
          <w:i/>
          <w:iCs/>
        </w:rPr>
        <w:t>stride</w:t>
      </w:r>
      <w:r>
        <w:t>) és a dilatáció. Ezekkel beállíthatjuk, hogy hogyan változzanak a kép (tenzor) térbeli dimenziói, vagyis a szélessége és magassága. Tipikusan úgy állítják be ezeket, hogy ne változzanak a térbeli dimenziók, de elterjedt módszer még a leskálázó (</w:t>
      </w:r>
      <w:r w:rsidRPr="00AD435C">
        <w:rPr>
          <w:i/>
          <w:iCs/>
        </w:rPr>
        <w:t>strided</w:t>
      </w:r>
      <w:r>
        <w:t xml:space="preserve">) konvolúció is. Ezenkívül a csatorna szám is változtatható egy </w:t>
      </w:r>
      <m:oMath>
        <m:r>
          <w:rPr>
            <w:rFonts w:ascii="Cambria Math" w:hAnsi="Cambria Math"/>
          </w:rPr>
          <m:t>1×1</m:t>
        </m:r>
      </m:oMath>
      <w:r>
        <w:t>-es konvolúció esetén. Ilyet valósítanak meg a tömörítő (</w:t>
      </w:r>
      <w:r w:rsidRPr="006F685A">
        <w:rPr>
          <w:i/>
          <w:iCs/>
        </w:rPr>
        <w:t>bottleneck</w:t>
      </w:r>
      <w:r>
        <w:t xml:space="preserve">) rétegek, melyek egyszerűen csak lecsökkentik a csatornaszámot, majd a számításigényesebb műveletek elvégzése után visszatérnek az eredeti csatornaszámhoz, a térbeli méreteket meghagyva. </w:t>
      </w:r>
    </w:p>
    <w:p w14:paraId="2EF7CD6A" w14:textId="77777777" w:rsidR="003A09BA" w:rsidRPr="00CE1C98" w:rsidRDefault="003A09BA" w:rsidP="003A09BA">
      <w:r w:rsidRPr="00CE1C98">
        <w:t>Fontos megemlíteni még, hogy a konvolúció lineáris művelet, így továbbra is szükség van a szűrés után nem-lineáris aktivációra. Tipikusan ReLU-t (</w:t>
      </w:r>
      <w:r w:rsidRPr="00CE1C98">
        <w:rPr>
          <w:i/>
          <w:iCs/>
        </w:rPr>
        <w:t xml:space="preserve">Rectified Linear </w:t>
      </w:r>
      <w:r w:rsidRPr="00CE1C98">
        <w:rPr>
          <w:i/>
          <w:iCs/>
        </w:rPr>
        <w:lastRenderedPageBreak/>
        <w:t>Unit</w:t>
      </w:r>
      <w:r w:rsidRPr="00CE1C98">
        <w:t xml:space="preserve">), vagy annak különböző variánsait szokták alkalmazni. Ez a függvény egészen egyszerűen a kimenet minden negatív elemét nullába állítja, míg a pozitív értékeket változatlanul hagyja: </w:t>
      </w:r>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0,x</m:t>
                </m:r>
              </m:e>
            </m:d>
          </m:e>
        </m:func>
      </m:oMath>
      <w:r w:rsidRPr="00CE1C98">
        <w:t>.</w:t>
      </w:r>
    </w:p>
    <w:p w14:paraId="73903605" w14:textId="77777777" w:rsidR="003A09BA" w:rsidRDefault="003A09BA" w:rsidP="003A09BA">
      <w:pPr>
        <w:pStyle w:val="Kp"/>
      </w:pPr>
      <w:r w:rsidRPr="005641C6">
        <w:rPr>
          <w:noProof/>
        </w:rPr>
        <w:drawing>
          <wp:inline distT="0" distB="0" distL="0" distR="0" wp14:anchorId="232AE547" wp14:editId="3FAAA052">
            <wp:extent cx="3295854" cy="2885704"/>
            <wp:effectExtent l="0" t="0" r="0" b="0"/>
            <wp:docPr id="27" name="Ábr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302794" cy="2891781"/>
                    </a:xfrm>
                    <a:prstGeom prst="rect">
                      <a:avLst/>
                    </a:prstGeom>
                  </pic:spPr>
                </pic:pic>
              </a:graphicData>
            </a:graphic>
          </wp:inline>
        </w:drawing>
      </w:r>
    </w:p>
    <w:p w14:paraId="7E7547D6" w14:textId="77777777" w:rsidR="003A09BA" w:rsidRDefault="003A09BA" w:rsidP="003A09BA">
      <w:pPr>
        <w:pStyle w:val="Caption"/>
      </w:pPr>
      <w:fldSimple w:instr=" STYLEREF 1 \s ">
        <w:r>
          <w:rPr>
            <w:noProof/>
          </w:rPr>
          <w:t>2</w:t>
        </w:r>
      </w:fldSimple>
      <w:r>
        <w:t>.</w:t>
      </w:r>
      <w:fldSimple w:instr=" SEQ ábra \* ARABIC \s 1 ">
        <w:r>
          <w:rPr>
            <w:noProof/>
          </w:rPr>
          <w:t>5</w:t>
        </w:r>
      </w:fldSimple>
      <w:r>
        <w:t xml:space="preserve">. ábra </w:t>
      </w:r>
      <w:r w:rsidRPr="00CE1C98">
        <w:t>Konvolúció, 1-es léptetéssel és nullákkal való keretezéssel</w:t>
      </w:r>
    </w:p>
    <w:p w14:paraId="7451DDD7" w14:textId="77777777" w:rsidR="003A09BA" w:rsidRDefault="003A09BA" w:rsidP="003A09BA">
      <w:r>
        <w:t xml:space="preserve">A leskálázásra alkalmazott népszerű eljárás még a </w:t>
      </w:r>
      <w:r w:rsidRPr="00407F68">
        <w:rPr>
          <w:i/>
          <w:iCs/>
        </w:rPr>
        <w:t>pooling</w:t>
      </w:r>
      <w:r>
        <w:t>, de ez nem tanulható skálázás. Rendkívül egyszerű a működése: ez is egy ablakot léptet végig a tenzoron és az ablakban található elemeket helyettesíti egy darab számmal egy adott függvény szerint, így csökkentve a térbeli méreteket. Ez a függvény tipikusan az elemek maximuma vagy az átlaga. Pooling esetén a paraméter szám csökkentése a legfontosabb cél, a lényeg, hogy elhagyunk felesleges információkat. Például, osztályozás esetén, elveszíthetjük az információt arról, hogy pontosan hol detektáltunk egy adott jellemzőt a képen. Nem kell tudnunk, hogy pontosan hol található egy kocsi kereke a képen, elég, ha tudjuk, hogy egy autó van a képen. Ezáltal helyzet-invariáns, azaz robusztusabb lett a háló. Ezenkívül így a háló toleránsabb lesz a zajokra és a nagy varianciákra.</w:t>
      </w:r>
    </w:p>
    <w:p w14:paraId="03B8801D" w14:textId="77777777" w:rsidR="003A09BA" w:rsidRPr="00AE2028" w:rsidRDefault="003A09BA" w:rsidP="003A09BA">
      <w:pPr>
        <w:pStyle w:val="Heading3"/>
      </w:pPr>
      <w:bookmarkStart w:id="14" w:name="_Toc90604091"/>
      <w:r>
        <w:t>Visszacsatolt neurális hálózatok</w:t>
      </w:r>
      <w:bookmarkEnd w:id="14"/>
    </w:p>
    <w:p w14:paraId="58178784" w14:textId="77777777" w:rsidR="003A09BA" w:rsidRDefault="003A09BA" w:rsidP="003A09BA">
      <w:r w:rsidRPr="00AE2028">
        <w:t>A képek hatékony feldolgozása után a következő kérdés lehet az, hogy miként tudunk feldolgozni képsorozatokat</w:t>
      </w:r>
      <w:r>
        <w:t>.</w:t>
      </w:r>
      <w:r w:rsidRPr="00AE2028">
        <w:t xml:space="preserve"> Az előre csatolt hálóknak nincsen memóriaeleme, </w:t>
      </w:r>
      <w:r>
        <w:t xml:space="preserve">ezért </w:t>
      </w:r>
      <w:r w:rsidRPr="00AE2028">
        <w:t>el</w:t>
      </w:r>
      <w:r>
        <w:t>vesznek</w:t>
      </w:r>
      <w:r w:rsidRPr="00AE2028">
        <w:t xml:space="preserve"> a képek közti változáso</w:t>
      </w:r>
      <w:r>
        <w:t>k</w:t>
      </w:r>
      <w:r w:rsidRPr="00AE2028">
        <w:t xml:space="preserve">, vagyis az időbeli információk. </w:t>
      </w:r>
      <w:r>
        <w:t>Szükség lenne tehát</w:t>
      </w:r>
      <w:r w:rsidRPr="00AE2028">
        <w:t xml:space="preserve"> egy olyan háló struktúr</w:t>
      </w:r>
      <w:r>
        <w:t>ár</w:t>
      </w:r>
      <w:r w:rsidRPr="00AE2028">
        <w:t xml:space="preserve">a, amely képes modellezni az időt, tehát legyen belső állapota (memóriája). Az ilyen típusú feladatokra találták ki a visszacsatolt neurális </w:t>
      </w:r>
      <w:r w:rsidRPr="00AE2028">
        <w:lastRenderedPageBreak/>
        <w:t>hálózatot (RNN), mely képes hatékonyan feldolgozni a bemenet</w:t>
      </w:r>
      <w:r>
        <w:t>ére</w:t>
      </w:r>
      <w:r w:rsidRPr="00AE2028">
        <w:t xml:space="preserve"> érkező szekvenciát, </w:t>
      </w:r>
      <w:r>
        <w:t>melyből</w:t>
      </w:r>
      <w:r w:rsidRPr="00AE2028">
        <w:t xml:space="preserve"> általában szintén valamiféle szekvenciát állít elő (</w:t>
      </w:r>
      <w:r w:rsidRPr="00233D49">
        <w:rPr>
          <w:i/>
          <w:iCs/>
        </w:rPr>
        <w:t>sequence-to-sequence</w:t>
      </w:r>
      <w:r w:rsidRPr="00AE2028">
        <w:t xml:space="preserve"> modellek). </w:t>
      </w:r>
    </w:p>
    <w:p w14:paraId="19B6A886" w14:textId="77777777" w:rsidR="003A09BA" w:rsidRDefault="003A09BA" w:rsidP="003A09BA"/>
    <w:p w14:paraId="0F6BE0CB" w14:textId="77777777" w:rsidR="003A09BA" w:rsidRDefault="003A09BA" w:rsidP="003A09BA">
      <w:pPr>
        <w:pStyle w:val="Kp"/>
      </w:pPr>
      <w:r w:rsidRPr="008B79A7">
        <w:rPr>
          <w:noProof/>
        </w:rPr>
        <w:drawing>
          <wp:inline distT="0" distB="0" distL="0" distR="0" wp14:anchorId="0FD5473A" wp14:editId="041A42F5">
            <wp:extent cx="1657350" cy="1942865"/>
            <wp:effectExtent l="0" t="0" r="0" b="635"/>
            <wp:docPr id="30" name="Ábr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1678314" cy="1967440"/>
                    </a:xfrm>
                    <a:prstGeom prst="rect">
                      <a:avLst/>
                    </a:prstGeom>
                  </pic:spPr>
                </pic:pic>
              </a:graphicData>
            </a:graphic>
          </wp:inline>
        </w:drawing>
      </w:r>
    </w:p>
    <w:p w14:paraId="389B837E" w14:textId="77777777" w:rsidR="003A09BA" w:rsidRDefault="003A09BA" w:rsidP="003A09BA">
      <w:pPr>
        <w:pStyle w:val="Caption"/>
      </w:pPr>
      <w:fldSimple w:instr=" STYLEREF 1 \s ">
        <w:r>
          <w:rPr>
            <w:noProof/>
          </w:rPr>
          <w:t>2</w:t>
        </w:r>
      </w:fldSimple>
      <w:r>
        <w:t>.</w:t>
      </w:r>
      <w:fldSimple w:instr=" SEQ ábra \* ARABIC \s 1 ">
        <w:r>
          <w:rPr>
            <w:noProof/>
          </w:rPr>
          <w:t>6</w:t>
        </w:r>
      </w:fldSimple>
      <w:r>
        <w:t xml:space="preserve">. </w:t>
      </w:r>
      <w:r w:rsidRPr="00CE1C98">
        <w:t>ábra Standard visszacsatolt NN modell</w:t>
      </w:r>
    </w:p>
    <w:p w14:paraId="41105802" w14:textId="77777777" w:rsidR="003A09BA" w:rsidRPr="00D73B17" w:rsidRDefault="003A09BA" w:rsidP="003A09BA">
      <w:r w:rsidRPr="005E45F8">
        <w:t xml:space="preserve">Tanításkor az ún. BPTT (Backpropagation Through Time) algoritmust kell alkalmazni, amely a hiba-visszaterjesztés visszacsatolt hálókra vett adaptációja. A BPTT során „kiterítjük” időben a hálót, így keletkezik </w:t>
      </w:r>
      <m:oMath>
        <m:r>
          <w:rPr>
            <w:rFonts w:ascii="Cambria Math" w:hAnsi="Cambria Math"/>
          </w:rPr>
          <m:t>k</m:t>
        </m:r>
      </m:oMath>
      <w:r w:rsidRPr="005E45F8">
        <w:t xml:space="preserve"> darab példány. Ezek egymás másolatai, minden egyes példány ugyanazokkal a tanulható parméterekkel rendelkeznek. Minden példány esetében számított hibákat ezen a kiterített hálózaton keresztül terjesztjük vissza egészen a legelső bemenetig, a réteg vesztesége ezeknek az összege. A nem fix hosszúságú bemeneteknél előjön az a probléma, hogy ahogy nő a bementi szekvencia hossza, úgy egyre nagyobb lesz a réteg, amelyen számolni kell a BPTT-t. A számításigény csökkentésének érdekében a hiba-visszaterjesztés fix N hosszú lépésig megy </w:t>
      </w:r>
      <w:r w:rsidRPr="00683C45">
        <w:t xml:space="preserve">vissza, azaz </w:t>
      </w:r>
      <w:r w:rsidRPr="00AE2028">
        <w:t>nem szükséges, hogy a végtelenségig „visszaemlékezzen” a háló. Majd látni fogjuk, hogy a mi esetünkben nem kell figyelni a változó hosszúságú bemenetekre, mindig ugyanannyi képet (megfigyelést) dolgozunk fel</w:t>
      </w:r>
      <w:r w:rsidRPr="00D73B17">
        <w:t>. A visszacsatolt neurális hálózatok gyakori felhasználási területe a videóanalízis és a nyelvi fordítók.</w:t>
      </w:r>
    </w:p>
    <w:p w14:paraId="2B0D1966" w14:textId="77777777" w:rsidR="003A09BA" w:rsidRPr="00D73B17" w:rsidRDefault="003A09BA" w:rsidP="003A09BA">
      <w:r w:rsidRPr="00D73B17">
        <w:t>Többféle visszacsatolt neurális hálózat struktúra is napvilágot látott, két elterjedt típusa az LSTM (</w:t>
      </w:r>
      <w:r w:rsidRPr="00D73B17">
        <w:rPr>
          <w:i/>
          <w:iCs/>
        </w:rPr>
        <w:t>Long Short-Term Memory</w:t>
      </w:r>
      <w:r w:rsidRPr="00D73B17">
        <w:t>) és a GRU (</w:t>
      </w:r>
      <w:r w:rsidRPr="00D73B17">
        <w:rPr>
          <w:i/>
          <w:iCs/>
        </w:rPr>
        <w:t>Gated Recurrent Unit</w:t>
      </w:r>
      <w:r w:rsidRPr="00D73B17">
        <w:t xml:space="preserve">). Mindkettő komplexebb architektúrájú, mint a standard RNN réteg, melynél csak a rejtett állapotot csatoljuk vissza. Így képesek arra, hogy sok idő-lépésen is át </w:t>
      </w:r>
      <w:r w:rsidRPr="00D73B17">
        <w:lastRenderedPageBreak/>
        <w:t>memorizálhassák az állapotokat, ezzel mindkettő módszer megoldja a hosszútávú függőségek okozta problémákat, szemben az egyszerű RNN rétegekkel.</w:t>
      </w:r>
    </w:p>
    <w:p w14:paraId="30941B46" w14:textId="77777777" w:rsidR="003A09BA" w:rsidRDefault="003A09BA" w:rsidP="003A09BA">
      <w:r w:rsidRPr="00D73B17">
        <w:t xml:space="preserve">Továbbá az egyik legfontosabb tulajdonságuk, hogy </w:t>
      </w:r>
      <w:r w:rsidRPr="00AE2028">
        <w:t>kiküszöbölik az eltűnő gradiens és a felrobbanó gradiens (</w:t>
      </w:r>
      <w:r w:rsidRPr="00233D49">
        <w:rPr>
          <w:i/>
          <w:iCs/>
        </w:rPr>
        <w:t>vanishing</w:t>
      </w:r>
      <w:r w:rsidRPr="00AE2028">
        <w:t xml:space="preserve"> </w:t>
      </w:r>
      <w:r>
        <w:t>és</w:t>
      </w:r>
      <w:r w:rsidRPr="00AE2028">
        <w:t xml:space="preserve"> </w:t>
      </w:r>
      <w:r w:rsidRPr="00233D49">
        <w:rPr>
          <w:i/>
          <w:iCs/>
        </w:rPr>
        <w:t>exploding gradient problem</w:t>
      </w:r>
      <w:r w:rsidRPr="00AE2028">
        <w:t>) jelenségét, míg ezek komoly gondot jelentenek az alap RNN rétegnél. Az előbbi jelenség lényege, hogy a neurális hálózat tanítása közben a hiba-visszaterjesztésnél a gradiensek a bemeneti réteg felé haladva fokozatosan eltűnnek. Ez akkor fordulhat elő, ha a gradiens kisebb lesz egynél és a láncszabály következtében az egymást követő hatványozások, vagy szintén kis értékekkel való szorzások miatt lényegében egy idő után már zérusok lesznek a deriváltak. Emiatt a bemenet</w:t>
      </w:r>
      <w:r>
        <w:t>hez közel</w:t>
      </w:r>
      <w:r w:rsidRPr="00AE2028">
        <w:t>i réteg</w:t>
      </w:r>
      <w:r>
        <w:t>ek</w:t>
      </w:r>
      <w:r w:rsidRPr="00AE2028">
        <w:t xml:space="preserve"> </w:t>
      </w:r>
      <w:r>
        <w:t>paraméterei</w:t>
      </w:r>
      <w:r w:rsidRPr="00AE2028">
        <w:t xml:space="preserve"> nem lesznek frissítve és lényegében megszűnik a tanulás folyamata, mivel beragad ebbe az állapotba a háló (ha a háló első fele nem tanul, akkor lényegében a háló sem tanul). </w:t>
      </w:r>
    </w:p>
    <w:p w14:paraId="3CE70F44" w14:textId="77777777" w:rsidR="003A09BA" w:rsidRPr="00AE2028" w:rsidRDefault="003A09BA" w:rsidP="003A09BA">
      <w:r w:rsidRPr="00AE2028">
        <w:t>A felrobbanó gradiens ennek az ellentétje, akkor fordul elő, ha a gradiens sokkal nagyobb lett egynél és emiatt a hiba-visszaterjesztésnél elszállnak a súlyok, instabil lesz a hálózat</w:t>
      </w:r>
      <w:r>
        <w:t>, nem lesz képes konvergálni egy optimális állapot felé</w:t>
      </w:r>
      <w:r w:rsidRPr="00AE2028">
        <w:t>. Előre</w:t>
      </w:r>
      <w:r>
        <w:t>-</w:t>
      </w:r>
      <w:r w:rsidRPr="00AE2028">
        <w:t xml:space="preserve">csatolt hálóknál egyik legismertebb megoldás ezekre a reziduális hálók (lásd </w:t>
      </w:r>
      <w:r w:rsidRPr="00B037D9">
        <w:rPr>
          <w:i/>
          <w:iCs/>
        </w:rPr>
        <w:t>ResNet</w:t>
      </w:r>
      <w:r w:rsidRPr="00AE2028">
        <w:t>), visszacsatolt hálóknál pedig az LSTM és a GRU cellák. A továbbiakban az előbbit fogom részletezni, egyébként csak minimális eltérés van a két cella működése között.</w:t>
      </w:r>
    </w:p>
    <w:p w14:paraId="07417E72" w14:textId="77777777" w:rsidR="003A09BA" w:rsidRPr="00AE2028" w:rsidRDefault="003A09BA" w:rsidP="003A09BA">
      <w:r w:rsidRPr="00AE2028">
        <w:t>Az LSTM cella tulajdonképpen négy (az RNN csak három) lineáris neurális háló „rétegből” (más néven kapukból) áll: egy felejtő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E2028">
        <w:t>), egy bemeneti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AE2028">
        <w:t>), egy kimeneti (</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sidRPr="00AE2028">
        <w:t>) kapu és egy update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w:r w:rsidRPr="00AE2028">
        <w:t xml:space="preserve">) rétegből. Adott </w:t>
      </w:r>
      <m:oMath>
        <m:r>
          <w:rPr>
            <w:rFonts w:ascii="Cambria Math" w:hAnsi="Cambria Math"/>
          </w:rPr>
          <m:t>t</m:t>
        </m:r>
      </m:oMath>
      <w:r w:rsidRPr="00AE2028">
        <w:t xml:space="preserve"> idő-lépésben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E2028">
        <w:t xml:space="preserve"> a bemenet,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Pr="00AE2028">
        <w:t xml:space="preserve"> a kimenet és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AE2028">
        <w:t xml:space="preserve"> a cella állapota. Az alábbi első négy egyenletben látható a kapuk leírása (</w:t>
      </w:r>
      <w:r>
        <w:t>2</w:t>
      </w:r>
      <w:r w:rsidRPr="00AE2028">
        <w:t>.</w:t>
      </w:r>
      <w:r>
        <w:t>3</w:t>
      </w:r>
      <w:r w:rsidRPr="00AE2028">
        <w:t>-</w:t>
      </w:r>
      <w:r>
        <w:t>6</w:t>
      </w:r>
      <w:r w:rsidRPr="00AE2028">
        <w:t xml:space="preserve"> egyenlet), mind a négy a cella előző időpontbeli kimenetétől és az aktuális bemenettől függ. A </w:t>
      </w:r>
      <w:r w:rsidRPr="00AE2028">
        <w:rPr>
          <w:b/>
          <w:bCs/>
        </w:rPr>
        <w:fldChar w:fldCharType="begin"/>
      </w:r>
      <w:r w:rsidRPr="00AE2028">
        <w:rPr>
          <w:b/>
          <w:bCs/>
        </w:rPr>
        <w:instrText xml:space="preserve"> REF _Ref72136820 \h  \* MERGEFORMAT </w:instrText>
      </w:r>
      <w:r w:rsidRPr="00AE2028">
        <w:rPr>
          <w:b/>
          <w:bCs/>
        </w:rPr>
      </w:r>
      <w:r w:rsidRPr="00AE2028">
        <w:rPr>
          <w:b/>
          <w:bCs/>
        </w:rPr>
        <w:fldChar w:fldCharType="separate"/>
      </w:r>
      <w:r w:rsidRPr="00F002AE">
        <w:rPr>
          <w:b/>
          <w:bCs/>
          <w:noProof/>
        </w:rPr>
        <w:t>2</w:t>
      </w:r>
      <w:r w:rsidRPr="00F002AE">
        <w:rPr>
          <w:b/>
          <w:bCs/>
        </w:rPr>
        <w:t>.</w:t>
      </w:r>
      <w:r w:rsidRPr="00F002AE">
        <w:rPr>
          <w:b/>
          <w:bCs/>
          <w:noProof/>
        </w:rPr>
        <w:t>7</w:t>
      </w:r>
      <w:r w:rsidRPr="00F002AE">
        <w:rPr>
          <w:b/>
          <w:bCs/>
        </w:rPr>
        <w:t>. ábr</w:t>
      </w:r>
      <w:r>
        <w:rPr>
          <w:b/>
          <w:bCs/>
        </w:rPr>
        <w:t>án</w:t>
      </w:r>
      <w:r w:rsidRPr="00AE2028">
        <w:rPr>
          <w:b/>
          <w:bCs/>
        </w:rPr>
        <w:fldChar w:fldCharType="end"/>
      </w:r>
      <w:r w:rsidRPr="00AE2028">
        <w:t xml:space="preserve"> </w:t>
      </w:r>
      <m:oMath>
        <m:r>
          <w:rPr>
            <w:rFonts w:ascii="Cambria Math" w:hAnsi="Cambria Math"/>
          </w:rPr>
          <m:t>W</m:t>
        </m:r>
      </m:oMath>
      <w:r w:rsidRPr="00AE2028">
        <w:t xml:space="preserve">-vel jelölt blokk jelzi a két vektor konkatenációját és az adott súlymátrixokkal és </w:t>
      </w:r>
      <w:r w:rsidRPr="00AE2028">
        <w:rPr>
          <w:i/>
          <w:iCs/>
        </w:rPr>
        <w:t>bias</w:t>
      </w:r>
      <w:r w:rsidRPr="00AE2028">
        <w:t xml:space="preserve"> értékkel való affin transzformációt. Az első három kapu esetében </w:t>
      </w:r>
      <w:r w:rsidRPr="00AE2028">
        <w:rPr>
          <w:rStyle w:val="Irodalomjegyzkforrs"/>
        </w:rPr>
        <w:t>sigmoid</w:t>
      </w:r>
      <w:r w:rsidRPr="00AE2028">
        <w:t xml:space="preserve"> (</w:t>
      </w:r>
      <w:r>
        <w:t>2</w:t>
      </w:r>
      <w:r w:rsidRPr="00AE2028">
        <w:t>.</w:t>
      </w:r>
      <w:r>
        <w:t>9</w:t>
      </w:r>
      <w:r w:rsidRPr="00AE2028">
        <w:t xml:space="preserve"> egyenlet) aktivációs függvényt, míg az update kapunál </w:t>
      </w:r>
      <w:r w:rsidRPr="00AE2028">
        <w:rPr>
          <w:rStyle w:val="Irodalomjegyzkforrs"/>
        </w:rPr>
        <w:t>tanh</w:t>
      </w:r>
      <w:r w:rsidRPr="00AE2028">
        <w:t xml:space="preserve"> nemlinearitást használunk. A cella aktuális állapotát két komponensből kapjuk meg: a felejtő kapuval beállítjuk, hogy mennyit tartson meg, vagy más szóval mennyit „felejtsen el” az előző időpontbeli értékéből, míg a bemeneti kapuval beállítjuk, hogy mennyit frissítsünk a belső állapoton (</w:t>
      </w:r>
      <w:r>
        <w:t>2</w:t>
      </w:r>
      <w:r w:rsidRPr="00AE2028">
        <w:t>.</w:t>
      </w:r>
      <w:r>
        <w:t>7</w:t>
      </w:r>
      <w:r w:rsidRPr="00AE2028">
        <w:t xml:space="preserve"> egyenlet). Végezetül az így kapott cella aktuális állapotából számítjuk ki az aktuális kimenetet. A kimeneti kapu állítja be, hogy milyen mértékben teszi ezt. </w:t>
      </w:r>
    </w:p>
    <w:tbl>
      <w:tblPr>
        <w:tblStyle w:val="TableGrid"/>
        <w:tblpPr w:leftFromText="141" w:rightFromText="141" w:vertAnchor="text" w:horzAnchor="page" w:tblpX="2008" w:tblpY="345"/>
        <w:tblW w:w="89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662"/>
        <w:gridCol w:w="1473"/>
      </w:tblGrid>
      <w:tr w:rsidR="003A09BA" w:rsidRPr="00AE2028" w14:paraId="34BBB28E" w14:textId="77777777" w:rsidTr="009B5B19">
        <w:trPr>
          <w:trHeight w:val="695"/>
        </w:trPr>
        <w:tc>
          <w:tcPr>
            <w:tcW w:w="846" w:type="dxa"/>
            <w:vAlign w:val="center"/>
          </w:tcPr>
          <w:p w14:paraId="769C8D9D" w14:textId="77777777" w:rsidR="003A09BA" w:rsidRPr="00AE2028" w:rsidRDefault="003A09BA" w:rsidP="009B5B19">
            <w:pPr>
              <w:ind w:firstLine="0"/>
              <w:jc w:val="center"/>
              <w:rPr>
                <w:noProof/>
              </w:rPr>
            </w:pPr>
          </w:p>
        </w:tc>
        <w:tc>
          <w:tcPr>
            <w:tcW w:w="6662" w:type="dxa"/>
            <w:vAlign w:val="center"/>
          </w:tcPr>
          <w:p w14:paraId="6EF1B4B2" w14:textId="77777777" w:rsidR="003A09BA" w:rsidRPr="00AE2028" w:rsidRDefault="00594BBB" w:rsidP="009B5B19">
            <w:pPr>
              <w:jc w:val="center"/>
              <w:rPr>
                <w:noProof/>
              </w:rP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tc>
        <w:tc>
          <w:tcPr>
            <w:tcW w:w="1473" w:type="dxa"/>
            <w:vAlign w:val="center"/>
          </w:tcPr>
          <w:p w14:paraId="49AE09D3" w14:textId="77777777" w:rsidR="003A09BA" w:rsidRPr="00AE2028" w:rsidRDefault="003A09BA" w:rsidP="009B5B19">
            <w:pPr>
              <w:ind w:firstLine="0"/>
              <w:jc w:val="center"/>
              <w:rPr>
                <w:noProof/>
              </w:rPr>
            </w:pPr>
            <w:r w:rsidRPr="00AE2028">
              <w:t>(</w:t>
            </w:r>
            <w:r>
              <w:t>2</w:t>
            </w:r>
            <w:r w:rsidRPr="00AE2028">
              <w:t>.</w:t>
            </w:r>
            <w:r>
              <w:t>3</w:t>
            </w:r>
            <w:r w:rsidRPr="00AE2028">
              <w:t>)</w:t>
            </w:r>
          </w:p>
        </w:tc>
      </w:tr>
      <w:tr w:rsidR="003A09BA" w:rsidRPr="00AE2028" w14:paraId="2DDCE0B1" w14:textId="77777777" w:rsidTr="009B5B19">
        <w:trPr>
          <w:trHeight w:val="695"/>
        </w:trPr>
        <w:tc>
          <w:tcPr>
            <w:tcW w:w="846" w:type="dxa"/>
            <w:vAlign w:val="center"/>
          </w:tcPr>
          <w:p w14:paraId="1FBDAF54" w14:textId="77777777" w:rsidR="003A09BA" w:rsidRPr="00AE2028" w:rsidRDefault="003A09BA" w:rsidP="009B5B19">
            <w:pPr>
              <w:ind w:firstLine="0"/>
              <w:jc w:val="center"/>
              <w:rPr>
                <w:noProof/>
              </w:rPr>
            </w:pPr>
          </w:p>
        </w:tc>
        <w:tc>
          <w:tcPr>
            <w:tcW w:w="6662" w:type="dxa"/>
            <w:vAlign w:val="center"/>
          </w:tcPr>
          <w:p w14:paraId="4AFBF6C4" w14:textId="77777777" w:rsidR="003A09BA" w:rsidRPr="00AE2028" w:rsidRDefault="00594BBB" w:rsidP="009B5B19">
            <w:pPr>
              <w:jc w:val="center"/>
              <w:rPr>
                <w:noProof/>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tc>
        <w:tc>
          <w:tcPr>
            <w:tcW w:w="1473" w:type="dxa"/>
            <w:vAlign w:val="center"/>
          </w:tcPr>
          <w:p w14:paraId="3F36A175" w14:textId="77777777" w:rsidR="003A09BA" w:rsidRPr="00AE2028" w:rsidRDefault="003A09BA" w:rsidP="009B5B19">
            <w:pPr>
              <w:ind w:firstLine="0"/>
              <w:jc w:val="center"/>
              <w:rPr>
                <w:noProof/>
              </w:rPr>
            </w:pPr>
            <w:r w:rsidRPr="00AE2028">
              <w:t>(</w:t>
            </w:r>
            <w:r>
              <w:t>2</w:t>
            </w:r>
            <w:r w:rsidRPr="00AE2028">
              <w:t>.</w:t>
            </w:r>
            <w:r>
              <w:t>4</w:t>
            </w:r>
            <w:r w:rsidRPr="00AE2028">
              <w:t>)</w:t>
            </w:r>
          </w:p>
        </w:tc>
      </w:tr>
      <w:tr w:rsidR="003A09BA" w:rsidRPr="00AE2028" w14:paraId="3DD2322F" w14:textId="77777777" w:rsidTr="009B5B19">
        <w:trPr>
          <w:trHeight w:val="695"/>
        </w:trPr>
        <w:tc>
          <w:tcPr>
            <w:tcW w:w="846" w:type="dxa"/>
            <w:vAlign w:val="center"/>
          </w:tcPr>
          <w:p w14:paraId="0DA4C251" w14:textId="77777777" w:rsidR="003A09BA" w:rsidRPr="00AE2028" w:rsidRDefault="003A09BA" w:rsidP="009B5B19">
            <w:pPr>
              <w:ind w:firstLine="0"/>
              <w:jc w:val="center"/>
              <w:rPr>
                <w:noProof/>
              </w:rPr>
            </w:pPr>
          </w:p>
        </w:tc>
        <w:tc>
          <w:tcPr>
            <w:tcW w:w="6662" w:type="dxa"/>
            <w:vAlign w:val="center"/>
          </w:tcPr>
          <w:p w14:paraId="04BF5301" w14:textId="77777777" w:rsidR="003A09BA" w:rsidRPr="00AE2028" w:rsidRDefault="00594BBB" w:rsidP="009B5B19">
            <w:pPr>
              <w:jc w:val="center"/>
              <w:rPr>
                <w:noProof/>
              </w:rPr>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c>
        <w:tc>
          <w:tcPr>
            <w:tcW w:w="1473" w:type="dxa"/>
            <w:vAlign w:val="center"/>
          </w:tcPr>
          <w:p w14:paraId="3ADFFBF8" w14:textId="77777777" w:rsidR="003A09BA" w:rsidRPr="00AE2028" w:rsidRDefault="003A09BA" w:rsidP="009B5B19">
            <w:pPr>
              <w:ind w:firstLine="0"/>
              <w:jc w:val="center"/>
              <w:rPr>
                <w:noProof/>
              </w:rPr>
            </w:pPr>
            <w:r w:rsidRPr="00AE2028">
              <w:t>(</w:t>
            </w:r>
            <w:r>
              <w:t>2</w:t>
            </w:r>
            <w:r w:rsidRPr="00AE2028">
              <w:t>.</w:t>
            </w:r>
            <w:r>
              <w:t>5</w:t>
            </w:r>
            <w:r w:rsidRPr="00AE2028">
              <w:t>)</w:t>
            </w:r>
          </w:p>
        </w:tc>
      </w:tr>
      <w:tr w:rsidR="003A09BA" w:rsidRPr="00AE2028" w14:paraId="2685A348" w14:textId="77777777" w:rsidTr="009B5B19">
        <w:trPr>
          <w:trHeight w:val="695"/>
        </w:trPr>
        <w:tc>
          <w:tcPr>
            <w:tcW w:w="846" w:type="dxa"/>
            <w:vAlign w:val="center"/>
          </w:tcPr>
          <w:p w14:paraId="43DC0DCA" w14:textId="77777777" w:rsidR="003A09BA" w:rsidRPr="00AE2028" w:rsidRDefault="003A09BA" w:rsidP="009B5B19">
            <w:pPr>
              <w:ind w:firstLine="0"/>
              <w:jc w:val="center"/>
              <w:rPr>
                <w:noProof/>
              </w:rPr>
            </w:pPr>
          </w:p>
        </w:tc>
        <w:tc>
          <w:tcPr>
            <w:tcW w:w="6662" w:type="dxa"/>
            <w:vAlign w:val="center"/>
          </w:tcPr>
          <w:p w14:paraId="6C09DA9E" w14:textId="77777777" w:rsidR="003A09BA" w:rsidRPr="00AE2028" w:rsidRDefault="00594BBB" w:rsidP="009B5B19">
            <w:pPr>
              <w:jc w:val="center"/>
              <w:rPr>
                <w:noProof/>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tc>
        <w:tc>
          <w:tcPr>
            <w:tcW w:w="1473" w:type="dxa"/>
            <w:vAlign w:val="center"/>
          </w:tcPr>
          <w:p w14:paraId="5114D03D" w14:textId="77777777" w:rsidR="003A09BA" w:rsidRPr="00AE2028" w:rsidRDefault="003A09BA" w:rsidP="009B5B19">
            <w:pPr>
              <w:ind w:firstLine="0"/>
              <w:jc w:val="center"/>
              <w:rPr>
                <w:noProof/>
              </w:rPr>
            </w:pPr>
            <w:r w:rsidRPr="00AE2028">
              <w:t>(</w:t>
            </w:r>
            <w:r>
              <w:t>2</w:t>
            </w:r>
            <w:r w:rsidRPr="00AE2028">
              <w:t>.</w:t>
            </w:r>
            <w:r>
              <w:t>6</w:t>
            </w:r>
            <w:r w:rsidRPr="00AE2028">
              <w:t>)</w:t>
            </w:r>
          </w:p>
        </w:tc>
      </w:tr>
      <w:tr w:rsidR="003A09BA" w:rsidRPr="00AE2028" w14:paraId="69F10970" w14:textId="77777777" w:rsidTr="009B5B19">
        <w:trPr>
          <w:trHeight w:val="695"/>
        </w:trPr>
        <w:tc>
          <w:tcPr>
            <w:tcW w:w="846" w:type="dxa"/>
            <w:vAlign w:val="center"/>
          </w:tcPr>
          <w:p w14:paraId="6FD5C2F1" w14:textId="77777777" w:rsidR="003A09BA" w:rsidRPr="00AE2028" w:rsidRDefault="003A09BA" w:rsidP="009B5B19">
            <w:pPr>
              <w:ind w:firstLine="0"/>
              <w:jc w:val="center"/>
              <w:rPr>
                <w:noProof/>
              </w:rPr>
            </w:pPr>
          </w:p>
        </w:tc>
        <w:tc>
          <w:tcPr>
            <w:tcW w:w="6662" w:type="dxa"/>
            <w:vAlign w:val="center"/>
          </w:tcPr>
          <w:p w14:paraId="76A483D2" w14:textId="77777777" w:rsidR="003A09BA" w:rsidRPr="00AE2028" w:rsidRDefault="00594BBB" w:rsidP="009B5B19">
            <w:pPr>
              <w:jc w:val="center"/>
              <w:rPr>
                <w:noProof/>
              </w:rP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m:oMathPara>
          </w:p>
        </w:tc>
        <w:tc>
          <w:tcPr>
            <w:tcW w:w="1473" w:type="dxa"/>
            <w:vAlign w:val="center"/>
          </w:tcPr>
          <w:p w14:paraId="2061FB43" w14:textId="77777777" w:rsidR="003A09BA" w:rsidRPr="00AE2028" w:rsidRDefault="003A09BA" w:rsidP="009B5B19">
            <w:pPr>
              <w:ind w:firstLine="0"/>
              <w:jc w:val="center"/>
              <w:rPr>
                <w:noProof/>
              </w:rPr>
            </w:pPr>
            <w:r w:rsidRPr="00AE2028">
              <w:t>(</w:t>
            </w:r>
            <w:r>
              <w:t>2</w:t>
            </w:r>
            <w:r w:rsidRPr="00AE2028">
              <w:t>.</w:t>
            </w:r>
            <w:r>
              <w:t>7</w:t>
            </w:r>
            <w:r w:rsidRPr="00AE2028">
              <w:t>)</w:t>
            </w:r>
          </w:p>
        </w:tc>
      </w:tr>
      <w:tr w:rsidR="003A09BA" w:rsidRPr="00AE2028" w14:paraId="0BEF1B49" w14:textId="77777777" w:rsidTr="009B5B19">
        <w:trPr>
          <w:trHeight w:val="695"/>
        </w:trPr>
        <w:tc>
          <w:tcPr>
            <w:tcW w:w="846" w:type="dxa"/>
            <w:vAlign w:val="center"/>
          </w:tcPr>
          <w:p w14:paraId="5F03EE32" w14:textId="77777777" w:rsidR="003A09BA" w:rsidRPr="00AE2028" w:rsidRDefault="003A09BA" w:rsidP="009B5B19">
            <w:pPr>
              <w:ind w:firstLine="0"/>
              <w:jc w:val="center"/>
              <w:rPr>
                <w:noProof/>
              </w:rPr>
            </w:pPr>
          </w:p>
        </w:tc>
        <w:tc>
          <w:tcPr>
            <w:tcW w:w="6662" w:type="dxa"/>
            <w:vAlign w:val="center"/>
          </w:tcPr>
          <w:p w14:paraId="34D5CC35" w14:textId="77777777" w:rsidR="003A09BA" w:rsidRPr="00AE2028" w:rsidRDefault="00594BBB" w:rsidP="009B5B19">
            <w:pPr>
              <w:jc w:val="center"/>
              <w:rPr>
                <w:noProof/>
              </w:rPr>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func>
                  <m:funcPr>
                    <m:ctrlPr>
                      <w:rPr>
                        <w:rFonts w:ascii="Cambria Math" w:hAnsi="Cambria Math"/>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e>
                </m:func>
                <m:r>
                  <w:rPr>
                    <w:rFonts w:ascii="Cambria Math" w:hAnsi="Cambria Math"/>
                  </w:rPr>
                  <m:t>)</m:t>
                </m:r>
              </m:oMath>
            </m:oMathPara>
          </w:p>
        </w:tc>
        <w:tc>
          <w:tcPr>
            <w:tcW w:w="1473" w:type="dxa"/>
            <w:vAlign w:val="center"/>
          </w:tcPr>
          <w:p w14:paraId="0907D125" w14:textId="77777777" w:rsidR="003A09BA" w:rsidRPr="00AE2028" w:rsidRDefault="003A09BA" w:rsidP="009B5B19">
            <w:pPr>
              <w:ind w:firstLine="0"/>
              <w:jc w:val="center"/>
              <w:rPr>
                <w:noProof/>
              </w:rPr>
            </w:pPr>
            <w:r w:rsidRPr="00AE2028">
              <w:t>(</w:t>
            </w:r>
            <w:r>
              <w:t>2</w:t>
            </w:r>
            <w:r w:rsidRPr="00AE2028">
              <w:t>.</w:t>
            </w:r>
            <w:r>
              <w:t>8</w:t>
            </w:r>
            <w:r w:rsidRPr="00AE2028">
              <w:t>)</w:t>
            </w:r>
          </w:p>
        </w:tc>
      </w:tr>
      <w:tr w:rsidR="003A09BA" w:rsidRPr="00AE2028" w14:paraId="54AAD282" w14:textId="77777777" w:rsidTr="009B5B19">
        <w:trPr>
          <w:trHeight w:val="695"/>
        </w:trPr>
        <w:tc>
          <w:tcPr>
            <w:tcW w:w="846" w:type="dxa"/>
            <w:vAlign w:val="center"/>
          </w:tcPr>
          <w:p w14:paraId="6EF684C0" w14:textId="77777777" w:rsidR="003A09BA" w:rsidRPr="00AE2028" w:rsidRDefault="003A09BA" w:rsidP="009B5B19">
            <w:pPr>
              <w:ind w:firstLine="0"/>
              <w:jc w:val="center"/>
              <w:rPr>
                <w:noProof/>
              </w:rPr>
            </w:pPr>
          </w:p>
        </w:tc>
        <w:tc>
          <w:tcPr>
            <w:tcW w:w="6662" w:type="dxa"/>
            <w:vAlign w:val="center"/>
          </w:tcPr>
          <w:p w14:paraId="024FB3AA" w14:textId="77777777" w:rsidR="003A09BA" w:rsidRPr="00AE2028" w:rsidRDefault="003A09BA" w:rsidP="009B5B19">
            <w:pPr>
              <w:jc w:val="center"/>
            </w:pPr>
            <m:oMathPara>
              <m:oMath>
                <m:r>
                  <w:rPr>
                    <w:rFonts w:ascii="Cambria Math" w:hAnsi="Cambria Math"/>
                  </w:rPr>
                  <m:t xml:space="preserve">σ(x)=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1473" w:type="dxa"/>
            <w:vAlign w:val="center"/>
          </w:tcPr>
          <w:p w14:paraId="46AC2240" w14:textId="77777777" w:rsidR="003A09BA" w:rsidRPr="00AE2028" w:rsidRDefault="003A09BA" w:rsidP="009B5B19">
            <w:pPr>
              <w:ind w:firstLine="0"/>
              <w:jc w:val="center"/>
            </w:pPr>
            <w:r w:rsidRPr="00AE2028">
              <w:t>(</w:t>
            </w:r>
            <w:r>
              <w:t>2</w:t>
            </w:r>
            <w:r w:rsidRPr="00AE2028">
              <w:t>.</w:t>
            </w:r>
            <w:r>
              <w:t>9</w:t>
            </w:r>
            <w:r w:rsidRPr="00AE2028">
              <w:t>)</w:t>
            </w:r>
          </w:p>
        </w:tc>
      </w:tr>
    </w:tbl>
    <w:p w14:paraId="385AAD3A" w14:textId="77777777" w:rsidR="003A09BA" w:rsidRPr="00AE2028" w:rsidRDefault="003A09BA" w:rsidP="003A09BA">
      <w:pPr>
        <w:pStyle w:val="Kp"/>
        <w:jc w:val="both"/>
      </w:pPr>
    </w:p>
    <w:p w14:paraId="09B46869" w14:textId="77777777" w:rsidR="003A09BA" w:rsidRPr="00AE2028" w:rsidRDefault="003A09BA" w:rsidP="003A09BA">
      <w:pPr>
        <w:pStyle w:val="Kp"/>
      </w:pPr>
      <w:r w:rsidRPr="00AE2028">
        <w:rPr>
          <w:noProof/>
        </w:rPr>
        <w:drawing>
          <wp:inline distT="0" distB="0" distL="0" distR="0" wp14:anchorId="7E875E08" wp14:editId="2A2F5F7B">
            <wp:extent cx="5400040" cy="1229995"/>
            <wp:effectExtent l="0" t="0" r="0" b="0"/>
            <wp:docPr id="23" name="Ábr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400040" cy="1229995"/>
                    </a:xfrm>
                    <a:prstGeom prst="rect">
                      <a:avLst/>
                    </a:prstGeom>
                  </pic:spPr>
                </pic:pic>
              </a:graphicData>
            </a:graphic>
          </wp:inline>
        </w:drawing>
      </w:r>
    </w:p>
    <w:bookmarkStart w:id="15" w:name="_Ref72136820"/>
    <w:p w14:paraId="69162B8E" w14:textId="77777777" w:rsidR="003A09BA" w:rsidRPr="00AE2028" w:rsidRDefault="003A09BA" w:rsidP="003A09BA">
      <w:pPr>
        <w:pStyle w:val="Caption"/>
      </w:pPr>
      <w:r>
        <w:fldChar w:fldCharType="begin"/>
      </w:r>
      <w:r>
        <w:instrText xml:space="preserve"> STYLEREF 1 \s </w:instrText>
      </w:r>
      <w:r>
        <w:fldChar w:fldCharType="separate"/>
      </w:r>
      <w:r>
        <w:rPr>
          <w:noProof/>
        </w:rPr>
        <w:t>2</w:t>
      </w:r>
      <w:r>
        <w:fldChar w:fldCharType="end"/>
      </w:r>
      <w:r>
        <w:t>.</w:t>
      </w:r>
      <w:fldSimple w:instr=" SEQ ábra \* ARABIC \s 1 ">
        <w:r>
          <w:rPr>
            <w:noProof/>
          </w:rPr>
          <w:t>7</w:t>
        </w:r>
      </w:fldSimple>
      <w:r w:rsidRPr="00AE2028">
        <w:t xml:space="preserve">. </w:t>
      </w:r>
      <w:r w:rsidRPr="005E6264">
        <w:t>ábra</w:t>
      </w:r>
      <w:bookmarkEnd w:id="15"/>
      <w:r w:rsidRPr="005E6264">
        <w:t xml:space="preserve"> LSTM cella időben kibontott modellje</w:t>
      </w:r>
    </w:p>
    <w:p w14:paraId="1291D542" w14:textId="77777777" w:rsidR="003A09BA" w:rsidRPr="00AE2028" w:rsidRDefault="003A09BA" w:rsidP="003A09BA">
      <w:r w:rsidRPr="00AE2028">
        <w:t xml:space="preserve">Mint említettem, az LSTM képes kezelni az eltűnő gradienseket, ehhez az kell, hogy a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AE2028">
        <w:t xml:space="preserve">  és a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Pr="005E6264">
        <w:t xml:space="preserve"> közötti derivált 1 körül legyen, mert ekkor a derivált sokadik (összes idő-lépésnyi) hatványa sem válik zérussá és nem növekszik minden határon túl. Látható, hogy a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5E6264">
        <w:t xml:space="preserve">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Pr="005E6264">
        <w:t xml:space="preserve"> szerinti deriváltja csak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5E6264">
        <w:t xml:space="preserve">-től függ, így ez akár lehet egy is (0 és 1 </w:t>
      </w:r>
      <w:r w:rsidRPr="00AE2028">
        <w:t xml:space="preserve">közötti értéket vehet fel a </w:t>
      </w:r>
      <w:r w:rsidRPr="00AE2028">
        <w:rPr>
          <w:i/>
          <w:iCs/>
        </w:rPr>
        <w:t>sigmoid</w:t>
      </w:r>
      <w:r w:rsidRPr="00AE2028">
        <w:t xml:space="preserve"> miatt).</w:t>
      </w:r>
    </w:p>
    <w:p w14:paraId="7FAF0350" w14:textId="77777777" w:rsidR="003A09BA" w:rsidRPr="00AE2028" w:rsidRDefault="003A09BA" w:rsidP="003A09BA">
      <w:pPr>
        <w:pStyle w:val="Heading2"/>
      </w:pPr>
      <w:bookmarkStart w:id="16" w:name="_Toc90604092"/>
      <w:r>
        <w:t>Megerősítéses tanulás</w:t>
      </w:r>
      <w:bookmarkEnd w:id="16"/>
    </w:p>
    <w:p w14:paraId="781F190F" w14:textId="77777777" w:rsidR="003A09BA" w:rsidRPr="00AE2028" w:rsidRDefault="003A09BA" w:rsidP="003A09BA">
      <w:r w:rsidRPr="00AE2028">
        <w:t xml:space="preserve">A megerősítés tanulás során egy úgynevezett ágens </w:t>
      </w:r>
      <w:r>
        <w:t>interakcióba lép</w:t>
      </w:r>
      <w:r w:rsidRPr="00AE2028">
        <w:t xml:space="preserve"> egy környezettel: különböző akciókat hajt végre környezetben, a környezet adott időpontbeli állapotától függően és ezért valamekkora jutalmat kap. Minél közelebb került az ágens a célfeladat elvégzéséhez, </w:t>
      </w:r>
      <w:r>
        <w:t>a jutalom jellemzően annál nagyobb</w:t>
      </w:r>
      <w:r w:rsidRPr="00AE2028">
        <w:t xml:space="preserve">. Minden egyes akció után a környezet egy új állapotba kerül, majd jutalmazzuk/büntetjük az akciót. Tanításkor egy epizódnak nevezzük azt a ciklust, melynek a végén a környezet visszaáll a kezdeti </w:t>
      </w:r>
      <w:r w:rsidRPr="00AE2028">
        <w:lastRenderedPageBreak/>
        <w:t>állapotára és kezdődik elölről a folyamat. Hasonló ehhez a felügyelt tanulásnál használt epoch fogalma.</w:t>
      </w:r>
    </w:p>
    <w:p w14:paraId="5C113E2C" w14:textId="77777777" w:rsidR="003A09BA" w:rsidRPr="00AE2028" w:rsidRDefault="003A09BA" w:rsidP="003A09BA">
      <w:pPr>
        <w:pStyle w:val="Kp"/>
      </w:pPr>
      <w:r w:rsidRPr="00AE2028">
        <w:rPr>
          <w:noProof/>
        </w:rPr>
        <w:drawing>
          <wp:inline distT="0" distB="0" distL="0" distR="0" wp14:anchorId="766EADD9" wp14:editId="0F105891">
            <wp:extent cx="2976113" cy="2056925"/>
            <wp:effectExtent l="0" t="0" r="0" b="635"/>
            <wp:docPr id="3" name="Ábr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3086642" cy="2133316"/>
                    </a:xfrm>
                    <a:prstGeom prst="rect">
                      <a:avLst/>
                    </a:prstGeom>
                  </pic:spPr>
                </pic:pic>
              </a:graphicData>
            </a:graphic>
          </wp:inline>
        </w:drawing>
      </w:r>
    </w:p>
    <w:bookmarkStart w:id="17" w:name="_Ref72136909"/>
    <w:p w14:paraId="1C8B0337" w14:textId="77777777" w:rsidR="003A09BA" w:rsidRPr="00AE2028" w:rsidRDefault="003A09BA" w:rsidP="003A09BA">
      <w:pPr>
        <w:pStyle w:val="Caption"/>
      </w:pPr>
      <w:r>
        <w:fldChar w:fldCharType="begin"/>
      </w:r>
      <w:r>
        <w:instrText xml:space="preserve"> STYLEREF 1 \s </w:instrText>
      </w:r>
      <w:r>
        <w:fldChar w:fldCharType="separate"/>
      </w:r>
      <w:r>
        <w:rPr>
          <w:noProof/>
        </w:rPr>
        <w:t>2</w:t>
      </w:r>
      <w:r>
        <w:fldChar w:fldCharType="end"/>
      </w:r>
      <w:r>
        <w:t>.</w:t>
      </w:r>
      <w:fldSimple w:instr=" SEQ ábra \* ARABIC \s 1 ">
        <w:r>
          <w:rPr>
            <w:noProof/>
          </w:rPr>
          <w:t>8</w:t>
        </w:r>
      </w:fldSimple>
      <w:r w:rsidRPr="00AE2028">
        <w:t>. ábra</w:t>
      </w:r>
      <w:bookmarkEnd w:id="17"/>
      <w:r w:rsidRPr="00AE2028">
        <w:t xml:space="preserve"> MDP</w:t>
      </w:r>
    </w:p>
    <w:p w14:paraId="1C0717AB" w14:textId="77777777" w:rsidR="003A09BA" w:rsidRPr="00AE2028" w:rsidRDefault="003A09BA" w:rsidP="003A09BA">
      <w:r w:rsidRPr="00AE2028">
        <w:t xml:space="preserve">Az ágens legfőbb tulajdonsága a stratégia (policy), mely egy olyan függvény, ami minden állapothoz hozzárendel egy akciót. A sztochasztikus stratégiát, mely az állapotokhoz egy valószínűségi eloszlást rendel π-vel jelölünk, míg a determinisztikus stratégiát μ-vel szokás. A megerősítéses tanulás célja, hogy megtaláljuk az optimális stratégiát, vagyis azt a stratégiát, ami maximalizálja a teljes jutalom várható értékét. </w:t>
      </w:r>
    </w:p>
    <w:p w14:paraId="5723C7EC" w14:textId="77777777" w:rsidR="003A09BA" w:rsidRPr="00AE2028" w:rsidRDefault="003A09BA" w:rsidP="003A09BA">
      <w:r w:rsidRPr="00AE2028">
        <w:t xml:space="preserve">A π sztochasztikus stratégia szerinti érték (állapot-érték) függvény véve az </w:t>
      </w:r>
      <w:r w:rsidRPr="00AE2028">
        <w:rPr>
          <w:i/>
          <w:iCs/>
        </w:rPr>
        <w:t>s</w:t>
      </w:r>
      <w:r w:rsidRPr="00AE2028">
        <w:t xml:space="preserve"> helyen megmutatja, hogyha ezt a stratégiát követjük, mennyi az </w:t>
      </w:r>
      <w:r w:rsidRPr="00AE2028">
        <w:rPr>
          <w:i/>
          <w:iCs/>
        </w:rPr>
        <w:t>s</w:t>
      </w:r>
      <w:r w:rsidRPr="00AE2028">
        <w:t xml:space="preserve"> állapot értéke, azaz mennyi a jövőbeli diszkontált jutalom várható értéke (</w:t>
      </w:r>
      <w:r>
        <w:t>2</w:t>
      </w:r>
      <w:r w:rsidRPr="00AE2028">
        <w:t>.1</w:t>
      </w:r>
      <w:r>
        <w:t>1</w:t>
      </w:r>
      <w:r w:rsidRPr="00AE2028">
        <w:t xml:space="preserve"> egyenlet). A jövőbeli diszkontált jutalom (</w:t>
      </w:r>
      <w:r>
        <w:t>2</w:t>
      </w:r>
      <w:r w:rsidRPr="00AE2028">
        <w:t>.</w:t>
      </w:r>
      <w:r>
        <w:t>10</w:t>
      </w:r>
      <w:r w:rsidRPr="00AE2028">
        <w:t xml:space="preserve"> egyenlet) a jövőbeli jutalmak összege, exponenciálisan súlyozva a diszkont rátával (</w:t>
      </w:r>
      <m:oMath>
        <m:r>
          <w:rPr>
            <w:rFonts w:ascii="Cambria Math" w:hAnsi="Cambria Math"/>
          </w:rPr>
          <m:t>0&lt;γ≤1</m:t>
        </m:r>
      </m:oMath>
      <w:r w:rsidRPr="00AE2028">
        <w:t>). Az állapot-érték függvényhez hasonlóan definiálhatunk akció-érték függvényt, mely egy állapot-akció párhoz rendeli a jövőbeli diszkontált jutalom várható értékét, adott π stratégia mellett:</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57B1C37A" w14:textId="77777777" w:rsidTr="009B5B19">
        <w:trPr>
          <w:trHeight w:val="289"/>
        </w:trPr>
        <w:tc>
          <w:tcPr>
            <w:tcW w:w="1111" w:type="dxa"/>
            <w:vAlign w:val="center"/>
          </w:tcPr>
          <w:p w14:paraId="12B9898B" w14:textId="77777777" w:rsidR="003A09BA" w:rsidRPr="00AE2028" w:rsidRDefault="003A09BA" w:rsidP="009B5B19">
            <w:pPr>
              <w:ind w:firstLine="0"/>
              <w:jc w:val="center"/>
              <w:rPr>
                <w:noProof/>
              </w:rPr>
            </w:pPr>
          </w:p>
        </w:tc>
        <w:tc>
          <w:tcPr>
            <w:tcW w:w="6246" w:type="dxa"/>
            <w:vAlign w:val="center"/>
          </w:tcPr>
          <w:p w14:paraId="72DE670B" w14:textId="77777777" w:rsidR="003A09BA" w:rsidRPr="00AE2028" w:rsidRDefault="00594BBB" w:rsidP="009B5B19">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nary>
                  <m:naryPr>
                    <m:chr m:val="∑"/>
                    <m:limLoc m:val="subSup"/>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k+t+1</m:t>
                        </m:r>
                      </m:sub>
                    </m:sSub>
                  </m:e>
                </m:nary>
              </m:oMath>
            </m:oMathPara>
          </w:p>
        </w:tc>
        <w:tc>
          <w:tcPr>
            <w:tcW w:w="1443" w:type="dxa"/>
            <w:vAlign w:val="center"/>
          </w:tcPr>
          <w:p w14:paraId="5924111F" w14:textId="77777777" w:rsidR="003A09BA" w:rsidRPr="00AE2028" w:rsidRDefault="003A09BA" w:rsidP="009B5B19">
            <w:pPr>
              <w:ind w:firstLine="0"/>
              <w:jc w:val="center"/>
            </w:pPr>
            <w:r w:rsidRPr="00AE2028">
              <w:t>(</w:t>
            </w:r>
            <w:r>
              <w:t>2</w:t>
            </w:r>
            <w:r w:rsidRPr="00AE2028">
              <w:t>.</w:t>
            </w:r>
            <w:r>
              <w:t>10</w:t>
            </w:r>
            <w:r w:rsidRPr="00AE2028">
              <w:t>)</w:t>
            </w:r>
          </w:p>
        </w:tc>
      </w:tr>
      <w:tr w:rsidR="003A09BA" w:rsidRPr="00AE2028" w14:paraId="48E6C10D" w14:textId="77777777" w:rsidTr="009B5B19">
        <w:trPr>
          <w:trHeight w:val="289"/>
        </w:trPr>
        <w:tc>
          <w:tcPr>
            <w:tcW w:w="1111" w:type="dxa"/>
            <w:vAlign w:val="center"/>
          </w:tcPr>
          <w:p w14:paraId="59A50AC4" w14:textId="77777777" w:rsidR="003A09BA" w:rsidRPr="00AE2028" w:rsidRDefault="003A09BA" w:rsidP="009B5B19">
            <w:pPr>
              <w:ind w:firstLine="0"/>
              <w:jc w:val="center"/>
              <w:rPr>
                <w:noProof/>
              </w:rPr>
            </w:pPr>
          </w:p>
        </w:tc>
        <w:tc>
          <w:tcPr>
            <w:tcW w:w="6246" w:type="dxa"/>
            <w:vAlign w:val="center"/>
          </w:tcPr>
          <w:p w14:paraId="2B9AED2D" w14:textId="77777777" w:rsidR="003A09BA" w:rsidRPr="00AE2028" w:rsidRDefault="00594BBB" w:rsidP="009B5B19">
            <w:pPr>
              <w:jc w:val="center"/>
            </w:pPr>
            <m:oMathPara>
              <m:oMath>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a~π</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=s]</m:t>
                </m:r>
              </m:oMath>
            </m:oMathPara>
          </w:p>
        </w:tc>
        <w:tc>
          <w:tcPr>
            <w:tcW w:w="1443" w:type="dxa"/>
            <w:vAlign w:val="center"/>
          </w:tcPr>
          <w:p w14:paraId="7189A75E" w14:textId="77777777" w:rsidR="003A09BA" w:rsidRPr="00AE2028" w:rsidRDefault="003A09BA" w:rsidP="009B5B19">
            <w:pPr>
              <w:ind w:firstLine="0"/>
              <w:jc w:val="center"/>
            </w:pPr>
            <w:r w:rsidRPr="00AE2028">
              <w:t>(</w:t>
            </w:r>
            <w:r>
              <w:t>2</w:t>
            </w:r>
            <w:r w:rsidRPr="00AE2028">
              <w:t>.1</w:t>
            </w:r>
            <w:r>
              <w:t>1</w:t>
            </w:r>
            <w:r w:rsidRPr="00AE2028">
              <w:t>)</w:t>
            </w:r>
          </w:p>
        </w:tc>
      </w:tr>
      <w:tr w:rsidR="003A09BA" w:rsidRPr="00AE2028" w14:paraId="2D8C51E7" w14:textId="77777777" w:rsidTr="009B5B19">
        <w:trPr>
          <w:trHeight w:val="289"/>
        </w:trPr>
        <w:tc>
          <w:tcPr>
            <w:tcW w:w="1111" w:type="dxa"/>
            <w:vAlign w:val="center"/>
          </w:tcPr>
          <w:p w14:paraId="5788EBF5" w14:textId="77777777" w:rsidR="003A09BA" w:rsidRPr="00AE2028" w:rsidRDefault="003A09BA" w:rsidP="009B5B19">
            <w:pPr>
              <w:ind w:firstLine="0"/>
              <w:jc w:val="center"/>
              <w:rPr>
                <w:noProof/>
              </w:rPr>
            </w:pPr>
          </w:p>
        </w:tc>
        <w:tc>
          <w:tcPr>
            <w:tcW w:w="6246" w:type="dxa"/>
            <w:vAlign w:val="center"/>
          </w:tcPr>
          <w:p w14:paraId="3AD106D9" w14:textId="77777777" w:rsidR="003A09BA" w:rsidRPr="00AE2028" w:rsidRDefault="00594BBB" w:rsidP="009B5B19">
            <w:pPr>
              <w:jc w:val="center"/>
            </w:pPr>
            <m:oMathPara>
              <m:oMath>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r>
                      <w:rPr>
                        <w:rFonts w:ascii="Cambria Math" w:hAnsi="Cambria Math"/>
                      </w:rPr>
                      <m:t>s,a</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a~π</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=s, </m:t>
                </m:r>
                <m:sSub>
                  <m:sSubPr>
                    <m:ctrlPr>
                      <w:rPr>
                        <w:rFonts w:ascii="Cambria Math" w:hAnsi="Cambria Math"/>
                        <w:i/>
                      </w:rPr>
                    </m:ctrlPr>
                  </m:sSubPr>
                  <m:e>
                    <m:r>
                      <w:rPr>
                        <w:rFonts w:ascii="Cambria Math" w:hAnsi="Cambria Math"/>
                      </w:rPr>
                      <m:t xml:space="preserve"> a</m:t>
                    </m:r>
                  </m:e>
                  <m:sub>
                    <m:r>
                      <w:rPr>
                        <w:rFonts w:ascii="Cambria Math" w:hAnsi="Cambria Math"/>
                      </w:rPr>
                      <m:t>t</m:t>
                    </m:r>
                  </m:sub>
                </m:sSub>
                <m:r>
                  <w:rPr>
                    <w:rFonts w:ascii="Cambria Math" w:hAnsi="Cambria Math"/>
                  </w:rPr>
                  <m:t>=a]</m:t>
                </m:r>
              </m:oMath>
            </m:oMathPara>
          </w:p>
        </w:tc>
        <w:tc>
          <w:tcPr>
            <w:tcW w:w="1443" w:type="dxa"/>
            <w:vAlign w:val="center"/>
          </w:tcPr>
          <w:p w14:paraId="00007B71" w14:textId="77777777" w:rsidR="003A09BA" w:rsidRPr="00AE2028" w:rsidRDefault="003A09BA" w:rsidP="009B5B19">
            <w:pPr>
              <w:ind w:firstLine="0"/>
              <w:jc w:val="center"/>
            </w:pPr>
            <w:r w:rsidRPr="00AE2028">
              <w:t>(</w:t>
            </w:r>
            <w:r>
              <w:t>2</w:t>
            </w:r>
            <w:r w:rsidRPr="00AE2028">
              <w:t>.1</w:t>
            </w:r>
            <w:r>
              <w:t>2</w:t>
            </w:r>
            <w:r w:rsidRPr="00AE2028">
              <w:t>)</w:t>
            </w:r>
          </w:p>
        </w:tc>
      </w:tr>
    </w:tbl>
    <w:p w14:paraId="7B2ED911" w14:textId="77777777" w:rsidR="003A09BA" w:rsidRPr="00AE2028" w:rsidRDefault="003A09BA" w:rsidP="003A09BA">
      <w:pPr>
        <w:ind w:firstLine="0"/>
      </w:pPr>
    </w:p>
    <w:p w14:paraId="4F4A5A1C" w14:textId="77777777" w:rsidR="003A09BA" w:rsidRPr="00AE2028" w:rsidRDefault="003A09BA" w:rsidP="003A09BA">
      <w:r w:rsidRPr="00AE2028">
        <w:t>Két hasznos eljárást érdemes megemlíteni, mielőtt rátérnék a tanuló algoritmusokra. Az első az epsilon greedy stratégia</w:t>
      </w:r>
      <w:sdt>
        <w:sdtPr>
          <w:id w:val="83884205"/>
          <w:citation/>
        </w:sdtPr>
        <w:sdtEndPr/>
        <w:sdtContent>
          <w:r w:rsidRPr="00AE2028">
            <w:fldChar w:fldCharType="begin"/>
          </w:r>
          <w:r w:rsidRPr="00AE2028">
            <w:instrText xml:space="preserve"> CITATION Ray14 \l 1038 </w:instrText>
          </w:r>
          <w:r w:rsidRPr="00AE2028">
            <w:fldChar w:fldCharType="separate"/>
          </w:r>
          <w:r>
            <w:rPr>
              <w:noProof/>
            </w:rPr>
            <w:t xml:space="preserve"> [4]</w:t>
          </w:r>
          <w:r w:rsidRPr="00AE2028">
            <w:fldChar w:fldCharType="end"/>
          </w:r>
        </w:sdtContent>
      </w:sdt>
      <w:r w:rsidRPr="00AE2028">
        <w:t xml:space="preserve">. Megerősítéses tanulás esetén </w:t>
      </w:r>
      <w:r w:rsidRPr="00AE2028">
        <w:lastRenderedPageBreak/>
        <w:t>kérdés, hogy milyen taktikát válasszon az ágens, inkább felfedezze a környezetet (exploration), vagy inkább a már felfedezett trajektóriát folytatva kiaknázza a lehetőségeket (exploitation). Felfedezés esetén nem a legvalószínűbb akciót választjuk, hanem véletlenszerűen mintavételezünk az akciók közül. Célja, hogy olyan állapotba is eljuthasson az ágens, melyben még nem volt, ne korlátozza be magát a lehetséges állapotok egy szűk halmazába. Kiaknázáskor a cél, az, hogy maximalizálja az elérhető jutalmat, más szóval azt az akciót hozza meg, melyre a legnagyobb a diszkontált jutalom várható értéke. Minden epizód elején eldöntjük, hogy melyik legyen a prioritás, az epszilon (</w:t>
      </w:r>
      <m:oMath>
        <m:r>
          <w:rPr>
            <w:rFonts w:ascii="Cambria Math" w:hAnsi="Cambria Math"/>
          </w:rPr>
          <m:t>0≤ε≤1</m:t>
        </m:r>
      </m:oMath>
      <w:r w:rsidRPr="00AE2028">
        <w:t>) változó segítségével:</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41889B3E" w14:textId="77777777" w:rsidTr="009B5B19">
        <w:trPr>
          <w:trHeight w:val="349"/>
        </w:trPr>
        <w:tc>
          <w:tcPr>
            <w:tcW w:w="1111" w:type="dxa"/>
            <w:vAlign w:val="center"/>
          </w:tcPr>
          <w:p w14:paraId="726FC49A" w14:textId="77777777" w:rsidR="003A09BA" w:rsidRPr="00AE2028" w:rsidRDefault="003A09BA" w:rsidP="009B5B19">
            <w:pPr>
              <w:ind w:firstLine="0"/>
              <w:jc w:val="center"/>
              <w:rPr>
                <w:noProof/>
              </w:rPr>
            </w:pPr>
          </w:p>
        </w:tc>
        <w:tc>
          <w:tcPr>
            <w:tcW w:w="6246" w:type="dxa"/>
            <w:vAlign w:val="center"/>
          </w:tcPr>
          <w:p w14:paraId="44D63F62" w14:textId="77777777" w:rsidR="003A09BA" w:rsidRPr="00AE2028" w:rsidRDefault="00594BBB" w:rsidP="009B5B19">
            <w:pPr>
              <w:rPr>
                <w:noProof/>
              </w:rPr>
            </w:pPr>
            <m:oMathPara>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sample(π),  &amp;ε</m:t>
                        </m:r>
                      </m:e>
                      <m:e>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aϵA</m:t>
                                    </m:r>
                                  </m:lim>
                                </m:limLow>
                              </m:fName>
                              <m:e>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r>
                                      <w:rPr>
                                        <w:rFonts w:ascii="Cambria Math" w:hAnsi="Cambria Math"/>
                                      </w:rPr>
                                      <m:t>s,a</m:t>
                                    </m:r>
                                  </m:e>
                                </m:d>
                              </m:e>
                            </m:func>
                          </m:e>
                        </m:func>
                        <m:r>
                          <w:rPr>
                            <w:rFonts w:ascii="Cambria Math" w:hAnsi="Cambria Math"/>
                          </w:rPr>
                          <m:t>,  &amp;1-ε</m:t>
                        </m:r>
                      </m:e>
                    </m:eqArr>
                  </m:e>
                </m:d>
              </m:oMath>
            </m:oMathPara>
          </w:p>
        </w:tc>
        <w:tc>
          <w:tcPr>
            <w:tcW w:w="1443" w:type="dxa"/>
            <w:vAlign w:val="center"/>
          </w:tcPr>
          <w:p w14:paraId="6A4A5AC1" w14:textId="77777777" w:rsidR="003A09BA" w:rsidRPr="00AE2028" w:rsidRDefault="003A09BA" w:rsidP="009B5B19">
            <w:pPr>
              <w:ind w:firstLine="0"/>
              <w:jc w:val="center"/>
              <w:rPr>
                <w:noProof/>
              </w:rPr>
            </w:pPr>
            <w:r w:rsidRPr="00AE2028">
              <w:t>(</w:t>
            </w:r>
            <w:r>
              <w:t>2</w:t>
            </w:r>
            <w:r w:rsidRPr="00AE2028">
              <w:t>.1</w:t>
            </w:r>
            <w:r>
              <w:t>3</w:t>
            </w:r>
            <w:r w:rsidRPr="00AE2028">
              <w:t>)</w:t>
            </w:r>
          </w:p>
        </w:tc>
      </w:tr>
    </w:tbl>
    <w:p w14:paraId="30B88067" w14:textId="77777777" w:rsidR="003A09BA" w:rsidRPr="00AE2028" w:rsidRDefault="003A09BA" w:rsidP="003A09BA">
      <w:pPr>
        <w:ind w:firstLine="0"/>
      </w:pPr>
    </w:p>
    <w:p w14:paraId="3122B1F5" w14:textId="77777777" w:rsidR="003A09BA" w:rsidRPr="00AE2028" w:rsidRDefault="003A09BA" w:rsidP="003A09BA">
      <w:pPr>
        <w:ind w:firstLine="0"/>
      </w:pPr>
      <w:r w:rsidRPr="00AE2028">
        <w:t>A probléma az, hogy kiaknázáskor a jutalom nem biztos, hogy a lehető legnagyobb (lokális maximumot találunk meg). Jó eljárás lehet az, ha az epszilon 1 közeli értékről az epizódok során folyamatosan csökken, tehát először hagyjuk az ágenst felfedezni az első epizódokban, utána viszont ösztönözzük, hogy aknázza ki a legjobb trajektóriákat.</w:t>
      </w:r>
    </w:p>
    <w:p w14:paraId="1B11C2DF" w14:textId="77777777" w:rsidR="003A09BA" w:rsidRPr="00AE2028" w:rsidRDefault="003A09BA" w:rsidP="003A09BA">
      <w:pPr>
        <w:ind w:firstLine="0"/>
      </w:pPr>
      <w:r w:rsidRPr="00AE2028">
        <w:tab/>
        <w:t xml:space="preserve">A másik említendő eljárás, amely szintén megoldja azt, hogy ne ragadhasson be az ágens </w:t>
      </w:r>
      <w:r>
        <w:t xml:space="preserve">az </w:t>
      </w:r>
      <w:r w:rsidRPr="00AE2028">
        <w:t>állapot</w:t>
      </w:r>
      <w:r>
        <w:t>tér</w:t>
      </w:r>
      <w:r w:rsidRPr="00AE2028">
        <w:t xml:space="preserve"> egy szűk halmazába a tapasztalat visszajátszás (</w:t>
      </w:r>
      <w:r w:rsidRPr="00AE2028">
        <w:rPr>
          <w:i/>
          <w:iCs/>
        </w:rPr>
        <w:t>experience</w:t>
      </w:r>
      <w:r w:rsidRPr="00AE2028">
        <w:t xml:space="preserve"> </w:t>
      </w:r>
      <w:r w:rsidRPr="00AE2028">
        <w:rPr>
          <w:i/>
          <w:iCs/>
        </w:rPr>
        <w:t>replay</w:t>
      </w:r>
      <w:r w:rsidRPr="00AE2028">
        <w:t>). A véletlenszerűséget úgy garantálja, hogy minden idő-lépésben az akció után kimentjük az ágens tapasztalatát a memóriába (</w:t>
      </w:r>
      <w:r w:rsidRPr="00AE2028">
        <w:rPr>
          <w:i/>
          <w:iCs/>
        </w:rPr>
        <w:t>replay</w:t>
      </w:r>
      <w:r w:rsidRPr="00AE2028">
        <w:t xml:space="preserve"> </w:t>
      </w:r>
      <w:r w:rsidRPr="00AE2028">
        <w:rPr>
          <w:i/>
          <w:iCs/>
        </w:rPr>
        <w:t>memory</w:t>
      </w:r>
      <w:r w:rsidRPr="00AE2028">
        <w:t>). A tapasztalat</w:t>
      </w:r>
      <w:r>
        <w:t xml:space="preserve"> vektor (</w:t>
      </w:r>
      <w:r w:rsidRPr="002F074A">
        <w:rPr>
          <w:i/>
          <w:iCs/>
        </w:rPr>
        <w:t>tuple</w:t>
      </w:r>
      <w:r>
        <w:t>)</w:t>
      </w:r>
      <w:r w:rsidRPr="00AE2028">
        <w:t xml:space="preserve"> a jelenlegi állapotból, akcióból, az akcióra kapott jutalomból és a következő állapotból áll: </w:t>
      </w:r>
      <m:oMath>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oMath>
      <w:r w:rsidRPr="00AE2028">
        <w:t>. Majd véletlenszerűen kiválasztunk egy batch-et a memóriában tárolt tapasztalatok közül, ezekből az állapotokat küldjük végig a hálón és ezután számoljuk ki a költséget. Tehát végül véletlen mintákon végeztük el a tanítást (akár csak a véletlenszerű batch-ek esetében megfigyeléses tanulásnál), bár ehhez az kellett, hogy kétszer értékeljük ki a hálót minden egyes idő-lépésben.</w:t>
      </w:r>
    </w:p>
    <w:p w14:paraId="136DA7B3" w14:textId="77777777" w:rsidR="003A09BA" w:rsidRPr="00AE2028" w:rsidRDefault="003A09BA" w:rsidP="003A09BA">
      <w:pPr>
        <w:pStyle w:val="Heading3"/>
      </w:pPr>
      <w:bookmarkStart w:id="18" w:name="_Toc90604093"/>
      <w:r w:rsidRPr="00AE2028">
        <w:t xml:space="preserve">Q-tanulás és </w:t>
      </w:r>
      <w:r>
        <w:t>policy</w:t>
      </w:r>
      <w:r w:rsidRPr="00AE2028">
        <w:t xml:space="preserve"> gradiens módszerek</w:t>
      </w:r>
      <w:bookmarkEnd w:id="18"/>
    </w:p>
    <w:p w14:paraId="70C74AD4" w14:textId="77777777" w:rsidR="003A09BA" w:rsidRPr="00AE2028" w:rsidRDefault="003A09BA" w:rsidP="003A09BA">
      <w:r w:rsidRPr="00AE2028">
        <w:t xml:space="preserve">Q-tanulásnak </w:t>
      </w:r>
      <w:sdt>
        <w:sdtPr>
          <w:id w:val="1169290811"/>
          <w:citation/>
        </w:sdtPr>
        <w:sdtEndPr/>
        <w:sdtContent>
          <w:r w:rsidRPr="00AE2028">
            <w:fldChar w:fldCharType="begin"/>
          </w:r>
          <w:r w:rsidRPr="00AE2028">
            <w:instrText xml:space="preserve"> CITATION Bai95 \l 1038 </w:instrText>
          </w:r>
          <w:r w:rsidRPr="00AE2028">
            <w:fldChar w:fldCharType="separate"/>
          </w:r>
          <w:r>
            <w:rPr>
              <w:noProof/>
            </w:rPr>
            <w:t>[5]</w:t>
          </w:r>
          <w:r w:rsidRPr="00AE2028">
            <w:fldChar w:fldCharType="end"/>
          </w:r>
        </w:sdtContent>
      </w:sdt>
      <w:r w:rsidRPr="00AE2028">
        <w:t xml:space="preserve"> nevezzük azt az iterációs algoritmust, mely egy véletlenszerűen inicializált </w:t>
      </w:r>
      <w:r w:rsidRPr="00AE2028">
        <w:rPr>
          <w:i/>
          <w:iCs/>
        </w:rPr>
        <w:t>Q</w:t>
      </w:r>
      <w:r w:rsidRPr="00AE2028">
        <w:t xml:space="preserve"> függvényből iteratívan előállítja az optimális </w:t>
      </w:r>
      <w:r w:rsidRPr="00AE2028">
        <w:rPr>
          <w:i/>
          <w:iCs/>
        </w:rPr>
        <w:t>Q</w:t>
      </w:r>
      <w:r w:rsidRPr="00AE2028">
        <w:t xml:space="preserve"> függvényt, azaz az összes stratégia közül a maximális akció-érték függvény:</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20DAFAE3" w14:textId="77777777" w:rsidTr="009B5B19">
        <w:trPr>
          <w:trHeight w:val="289"/>
        </w:trPr>
        <w:tc>
          <w:tcPr>
            <w:tcW w:w="1111" w:type="dxa"/>
            <w:vAlign w:val="center"/>
          </w:tcPr>
          <w:p w14:paraId="288E87D3" w14:textId="77777777" w:rsidR="003A09BA" w:rsidRPr="00AE2028" w:rsidRDefault="003A09BA" w:rsidP="009B5B19">
            <w:pPr>
              <w:ind w:firstLine="0"/>
              <w:jc w:val="center"/>
              <w:rPr>
                <w:noProof/>
              </w:rPr>
            </w:pPr>
          </w:p>
        </w:tc>
        <w:tc>
          <w:tcPr>
            <w:tcW w:w="6246" w:type="dxa"/>
            <w:vAlign w:val="center"/>
          </w:tcPr>
          <w:p w14:paraId="7EFD7733" w14:textId="77777777" w:rsidR="003A09BA" w:rsidRPr="00AE2028" w:rsidRDefault="00594BBB" w:rsidP="009B5B19">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Q</m:t>
                        </m:r>
                      </m:e>
                    </m:acc>
                  </m:e>
                  <m:sup>
                    <m:r>
                      <w:rPr>
                        <w:rFonts w:ascii="Cambria Math" w:hAnsi="Cambria Math"/>
                      </w:rPr>
                      <m:t>π</m:t>
                    </m:r>
                  </m:sup>
                </m:sSup>
                <m:d>
                  <m:dPr>
                    <m:ctrlPr>
                      <w:rPr>
                        <w:rFonts w:ascii="Cambria Math" w:hAnsi="Cambria Math"/>
                        <w:i/>
                      </w:rPr>
                    </m:ctrlPr>
                  </m:dPr>
                  <m:e>
                    <m:r>
                      <w:rPr>
                        <w:rFonts w:ascii="Cambria Math" w:hAnsi="Cambria Math"/>
                      </w:rPr>
                      <m:t>s,a</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π</m:t>
                        </m:r>
                      </m:lim>
                    </m:limLow>
                  </m:fName>
                  <m:e>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r>
                          <w:rPr>
                            <w:rFonts w:ascii="Cambria Math" w:hAnsi="Cambria Math"/>
                          </w:rPr>
                          <m:t>s,a</m:t>
                        </m:r>
                      </m:e>
                    </m:d>
                  </m:e>
                </m:func>
              </m:oMath>
            </m:oMathPara>
          </w:p>
        </w:tc>
        <w:tc>
          <w:tcPr>
            <w:tcW w:w="1443" w:type="dxa"/>
            <w:vAlign w:val="center"/>
          </w:tcPr>
          <w:p w14:paraId="5CD2DFA7" w14:textId="77777777" w:rsidR="003A09BA" w:rsidRPr="00AE2028" w:rsidRDefault="003A09BA" w:rsidP="009B5B19">
            <w:pPr>
              <w:ind w:firstLine="0"/>
              <w:jc w:val="center"/>
            </w:pPr>
            <w:r w:rsidRPr="00AE2028">
              <w:t>(</w:t>
            </w:r>
            <w:r>
              <w:t>2</w:t>
            </w:r>
            <w:r w:rsidRPr="00AE2028">
              <w:t>.1</w:t>
            </w:r>
            <w:r>
              <w:t>4</w:t>
            </w:r>
            <w:r w:rsidRPr="00AE2028">
              <w:t>)</w:t>
            </w:r>
          </w:p>
        </w:tc>
      </w:tr>
    </w:tbl>
    <w:p w14:paraId="0BD79B8D" w14:textId="77777777" w:rsidR="003A09BA" w:rsidRPr="00AE2028" w:rsidRDefault="003A09BA" w:rsidP="003A09BA">
      <w:pPr>
        <w:ind w:firstLine="0"/>
      </w:pPr>
    </w:p>
    <w:p w14:paraId="697735D4" w14:textId="77777777" w:rsidR="003A09BA" w:rsidRPr="00AE2028" w:rsidRDefault="003A09BA" w:rsidP="003A09BA">
      <w:pPr>
        <w:ind w:firstLine="0"/>
      </w:pPr>
      <w:r w:rsidRPr="00AE2028">
        <w:t xml:space="preserve"> Ebből pedig már meghatározható az optimális stratégia, hiszen az optimális stratégiánk az optimális </w:t>
      </w:r>
      <w:r w:rsidRPr="00AE2028">
        <w:rPr>
          <w:i/>
          <w:iCs/>
        </w:rPr>
        <w:t>Q</w:t>
      </w:r>
      <w:r w:rsidRPr="00AE2028">
        <w:t xml:space="preserve"> függvény szerinti legjobb akció meglépése. </w:t>
      </w:r>
    </w:p>
    <w:p w14:paraId="1D58FC68" w14:textId="77777777" w:rsidR="003A09BA" w:rsidRPr="00AE2028" w:rsidRDefault="003A09BA" w:rsidP="003A09BA">
      <w:r w:rsidRPr="00AE2028">
        <w:t>Az iteráció alapja a Bellman-egyenlet, mely azt fejezi ki, hogy egy adott állapot-akció párból a lehető legnagyobb jutalom megegyezik a közvetlenül kapott jutalom és a következő állapotból elérhető legnagyobb jutalom összegével:</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263A74D2" w14:textId="77777777" w:rsidTr="009B5B19">
        <w:trPr>
          <w:trHeight w:val="289"/>
        </w:trPr>
        <w:tc>
          <w:tcPr>
            <w:tcW w:w="1111" w:type="dxa"/>
            <w:vAlign w:val="center"/>
          </w:tcPr>
          <w:p w14:paraId="79D7D4F4" w14:textId="77777777" w:rsidR="003A09BA" w:rsidRPr="00AE2028" w:rsidRDefault="003A09BA" w:rsidP="009B5B19">
            <w:pPr>
              <w:ind w:firstLine="0"/>
              <w:jc w:val="center"/>
              <w:rPr>
                <w:noProof/>
              </w:rPr>
            </w:pPr>
          </w:p>
        </w:tc>
        <w:tc>
          <w:tcPr>
            <w:tcW w:w="6246" w:type="dxa"/>
            <w:vAlign w:val="center"/>
          </w:tcPr>
          <w:p w14:paraId="6811972A" w14:textId="77777777" w:rsidR="003A09BA" w:rsidRPr="00AE2028" w:rsidRDefault="003A09BA" w:rsidP="009B5B19">
            <w:pPr>
              <w:ind w:firstLine="0"/>
              <w:jc w:val="center"/>
            </w:pPr>
            <m:oMathPara>
              <m:oMath>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e>
                </m:d>
              </m:oMath>
            </m:oMathPara>
          </w:p>
        </w:tc>
        <w:tc>
          <w:tcPr>
            <w:tcW w:w="1443" w:type="dxa"/>
            <w:vAlign w:val="center"/>
          </w:tcPr>
          <w:p w14:paraId="05E11049" w14:textId="77777777" w:rsidR="003A09BA" w:rsidRPr="00AE2028" w:rsidRDefault="003A09BA" w:rsidP="009B5B19">
            <w:pPr>
              <w:ind w:firstLine="0"/>
              <w:jc w:val="center"/>
            </w:pPr>
            <w:r w:rsidRPr="00AE2028">
              <w:t>(</w:t>
            </w:r>
            <w:r>
              <w:t>2</w:t>
            </w:r>
            <w:r w:rsidRPr="00AE2028">
              <w:t>.1</w:t>
            </w:r>
            <w:r>
              <w:t>5</w:t>
            </w:r>
            <w:r w:rsidRPr="00AE2028">
              <w:t>)</w:t>
            </w:r>
          </w:p>
        </w:tc>
      </w:tr>
    </w:tbl>
    <w:p w14:paraId="2BA06DE3" w14:textId="77777777" w:rsidR="003A09BA" w:rsidRPr="00AE2028" w:rsidRDefault="003A09BA" w:rsidP="003A09BA">
      <w:pPr>
        <w:ind w:firstLine="0"/>
      </w:pPr>
    </w:p>
    <w:p w14:paraId="44A46FE3" w14:textId="77777777" w:rsidR="003A09BA" w:rsidRPr="00AE2028" w:rsidRDefault="003A09BA" w:rsidP="003A09BA">
      <w:pPr>
        <w:ind w:firstLine="0"/>
      </w:pPr>
      <w:r w:rsidRPr="00AE2028">
        <w:t xml:space="preserve">Ne felejtsük el, hogy a jutalom 1-től indexelőik, tehát a nulladik akcióra a jutalom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AE2028">
        <w:t xml:space="preserve"> (lásd</w:t>
      </w:r>
      <w:r w:rsidRPr="00AE2028">
        <w:rPr>
          <w:b/>
          <w:bCs/>
        </w:rPr>
        <w:t xml:space="preserve"> </w:t>
      </w:r>
      <w:r w:rsidRPr="00AE2028">
        <w:rPr>
          <w:b/>
          <w:bCs/>
        </w:rPr>
        <w:fldChar w:fldCharType="begin"/>
      </w:r>
      <w:r w:rsidRPr="00AE2028">
        <w:rPr>
          <w:b/>
          <w:bCs/>
        </w:rPr>
        <w:instrText xml:space="preserve"> REF _Ref72136909 \h  \* MERGEFORMAT </w:instrText>
      </w:r>
      <w:r w:rsidRPr="00AE2028">
        <w:rPr>
          <w:b/>
          <w:bCs/>
        </w:rPr>
      </w:r>
      <w:r w:rsidRPr="00AE2028">
        <w:rPr>
          <w:b/>
          <w:bCs/>
        </w:rPr>
        <w:fldChar w:fldCharType="separate"/>
      </w:r>
      <w:r w:rsidRPr="00F002AE">
        <w:rPr>
          <w:b/>
          <w:bCs/>
          <w:noProof/>
        </w:rPr>
        <w:t>2</w:t>
      </w:r>
      <w:r w:rsidRPr="00F002AE">
        <w:rPr>
          <w:b/>
          <w:bCs/>
        </w:rPr>
        <w:t>.</w:t>
      </w:r>
      <w:r w:rsidRPr="00F002AE">
        <w:rPr>
          <w:b/>
          <w:bCs/>
          <w:noProof/>
        </w:rPr>
        <w:t>8</w:t>
      </w:r>
      <w:r w:rsidRPr="00F002AE">
        <w:rPr>
          <w:b/>
          <w:bCs/>
        </w:rPr>
        <w:t>. ábra</w:t>
      </w:r>
      <w:r w:rsidRPr="00AE2028">
        <w:rPr>
          <w:b/>
          <w:bCs/>
        </w:rPr>
        <w:fldChar w:fldCharType="end"/>
      </w:r>
      <w:r w:rsidRPr="00AE2028">
        <w:t xml:space="preserve">). Az iteráció felírásához kell még egy összefüggés: az optimális </w:t>
      </w:r>
      <w:r w:rsidRPr="00AE2028">
        <w:rPr>
          <w:i/>
          <w:iCs/>
        </w:rPr>
        <w:t>V</w:t>
      </w:r>
      <w:r w:rsidRPr="00AE2028">
        <w:t xml:space="preserve"> függvény </w:t>
      </w:r>
      <w:r>
        <w:t>ugyanis felírható</w:t>
      </w:r>
      <w:r w:rsidRPr="00AE2028">
        <w:t xml:space="preserve"> az optimális </w:t>
      </w:r>
      <w:r w:rsidRPr="00AE2028">
        <w:rPr>
          <w:i/>
          <w:iCs/>
        </w:rPr>
        <w:t>Q</w:t>
      </w:r>
      <w:r w:rsidRPr="00AE2028">
        <w:t xml:space="preserve"> függvény</w:t>
      </w:r>
      <w:r>
        <w:t xml:space="preserve"> felhasználásával</w:t>
      </w:r>
      <w:r w:rsidRPr="00AE2028">
        <w:t>. Mivel az állapot-érték függvény lényegében a várható értéke az akció-érték függvénynek, ezért könnyen adódik az alábbi formula:</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272C8D97" w14:textId="77777777" w:rsidTr="009B5B19">
        <w:trPr>
          <w:trHeight w:val="289"/>
        </w:trPr>
        <w:tc>
          <w:tcPr>
            <w:tcW w:w="1111" w:type="dxa"/>
            <w:vAlign w:val="center"/>
          </w:tcPr>
          <w:p w14:paraId="736529CF" w14:textId="77777777" w:rsidR="003A09BA" w:rsidRPr="00AE2028" w:rsidRDefault="003A09BA" w:rsidP="009B5B19">
            <w:pPr>
              <w:ind w:firstLine="0"/>
              <w:jc w:val="center"/>
              <w:rPr>
                <w:noProof/>
              </w:rPr>
            </w:pPr>
          </w:p>
        </w:tc>
        <w:tc>
          <w:tcPr>
            <w:tcW w:w="6246" w:type="dxa"/>
            <w:vAlign w:val="center"/>
          </w:tcPr>
          <w:p w14:paraId="0B01DBF2" w14:textId="77777777" w:rsidR="003A09BA" w:rsidRPr="00AE2028" w:rsidRDefault="00594BBB" w:rsidP="009B5B19">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V</m:t>
                        </m:r>
                      </m:e>
                    </m:acc>
                  </m:e>
                  <m:sup>
                    <m:r>
                      <w:rPr>
                        <w:rFonts w:ascii="Cambria Math" w:hAnsi="Cambria Math"/>
                      </w:rPr>
                      <m:t>π</m:t>
                    </m:r>
                  </m:sup>
                </m:sSup>
                <m:d>
                  <m:dPr>
                    <m:ctrlPr>
                      <w:rPr>
                        <w:rFonts w:ascii="Cambria Math" w:hAnsi="Cambria Math"/>
                        <w:i/>
                      </w:rPr>
                    </m:ctrlPr>
                  </m:dPr>
                  <m:e>
                    <m:r>
                      <w:rPr>
                        <w:rFonts w:ascii="Cambria Math" w:hAnsi="Cambria Math"/>
                      </w:rPr>
                      <m:t>s</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sSup>
                      <m:sSupPr>
                        <m:ctrlPr>
                          <w:rPr>
                            <w:rFonts w:ascii="Cambria Math" w:hAnsi="Cambria Math"/>
                            <w:i/>
                          </w:rPr>
                        </m:ctrlPr>
                      </m:sSupPr>
                      <m:e>
                        <m:acc>
                          <m:accPr>
                            <m:ctrlPr>
                              <w:rPr>
                                <w:rFonts w:ascii="Cambria Math" w:hAnsi="Cambria Math"/>
                                <w:i/>
                              </w:rPr>
                            </m:ctrlPr>
                          </m:accPr>
                          <m:e>
                            <m:r>
                              <w:rPr>
                                <w:rFonts w:ascii="Cambria Math" w:hAnsi="Cambria Math"/>
                              </w:rPr>
                              <m:t>Q</m:t>
                            </m:r>
                          </m:e>
                        </m:acc>
                      </m:e>
                      <m:sup>
                        <m:r>
                          <w:rPr>
                            <w:rFonts w:ascii="Cambria Math" w:hAnsi="Cambria Math"/>
                          </w:rPr>
                          <m:t>π</m:t>
                        </m:r>
                      </m:sup>
                    </m:sSup>
                    <m:d>
                      <m:dPr>
                        <m:ctrlPr>
                          <w:rPr>
                            <w:rFonts w:ascii="Cambria Math" w:hAnsi="Cambria Math"/>
                            <w:i/>
                          </w:rPr>
                        </m:ctrlPr>
                      </m:dPr>
                      <m:e>
                        <m:r>
                          <w:rPr>
                            <w:rFonts w:ascii="Cambria Math" w:hAnsi="Cambria Math"/>
                          </w:rPr>
                          <m:t>s,a</m:t>
                        </m:r>
                      </m:e>
                    </m:d>
                  </m:e>
                </m:func>
              </m:oMath>
            </m:oMathPara>
          </w:p>
        </w:tc>
        <w:tc>
          <w:tcPr>
            <w:tcW w:w="1443" w:type="dxa"/>
            <w:vAlign w:val="center"/>
          </w:tcPr>
          <w:p w14:paraId="615F7C33" w14:textId="77777777" w:rsidR="003A09BA" w:rsidRPr="00AE2028" w:rsidRDefault="003A09BA" w:rsidP="009B5B19">
            <w:pPr>
              <w:ind w:firstLine="0"/>
              <w:jc w:val="center"/>
            </w:pPr>
            <w:r w:rsidRPr="00AE2028">
              <w:t>(</w:t>
            </w:r>
            <w:r>
              <w:t>2</w:t>
            </w:r>
            <w:r w:rsidRPr="00AE2028">
              <w:t>.1</w:t>
            </w:r>
            <w:r>
              <w:t>6</w:t>
            </w:r>
            <w:r w:rsidRPr="00AE2028">
              <w:t>)</w:t>
            </w:r>
          </w:p>
        </w:tc>
      </w:tr>
    </w:tbl>
    <w:p w14:paraId="7340A442" w14:textId="77777777" w:rsidR="003A09BA" w:rsidRPr="00AE2028" w:rsidRDefault="003A09BA" w:rsidP="003A09BA">
      <w:pPr>
        <w:ind w:firstLine="0"/>
      </w:pPr>
    </w:p>
    <w:p w14:paraId="11EA5FFB" w14:textId="77777777" w:rsidR="003A09BA" w:rsidRPr="00AE2028" w:rsidRDefault="003A09BA" w:rsidP="003A09BA">
      <w:pPr>
        <w:ind w:firstLine="0"/>
      </w:pPr>
      <w:r w:rsidRPr="00AE2028">
        <w:t xml:space="preserve">Az </w:t>
      </w:r>
      <w:r>
        <w:t>2</w:t>
      </w:r>
      <w:r w:rsidRPr="00AE2028">
        <w:t>.1</w:t>
      </w:r>
      <w:r>
        <w:t>5</w:t>
      </w:r>
      <w:r w:rsidRPr="00AE2028">
        <w:t xml:space="preserve"> és </w:t>
      </w:r>
      <w:r>
        <w:t>2</w:t>
      </w:r>
      <w:r w:rsidRPr="00AE2028">
        <w:t>.1</w:t>
      </w:r>
      <w:r>
        <w:t>6</w:t>
      </w:r>
      <w:r w:rsidRPr="00AE2028">
        <w:t xml:space="preserve"> egyenletet összerakva kapjuk, hogy</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078"/>
        <w:gridCol w:w="1443"/>
      </w:tblGrid>
      <w:tr w:rsidR="003A09BA" w:rsidRPr="00AE2028" w14:paraId="26EB3225" w14:textId="77777777" w:rsidTr="009B5B19">
        <w:trPr>
          <w:trHeight w:val="289"/>
        </w:trPr>
        <w:tc>
          <w:tcPr>
            <w:tcW w:w="279" w:type="dxa"/>
            <w:vAlign w:val="center"/>
          </w:tcPr>
          <w:p w14:paraId="6770D827" w14:textId="77777777" w:rsidR="003A09BA" w:rsidRPr="00AE2028" w:rsidRDefault="003A09BA" w:rsidP="009B5B19">
            <w:pPr>
              <w:ind w:firstLine="0"/>
              <w:jc w:val="center"/>
              <w:rPr>
                <w:noProof/>
              </w:rPr>
            </w:pPr>
          </w:p>
        </w:tc>
        <w:tc>
          <w:tcPr>
            <w:tcW w:w="7078" w:type="dxa"/>
            <w:vAlign w:val="center"/>
          </w:tcPr>
          <w:p w14:paraId="6F21444E" w14:textId="77777777" w:rsidR="003A09BA" w:rsidRPr="00AE2028" w:rsidRDefault="00594BBB" w:rsidP="009B5B19">
            <w:pPr>
              <w:jc w:val="center"/>
            </w:pPr>
            <m:oMathPara>
              <m:oMath>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sSup>
                      <m:sSupPr>
                        <m:ctrlPr>
                          <w:rPr>
                            <w:rFonts w:ascii="Cambria Math" w:hAnsi="Cambria Math"/>
                            <w:i/>
                          </w:rPr>
                        </m:ctrlPr>
                      </m:sSupPr>
                      <m:e>
                        <m:acc>
                          <m:accPr>
                            <m:ctrlPr>
                              <w:rPr>
                                <w:rFonts w:ascii="Cambria Math" w:hAnsi="Cambria Math"/>
                                <w:i/>
                              </w:rPr>
                            </m:ctrlPr>
                          </m:accPr>
                          <m:e>
                            <m:r>
                              <w:rPr>
                                <w:rFonts w:ascii="Cambria Math" w:hAnsi="Cambria Math"/>
                              </w:rPr>
                              <m:t>V</m:t>
                            </m:r>
                          </m:e>
                        </m:acc>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a</m:t>
                                </m:r>
                              </m:e>
                              <m:sub>
                                <m:r>
                                  <w:rPr>
                                    <w:rFonts w:ascii="Cambria Math" w:hAnsi="Cambria Math"/>
                                  </w:rPr>
                                  <m:t>t+1</m:t>
                                </m:r>
                              </m:sub>
                            </m:sSub>
                          </m:lim>
                        </m:limLow>
                      </m:fName>
                      <m:e>
                        <m:sSup>
                          <m:sSupPr>
                            <m:ctrlPr>
                              <w:rPr>
                                <w:rFonts w:ascii="Cambria Math" w:hAnsi="Cambria Math"/>
                                <w:i/>
                              </w:rPr>
                            </m:ctrlPr>
                          </m:sSupPr>
                          <m:e>
                            <m:acc>
                              <m:accPr>
                                <m:ctrlPr>
                                  <w:rPr>
                                    <w:rFonts w:ascii="Cambria Math" w:hAnsi="Cambria Math"/>
                                    <w:i/>
                                  </w:rPr>
                                </m:ctrlPr>
                              </m:accPr>
                              <m:e>
                                <m:r>
                                  <w:rPr>
                                    <w:rFonts w:ascii="Cambria Math" w:hAnsi="Cambria Math"/>
                                  </w:rPr>
                                  <m:t>Q</m:t>
                                </m:r>
                              </m:e>
                            </m:acc>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e>
                    </m:func>
                  </m:e>
                </m:d>
              </m:oMath>
            </m:oMathPara>
          </w:p>
        </w:tc>
        <w:tc>
          <w:tcPr>
            <w:tcW w:w="1443" w:type="dxa"/>
            <w:vAlign w:val="center"/>
          </w:tcPr>
          <w:p w14:paraId="6A465301" w14:textId="77777777" w:rsidR="003A09BA" w:rsidRPr="00AE2028" w:rsidRDefault="003A09BA" w:rsidP="009B5B19">
            <w:pPr>
              <w:ind w:firstLine="0"/>
              <w:jc w:val="center"/>
            </w:pPr>
            <w:r w:rsidRPr="00AE2028">
              <w:t>(</w:t>
            </w:r>
            <w:r>
              <w:t>2</w:t>
            </w:r>
            <w:r w:rsidRPr="00AE2028">
              <w:t>.1</w:t>
            </w:r>
            <w:r>
              <w:t>7</w:t>
            </w:r>
            <w:r w:rsidRPr="00AE2028">
              <w:t>)</w:t>
            </w:r>
          </w:p>
        </w:tc>
      </w:tr>
    </w:tbl>
    <w:p w14:paraId="27EF74AF" w14:textId="77777777" w:rsidR="003A09BA" w:rsidRPr="00AE2028" w:rsidRDefault="003A09BA" w:rsidP="003A09BA">
      <w:pPr>
        <w:ind w:firstLine="0"/>
      </w:pPr>
    </w:p>
    <w:p w14:paraId="285C1CBE" w14:textId="77777777" w:rsidR="003A09BA" w:rsidRPr="00AE2028" w:rsidRDefault="003A09BA" w:rsidP="003A09BA">
      <w:pPr>
        <w:ind w:firstLine="0"/>
      </w:pPr>
      <w:r w:rsidRPr="00AE2028">
        <w:t>A második egyenlőség csakis az optimális stratégiát követve teljesül. Ezt felhasználva írhatjuk fel a Bellman-szabályt, amely a Q-tanulás iterációs szabálya lesz:</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088092C0" w14:textId="77777777" w:rsidTr="009B5B19">
        <w:trPr>
          <w:trHeight w:val="289"/>
        </w:trPr>
        <w:tc>
          <w:tcPr>
            <w:tcW w:w="1111" w:type="dxa"/>
            <w:vAlign w:val="center"/>
          </w:tcPr>
          <w:p w14:paraId="70C75D38" w14:textId="77777777" w:rsidR="003A09BA" w:rsidRPr="00AE2028" w:rsidRDefault="003A09BA" w:rsidP="009B5B19">
            <w:pPr>
              <w:ind w:firstLine="0"/>
              <w:jc w:val="center"/>
              <w:rPr>
                <w:noProof/>
              </w:rPr>
            </w:pPr>
          </w:p>
        </w:tc>
        <w:tc>
          <w:tcPr>
            <w:tcW w:w="6246" w:type="dxa"/>
            <w:vAlign w:val="center"/>
          </w:tcPr>
          <w:p w14:paraId="2B501007" w14:textId="77777777" w:rsidR="003A09BA" w:rsidRPr="00AE2028" w:rsidRDefault="00594BBB" w:rsidP="009B5B19">
            <w:pPr>
              <w:jc w:val="cente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a</m:t>
                                </m:r>
                              </m:e>
                              <m:sub>
                                <m:r>
                                  <w:rPr>
                                    <w:rFonts w:ascii="Cambria Math" w:hAnsi="Cambria Math"/>
                                  </w:rPr>
                                  <m:t>t+1</m:t>
                                </m:r>
                              </m:sub>
                            </m:sSub>
                          </m:lim>
                        </m:limLow>
                      </m:fName>
                      <m:e>
                        <m:sSubSup>
                          <m:sSubSupPr>
                            <m:ctrlPr>
                              <w:rPr>
                                <w:rFonts w:ascii="Cambria Math" w:hAnsi="Cambria Math"/>
                                <w:i/>
                              </w:rPr>
                            </m:ctrlPr>
                          </m:sSubSupPr>
                          <m:e>
                            <m:acc>
                              <m:accPr>
                                <m:ctrlPr>
                                  <w:rPr>
                                    <w:rFonts w:ascii="Cambria Math" w:hAnsi="Cambria Math"/>
                                    <w:i/>
                                  </w:rPr>
                                </m:ctrlPr>
                              </m:accPr>
                              <m:e>
                                <m:r>
                                  <w:rPr>
                                    <w:rFonts w:ascii="Cambria Math" w:hAnsi="Cambria Math"/>
                                  </w:rPr>
                                  <m:t>Q</m:t>
                                </m:r>
                              </m:e>
                            </m:acc>
                          </m:e>
                          <m:sub>
                            <m:r>
                              <w:rPr>
                                <w:rFonts w:ascii="Cambria Math" w:hAnsi="Cambria Math"/>
                              </w:rPr>
                              <m:t>k</m:t>
                            </m:r>
                          </m:sub>
                          <m:sup>
                            <m:r>
                              <w:rPr>
                                <w:rFonts w:ascii="Cambria Math" w:hAnsi="Cambria Math"/>
                              </w:rPr>
                              <m:t>π</m:t>
                            </m:r>
                          </m:sup>
                        </m:sSub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e>
                    </m:func>
                  </m:e>
                </m:d>
              </m:oMath>
            </m:oMathPara>
          </w:p>
        </w:tc>
        <w:tc>
          <w:tcPr>
            <w:tcW w:w="1443" w:type="dxa"/>
            <w:vAlign w:val="center"/>
          </w:tcPr>
          <w:p w14:paraId="39839890" w14:textId="77777777" w:rsidR="003A09BA" w:rsidRPr="00AE2028" w:rsidRDefault="003A09BA" w:rsidP="009B5B19">
            <w:pPr>
              <w:ind w:firstLine="0"/>
              <w:jc w:val="center"/>
            </w:pPr>
            <w:r w:rsidRPr="00AE2028">
              <w:t>(</w:t>
            </w:r>
            <w:r>
              <w:t>2</w:t>
            </w:r>
            <w:r w:rsidRPr="00AE2028">
              <w:t>.1</w:t>
            </w:r>
            <w:r>
              <w:t>8</w:t>
            </w:r>
            <w:r w:rsidRPr="00AE2028">
              <w:t>)</w:t>
            </w:r>
          </w:p>
        </w:tc>
      </w:tr>
    </w:tbl>
    <w:p w14:paraId="478A7956" w14:textId="77777777" w:rsidR="003A09BA" w:rsidRPr="00AE2028" w:rsidRDefault="003A09BA" w:rsidP="003A09BA">
      <w:pPr>
        <w:ind w:firstLine="0"/>
      </w:pPr>
    </w:p>
    <w:p w14:paraId="265DAAD1" w14:textId="77777777" w:rsidR="003A09BA" w:rsidRPr="00AE2028" w:rsidRDefault="003A09BA" w:rsidP="003A09BA">
      <w:r w:rsidRPr="00AE2028">
        <w:lastRenderedPageBreak/>
        <w:t xml:space="preserve">A </w:t>
      </w:r>
      <w:r w:rsidRPr="00AE2028">
        <w:rPr>
          <w:i/>
          <w:iCs/>
        </w:rPr>
        <w:t>Q</w:t>
      </w:r>
      <w:r w:rsidRPr="00AE2028">
        <w:t xml:space="preserve"> függvény megtanulása viszont rendkívül nehéz feladat lehet a nagy számú, vagy </w:t>
      </w:r>
      <w:r>
        <w:t xml:space="preserve">nem diszkrét esetben </w:t>
      </w:r>
      <w:r w:rsidRPr="00AE2028">
        <w:t xml:space="preserve">akár végtelen lehetséges állapottal rendelkező környezetek esetében, miközben a stratégia egy viszonylag egyszerű függvény. Emiatt célszerűbbnek tűnik, ha közvetlenül a stratégiát próbálnánk meg megtanulni, az akció-érték függvény helyett. Ez a céljuk az ún. </w:t>
      </w:r>
      <w:r>
        <w:t>policy</w:t>
      </w:r>
      <w:r w:rsidRPr="00AE2028">
        <w:t xml:space="preserve"> gradiens módszereknek. A legegyszerűbb ilyen a </w:t>
      </w:r>
      <w:r w:rsidRPr="00AE2028">
        <w:rPr>
          <w:i/>
          <w:iCs/>
        </w:rPr>
        <w:t>REINFORCE</w:t>
      </w:r>
      <w:r w:rsidRPr="00AE2028">
        <w:t xml:space="preserve"> algoritmus </w:t>
      </w:r>
      <w:sdt>
        <w:sdtPr>
          <w:id w:val="1148016562"/>
          <w:citation/>
        </w:sdtPr>
        <w:sdtEndPr/>
        <w:sdtContent>
          <w:r w:rsidRPr="00AE2028">
            <w:fldChar w:fldCharType="begin"/>
          </w:r>
          <w:r w:rsidRPr="00AE2028">
            <w:instrText xml:space="preserve"> CITATION Rei20 \l 1038 </w:instrText>
          </w:r>
          <w:r w:rsidRPr="00AE2028">
            <w:fldChar w:fldCharType="separate"/>
          </w:r>
          <w:r>
            <w:rPr>
              <w:noProof/>
            </w:rPr>
            <w:t>[6]</w:t>
          </w:r>
          <w:r w:rsidRPr="00AE2028">
            <w:fldChar w:fldCharType="end"/>
          </w:r>
        </w:sdtContent>
      </w:sdt>
      <w:r w:rsidRPr="00AE2028">
        <w:t xml:space="preserve">, más néven a </w:t>
      </w:r>
      <w:r w:rsidRPr="00A160F2">
        <w:rPr>
          <w:i/>
          <w:iCs/>
        </w:rPr>
        <w:t>Monte-Carlo policy gradient</w:t>
      </w:r>
      <w:r w:rsidRPr="00AE2028">
        <w:t xml:space="preserve">. Az utóbbi elnevezést onnan kapta, hogy a várható értéket Monte-Carlo módszerrel becsüljük, azaz, véletlen mintavételezéssel a várható értéket az átlaggal közelítjük (így tulajdonképpen az állapot-érték függvény az átlagos diszkontált jutalom). A </w:t>
      </w:r>
      <w:r>
        <w:t>policy</w:t>
      </w:r>
      <w:r w:rsidRPr="00AE2028">
        <w:t xml:space="preserve"> gradiens, azaz a költségfüggvény háló paraméterei szerinti deriváltja </w:t>
      </w:r>
      <w:r>
        <w:t>a</w:t>
      </w:r>
      <w:r w:rsidRPr="00AE2028">
        <w:t xml:space="preserve"> levezetés után a következőképpen néz ki: </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67A78A0C" w14:textId="77777777" w:rsidTr="009B5B19">
        <w:trPr>
          <w:trHeight w:val="289"/>
        </w:trPr>
        <w:tc>
          <w:tcPr>
            <w:tcW w:w="1111" w:type="dxa"/>
            <w:vAlign w:val="center"/>
          </w:tcPr>
          <w:p w14:paraId="726ECDD8" w14:textId="77777777" w:rsidR="003A09BA" w:rsidRPr="00AE2028" w:rsidRDefault="003A09BA" w:rsidP="009B5B19">
            <w:pPr>
              <w:ind w:firstLine="0"/>
              <w:jc w:val="center"/>
              <w:rPr>
                <w:noProof/>
              </w:rPr>
            </w:pPr>
          </w:p>
        </w:tc>
        <w:tc>
          <w:tcPr>
            <w:tcW w:w="6246" w:type="dxa"/>
            <w:vAlign w:val="center"/>
          </w:tcPr>
          <w:p w14:paraId="1FDBC0F8" w14:textId="77777777" w:rsidR="003A09BA" w:rsidRPr="00AE2028" w:rsidRDefault="003A09BA" w:rsidP="009B5B19">
            <w:pPr>
              <w:jc w:val="center"/>
            </w:pPr>
            <m:oMathPara>
              <m:oMath>
                <m:r>
                  <w:rPr>
                    <w:rFonts w:ascii="Cambria Math" w:hAnsi="Cambria Math"/>
                  </w:rPr>
                  <m:t>J</m:t>
                </m:r>
                <m:d>
                  <m:dPr>
                    <m:ctrlPr>
                      <w:rPr>
                        <w:rFonts w:ascii="Cambria Math" w:hAnsi="Cambria Math"/>
                        <w:i/>
                      </w:rPr>
                    </m:ctrlPr>
                  </m:dPr>
                  <m:e>
                    <m:r>
                      <w:rPr>
                        <w:rFonts w:ascii="Cambria Math" w:hAnsi="Cambria Math"/>
                      </w:rPr>
                      <m:t>θ</m:t>
                    </m:r>
                  </m:e>
                </m:d>
                <m:r>
                  <m:rPr>
                    <m:scr m:val="double-struck"/>
                  </m:rPr>
                  <w:rPr>
                    <w:rFonts w:ascii="Cambria Math" w:hAnsi="Cambria Math"/>
                  </w:rPr>
                  <m:t>=E</m:t>
                </m:r>
                <m:d>
                  <m:dPr>
                    <m:ctrlPr>
                      <w:rPr>
                        <w:rFonts w:ascii="Cambria Math" w:hAnsi="Cambria Math"/>
                        <w:i/>
                      </w:rPr>
                    </m:ctrlPr>
                  </m:dPr>
                  <m:e>
                    <m:r>
                      <w:rPr>
                        <w:rFonts w:ascii="Cambria Math" w:hAnsi="Cambria Math"/>
                      </w:rPr>
                      <m:t>r(τ)</m:t>
                    </m:r>
                  </m:e>
                </m:d>
                <m:r>
                  <w:rPr>
                    <w:rFonts w:ascii="Cambria Math" w:hAnsi="Cambria Math"/>
                  </w:rPr>
                  <m:t>=</m:t>
                </m:r>
                <m:nary>
                  <m:naryPr>
                    <m:limLoc m:val="subSup"/>
                    <m:supHide m:val="1"/>
                    <m:ctrlPr>
                      <w:rPr>
                        <w:rFonts w:ascii="Cambria Math" w:hAnsi="Cambria Math"/>
                        <w:i/>
                      </w:rPr>
                    </m:ctrlPr>
                  </m:naryPr>
                  <m:sub>
                    <m:r>
                      <w:rPr>
                        <w:rFonts w:ascii="Cambria Math" w:hAnsi="Cambria Math"/>
                      </w:rPr>
                      <m:t>τ</m:t>
                    </m:r>
                  </m:sub>
                  <m:sup/>
                  <m:e>
                    <m:r>
                      <w:rPr>
                        <w:rFonts w:ascii="Cambria Math" w:hAnsi="Cambria Math"/>
                      </w:rPr>
                      <m:t>r(τ)p</m:t>
                    </m:r>
                    <m:d>
                      <m:dPr>
                        <m:ctrlPr>
                          <w:rPr>
                            <w:rFonts w:ascii="Cambria Math" w:hAnsi="Cambria Math"/>
                            <w:i/>
                          </w:rPr>
                        </m:ctrlPr>
                      </m:dPr>
                      <m:e>
                        <m:r>
                          <w:rPr>
                            <w:rFonts w:ascii="Cambria Math" w:hAnsi="Cambria Math"/>
                          </w:rPr>
                          <m:t>τ;θ</m:t>
                        </m:r>
                      </m:e>
                    </m:d>
                  </m:e>
                </m:nary>
              </m:oMath>
            </m:oMathPara>
          </w:p>
        </w:tc>
        <w:tc>
          <w:tcPr>
            <w:tcW w:w="1443" w:type="dxa"/>
            <w:vAlign w:val="center"/>
          </w:tcPr>
          <w:p w14:paraId="4C86BA57" w14:textId="77777777" w:rsidR="003A09BA" w:rsidRPr="00AE2028" w:rsidRDefault="003A09BA" w:rsidP="009B5B19">
            <w:pPr>
              <w:ind w:firstLine="0"/>
              <w:jc w:val="center"/>
            </w:pPr>
            <w:r w:rsidRPr="00AE2028">
              <w:t>(</w:t>
            </w:r>
            <w:r>
              <w:t>2</w:t>
            </w:r>
            <w:r w:rsidRPr="00AE2028">
              <w:t>.1</w:t>
            </w:r>
            <w:r>
              <w:t>9</w:t>
            </w:r>
            <w:r w:rsidRPr="00AE2028">
              <w:t>)</w:t>
            </w:r>
          </w:p>
        </w:tc>
      </w:tr>
      <w:tr w:rsidR="003A09BA" w:rsidRPr="00AE2028" w14:paraId="5653693E" w14:textId="77777777" w:rsidTr="009B5B19">
        <w:trPr>
          <w:trHeight w:val="289"/>
        </w:trPr>
        <w:tc>
          <w:tcPr>
            <w:tcW w:w="1111" w:type="dxa"/>
            <w:vAlign w:val="center"/>
          </w:tcPr>
          <w:p w14:paraId="2167E486" w14:textId="77777777" w:rsidR="003A09BA" w:rsidRPr="00AE2028" w:rsidRDefault="003A09BA" w:rsidP="009B5B19">
            <w:pPr>
              <w:ind w:firstLine="0"/>
              <w:jc w:val="center"/>
              <w:rPr>
                <w:noProof/>
              </w:rPr>
            </w:pPr>
          </w:p>
        </w:tc>
        <w:tc>
          <w:tcPr>
            <w:tcW w:w="6246" w:type="dxa"/>
            <w:vAlign w:val="center"/>
          </w:tcPr>
          <w:p w14:paraId="29B6AD51" w14:textId="77777777" w:rsidR="003A09BA" w:rsidRPr="00AE2028" w:rsidRDefault="00594BBB" w:rsidP="009B5B19">
            <w:pPr>
              <w:jc w:val="center"/>
            </w:pPr>
            <m:oMathPara>
              <m:oMath>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log</m:t>
                    </m:r>
                    <m:sSub>
                      <m:sSubPr>
                        <m:ctrlPr>
                          <w:rPr>
                            <w:rFonts w:ascii="Cambria Math" w:hAnsi="Cambria Math"/>
                            <w:i/>
                          </w:rPr>
                        </m:ctrlPr>
                      </m:sSubPr>
                      <m:e>
                        <m:r>
                          <w:rPr>
                            <w:rFonts w:ascii="Cambria Math" w:hAnsi="Cambria Math"/>
                          </w:rPr>
                          <m:t>π</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e>
                </m:nary>
                <m:sSub>
                  <m:sSubPr>
                    <m:ctrlPr>
                      <w:rPr>
                        <w:rFonts w:ascii="Cambria Math" w:hAnsi="Cambria Math"/>
                        <w:i/>
                      </w:rPr>
                    </m:ctrlPr>
                  </m:sSubPr>
                  <m:e>
                    <m:r>
                      <w:rPr>
                        <w:rFonts w:ascii="Cambria Math" w:hAnsi="Cambria Math"/>
                      </w:rPr>
                      <m:t>G</m:t>
                    </m:r>
                  </m:e>
                  <m:sub>
                    <m:r>
                      <w:rPr>
                        <w:rFonts w:ascii="Cambria Math" w:hAnsi="Cambria Math"/>
                      </w:rPr>
                      <m:t>t</m:t>
                    </m:r>
                  </m:sub>
                </m:sSub>
              </m:oMath>
            </m:oMathPara>
          </w:p>
        </w:tc>
        <w:tc>
          <w:tcPr>
            <w:tcW w:w="1443" w:type="dxa"/>
            <w:vAlign w:val="center"/>
          </w:tcPr>
          <w:p w14:paraId="6023BE96" w14:textId="77777777" w:rsidR="003A09BA" w:rsidRPr="00AE2028" w:rsidRDefault="003A09BA" w:rsidP="009B5B19">
            <w:pPr>
              <w:ind w:firstLine="0"/>
              <w:jc w:val="center"/>
            </w:pPr>
            <w:r w:rsidRPr="00AE2028">
              <w:t>(</w:t>
            </w:r>
            <w:r>
              <w:t>2</w:t>
            </w:r>
            <w:r w:rsidRPr="00AE2028">
              <w:t>.</w:t>
            </w:r>
            <w:r>
              <w:t>20</w:t>
            </w:r>
            <w:r w:rsidRPr="00AE2028">
              <w:t>)</w:t>
            </w:r>
          </w:p>
        </w:tc>
      </w:tr>
    </w:tbl>
    <w:p w14:paraId="58F946D0" w14:textId="77777777" w:rsidR="003A09BA" w:rsidRPr="00AE2028" w:rsidRDefault="003A09BA" w:rsidP="003A09BA"/>
    <w:p w14:paraId="6E1E8ADA" w14:textId="77777777" w:rsidR="003A09BA" w:rsidRDefault="003A09BA" w:rsidP="003A09BA">
      <w:pPr>
        <w:ind w:firstLine="0"/>
      </w:pPr>
      <w:r w:rsidRPr="00AE2028">
        <w:t xml:space="preserve">Az egyenlet egyszerűen kifejtve: Az algoritmus lényege, hogy ha egy akcióra nagy jutalmat kapott, akkor megerősítjük a döntésében (a gradiens irányába lépünk), tehát úgy módosítjuk a háló paramétereit, hogy legközelebb nagyobb valószínűséggel hajtsa végre ezt az akciót. Ellenkező esetben ellenezzük a döntését, így csökkentjük az adott akció valószínűségét (a gradienssel ellenkező irányba lépünk). </w:t>
      </w:r>
    </w:p>
    <w:p w14:paraId="24C1BF9D" w14:textId="77777777" w:rsidR="003A09BA" w:rsidRPr="00AE2028" w:rsidRDefault="003A09BA" w:rsidP="003A09BA">
      <w:r w:rsidRPr="00AE2028">
        <w:t xml:space="preserve">Látható, hogy a kapott képletben a gradiensre nem az összes jutalom, hanem csak a jövőbeli diszkontált jutalmak vannak hatással. Ennek oka, az úgynevezett credit-assignment probléma csökkentése. Lényege, hogyha a teljes trajektória jutalmát néznék, akkor nem tudnánk megmondani, hogy a sok-sok akció közül melyek voltak igazából a jó vagy a rossz döntések. Így az akció-sorozatban </w:t>
      </w:r>
      <w:r>
        <w:t>figyelmen kívül marad</w:t>
      </w:r>
      <w:r w:rsidRPr="00AE2028">
        <w:t xml:space="preserve"> egy-egy nagyon rossz lépés, ha ettől még átlagosan jó a jutalom és fordítva. A következménye pedig az, hogy instabillá válik az algoritmus, zajos lesz a gradiens becslés és </w:t>
      </w:r>
      <w:r>
        <w:t xml:space="preserve">lassan, </w:t>
      </w:r>
      <w:r w:rsidRPr="00AE2028">
        <w:t xml:space="preserve">nehezen fog konvergálni. Ezért szűrjük le a számításba jöhető jutalmakat, úgy, hogy egyrészt az adott akciónál csak akció után kapott jutalmak számítsanak (jövőbeli), másrészt érdemes figyelni arra, hogy jövőben távoli jutalmak kevésbé, míg a közelebbi </w:t>
      </w:r>
      <w:r w:rsidRPr="00AE2028">
        <w:lastRenderedPageBreak/>
        <w:t>jutalmak nagyobb mértékben számítsanak (diszkontált). Ha belegondolunk az ember is így működik.</w:t>
      </w:r>
    </w:p>
    <w:p w14:paraId="37E0AB99" w14:textId="77777777" w:rsidR="003A09BA" w:rsidRPr="00AE2028" w:rsidRDefault="003A09BA" w:rsidP="003A09BA">
      <w:r w:rsidRPr="00AE2028">
        <w:t xml:space="preserve">Szintén egy megoldandó probléma az is, hogy miként állítsuk be a jutalmazás mértékét. Ha a legtöbb esetben nemnegatív értékek a jutalmak, akkor a hálót tulajdonképpen nem is büntetjük egy rossz döntésnél, inkább csak kevésbé erősítjük meg a döntésében. Ezért célszerű lenne kiszámolni egy alap értéket, például a véletlenszerű stratégia által elérhető jutalmat (ami nem feltétlenül nulla), melyet kivonunk az aktuális jutalomból. Ez a </w:t>
      </w:r>
      <w:r w:rsidRPr="00AE2028">
        <w:rPr>
          <w:i/>
          <w:iCs/>
        </w:rPr>
        <w:t>baseline</w:t>
      </w:r>
      <w:r w:rsidRPr="00AE2028">
        <w:t xml:space="preserve"> fogalma, mint egy offset, eltoljuk a nulla átmenetet. Tehát ennél az alapértéknél jobb teljesítményt jutalmazzuk, a rosszabbat büntetjük. A következőképpen módosul a stratégia gradiens alakja:</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3612C505" w14:textId="77777777" w:rsidTr="009B5B19">
        <w:trPr>
          <w:trHeight w:val="289"/>
        </w:trPr>
        <w:tc>
          <w:tcPr>
            <w:tcW w:w="1111" w:type="dxa"/>
            <w:vAlign w:val="center"/>
          </w:tcPr>
          <w:p w14:paraId="4123E3F3" w14:textId="77777777" w:rsidR="003A09BA" w:rsidRPr="00AE2028" w:rsidRDefault="003A09BA" w:rsidP="009B5B19">
            <w:pPr>
              <w:ind w:firstLine="0"/>
              <w:jc w:val="center"/>
              <w:rPr>
                <w:noProof/>
              </w:rPr>
            </w:pPr>
          </w:p>
        </w:tc>
        <w:tc>
          <w:tcPr>
            <w:tcW w:w="6246" w:type="dxa"/>
            <w:vAlign w:val="center"/>
          </w:tcPr>
          <w:p w14:paraId="18ECB32D" w14:textId="77777777" w:rsidR="003A09BA" w:rsidRPr="00AE2028" w:rsidRDefault="00594BBB" w:rsidP="009B5B19">
            <w:pPr>
              <w:jc w:val="center"/>
            </w:pPr>
            <m:oMathPara>
              <m:oMath>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log</m:t>
                    </m:r>
                    <m:sSub>
                      <m:sSubPr>
                        <m:ctrlPr>
                          <w:rPr>
                            <w:rFonts w:ascii="Cambria Math" w:hAnsi="Cambria Math"/>
                            <w:i/>
                          </w:rPr>
                        </m:ctrlPr>
                      </m:sSubPr>
                      <m:e>
                        <m:r>
                          <w:rPr>
                            <w:rFonts w:ascii="Cambria Math" w:hAnsi="Cambria Math"/>
                          </w:rPr>
                          <m:t>π</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e>
                </m:nary>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e>
                </m:d>
              </m:oMath>
            </m:oMathPara>
          </w:p>
        </w:tc>
        <w:tc>
          <w:tcPr>
            <w:tcW w:w="1443" w:type="dxa"/>
            <w:vAlign w:val="center"/>
          </w:tcPr>
          <w:p w14:paraId="4BA28D47" w14:textId="77777777" w:rsidR="003A09BA" w:rsidRPr="00AE2028" w:rsidRDefault="003A09BA" w:rsidP="009B5B19">
            <w:pPr>
              <w:ind w:firstLine="0"/>
              <w:jc w:val="center"/>
            </w:pPr>
            <w:r w:rsidRPr="00AE2028">
              <w:t>(</w:t>
            </w:r>
            <w:r>
              <w:t>2</w:t>
            </w:r>
            <w:r w:rsidRPr="00AE2028">
              <w:t>.2</w:t>
            </w:r>
            <w:r>
              <w:t>1</w:t>
            </w:r>
            <w:r w:rsidRPr="00AE2028">
              <w:t>)</w:t>
            </w:r>
          </w:p>
        </w:tc>
      </w:tr>
    </w:tbl>
    <w:p w14:paraId="091D1DB2" w14:textId="77777777" w:rsidR="003A09BA" w:rsidRPr="00AE2028" w:rsidRDefault="003A09BA" w:rsidP="003A09BA">
      <w:pPr>
        <w:ind w:firstLine="0"/>
      </w:pPr>
    </w:p>
    <w:p w14:paraId="3D08F714" w14:textId="77777777" w:rsidR="003A09BA" w:rsidRPr="00AE2028" w:rsidRDefault="003A09BA" w:rsidP="003A09BA">
      <w:r w:rsidRPr="00AE2028">
        <w:t xml:space="preserve">A </w:t>
      </w:r>
      <w:r w:rsidRPr="00AE2028">
        <w:rPr>
          <w:i/>
          <w:iCs/>
        </w:rPr>
        <w:t>baseline</w:t>
      </w:r>
      <w:r w:rsidRPr="00AE2028">
        <w:t xml:space="preserve"> a meghatározására léteznek különböző, jól bevált módszerek. Például ahelyett, hogy konstans értékűnek választanánk, érdemesebb lenne adaptívnak beállítani. Például válasszuk meg úgy, hogy akkor jó a jutalom, ha az nagyobb, mint az adott állapotból elérhető jutalom várható értéke, azaz az érték függvénynél. Ezt a különbséget hívjuk előny függvénynek (</w:t>
      </w:r>
      <w:r w:rsidRPr="00AE2028">
        <w:rPr>
          <w:i/>
          <w:iCs/>
        </w:rPr>
        <w:t>advantage</w:t>
      </w:r>
      <w:r w:rsidRPr="00AE2028">
        <w:t xml:space="preserve">), mely tulajdonképpen a </w:t>
      </w:r>
      <w:r w:rsidRPr="00AE2028">
        <w:rPr>
          <w:i/>
          <w:iCs/>
        </w:rPr>
        <w:t>Q</w:t>
      </w:r>
      <w:r w:rsidRPr="00AE2028">
        <w:t xml:space="preserve"> és </w:t>
      </w:r>
      <w:r w:rsidRPr="00AE2028">
        <w:rPr>
          <w:i/>
          <w:iCs/>
        </w:rPr>
        <w:t>V</w:t>
      </w:r>
      <w:r w:rsidRPr="00AE2028">
        <w:t xml:space="preserve"> függvények különbsége:</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71C49BB8" w14:textId="77777777" w:rsidTr="009B5B19">
        <w:trPr>
          <w:trHeight w:val="289"/>
        </w:trPr>
        <w:tc>
          <w:tcPr>
            <w:tcW w:w="1111" w:type="dxa"/>
            <w:vAlign w:val="center"/>
          </w:tcPr>
          <w:p w14:paraId="1BFB83B3" w14:textId="77777777" w:rsidR="003A09BA" w:rsidRPr="00AE2028" w:rsidRDefault="003A09BA" w:rsidP="009B5B19">
            <w:pPr>
              <w:ind w:firstLine="0"/>
              <w:jc w:val="center"/>
              <w:rPr>
                <w:noProof/>
              </w:rPr>
            </w:pPr>
          </w:p>
        </w:tc>
        <w:tc>
          <w:tcPr>
            <w:tcW w:w="6246" w:type="dxa"/>
            <w:vAlign w:val="center"/>
          </w:tcPr>
          <w:p w14:paraId="1AF81DCE" w14:textId="77777777" w:rsidR="003A09BA" w:rsidRPr="00AE2028" w:rsidRDefault="00594BBB" w:rsidP="009B5B19">
            <w:pPr>
              <w:jc w:val="center"/>
            </w:pPr>
            <m:oMathPara>
              <m:oMath>
                <m:sSup>
                  <m:sSupPr>
                    <m:ctrlPr>
                      <w:rPr>
                        <w:rFonts w:ascii="Cambria Math" w:hAnsi="Cambria Math"/>
                        <w:i/>
                      </w:rPr>
                    </m:ctrlPr>
                  </m:sSupPr>
                  <m:e>
                    <m:r>
                      <w:rPr>
                        <w:rFonts w:ascii="Cambria Math" w:hAnsi="Cambria Math"/>
                      </w:rPr>
                      <m:t>A</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m:oMathPara>
          </w:p>
        </w:tc>
        <w:tc>
          <w:tcPr>
            <w:tcW w:w="1443" w:type="dxa"/>
            <w:vAlign w:val="center"/>
          </w:tcPr>
          <w:p w14:paraId="3B9C2F05" w14:textId="77777777" w:rsidR="003A09BA" w:rsidRPr="00AE2028" w:rsidRDefault="003A09BA" w:rsidP="009B5B19">
            <w:pPr>
              <w:ind w:firstLine="0"/>
              <w:jc w:val="center"/>
            </w:pPr>
            <w:r w:rsidRPr="00AE2028">
              <w:t>(</w:t>
            </w:r>
            <w:r>
              <w:t>2</w:t>
            </w:r>
            <w:r w:rsidRPr="00AE2028">
              <w:t>.2</w:t>
            </w:r>
            <w:r>
              <w:t>2</w:t>
            </w:r>
            <w:r w:rsidRPr="00AE2028">
              <w:t>)</w:t>
            </w:r>
          </w:p>
        </w:tc>
      </w:tr>
      <w:tr w:rsidR="003A09BA" w:rsidRPr="00AE2028" w14:paraId="725EBA75" w14:textId="77777777" w:rsidTr="009B5B19">
        <w:trPr>
          <w:trHeight w:val="289"/>
        </w:trPr>
        <w:tc>
          <w:tcPr>
            <w:tcW w:w="1111" w:type="dxa"/>
            <w:vAlign w:val="center"/>
          </w:tcPr>
          <w:p w14:paraId="1E96D7EF" w14:textId="77777777" w:rsidR="003A09BA" w:rsidRPr="00AE2028" w:rsidRDefault="003A09BA" w:rsidP="009B5B19">
            <w:pPr>
              <w:ind w:firstLine="0"/>
              <w:jc w:val="center"/>
              <w:rPr>
                <w:noProof/>
              </w:rPr>
            </w:pPr>
          </w:p>
        </w:tc>
        <w:tc>
          <w:tcPr>
            <w:tcW w:w="6246" w:type="dxa"/>
            <w:vAlign w:val="center"/>
          </w:tcPr>
          <w:p w14:paraId="1BE6A97E" w14:textId="77777777" w:rsidR="003A09BA" w:rsidRPr="00AE2028" w:rsidRDefault="00594BBB" w:rsidP="009B5B19">
            <w:pPr>
              <w:jc w:val="center"/>
            </w:pPr>
            <m:oMathPara>
              <m:oMath>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log</m:t>
                    </m:r>
                    <m:sSub>
                      <m:sSubPr>
                        <m:ctrlPr>
                          <w:rPr>
                            <w:rFonts w:ascii="Cambria Math" w:hAnsi="Cambria Math"/>
                            <w:i/>
                          </w:rPr>
                        </m:ctrlPr>
                      </m:sSubPr>
                      <m:e>
                        <m:r>
                          <w:rPr>
                            <w:rFonts w:ascii="Cambria Math" w:hAnsi="Cambria Math"/>
                          </w:rPr>
                          <m:t>π</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nary>
                <m:sSup>
                  <m:sSupPr>
                    <m:ctrlPr>
                      <w:rPr>
                        <w:rFonts w:ascii="Cambria Math" w:hAnsi="Cambria Math"/>
                        <w:i/>
                      </w:rPr>
                    </m:ctrlPr>
                  </m:sSupPr>
                  <m:e>
                    <m:r>
                      <w:rPr>
                        <w:rFonts w:ascii="Cambria Math" w:hAnsi="Cambria Math"/>
                      </w:rPr>
                      <m:t>A</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oMath>
            </m:oMathPara>
          </w:p>
        </w:tc>
        <w:tc>
          <w:tcPr>
            <w:tcW w:w="1443" w:type="dxa"/>
            <w:vAlign w:val="center"/>
          </w:tcPr>
          <w:p w14:paraId="7B010D0E" w14:textId="77777777" w:rsidR="003A09BA" w:rsidRPr="00AE2028" w:rsidRDefault="003A09BA" w:rsidP="009B5B19">
            <w:pPr>
              <w:ind w:firstLine="0"/>
              <w:jc w:val="center"/>
            </w:pPr>
            <w:r w:rsidRPr="00AE2028">
              <w:t>(</w:t>
            </w:r>
            <w:r>
              <w:t>2</w:t>
            </w:r>
            <w:r w:rsidRPr="00AE2028">
              <w:t>.2</w:t>
            </w:r>
            <w:r>
              <w:t>3</w:t>
            </w:r>
            <w:r w:rsidRPr="00AE2028">
              <w:t>)</w:t>
            </w:r>
          </w:p>
        </w:tc>
      </w:tr>
    </w:tbl>
    <w:p w14:paraId="37241BC2" w14:textId="77777777" w:rsidR="003A09BA" w:rsidRPr="00AE2028" w:rsidRDefault="003A09BA" w:rsidP="003A09BA">
      <w:pPr>
        <w:ind w:firstLine="0"/>
      </w:pPr>
    </w:p>
    <w:p w14:paraId="7F49A1B0" w14:textId="77777777" w:rsidR="003A09BA" w:rsidRPr="00AE2028" w:rsidRDefault="003A09BA" w:rsidP="003A09BA">
      <w:pPr>
        <w:pStyle w:val="Heading3"/>
      </w:pPr>
      <w:bookmarkStart w:id="19" w:name="_Toc90604094"/>
      <w:r w:rsidRPr="00AE2028">
        <w:t>Actor-Critic</w:t>
      </w:r>
      <w:bookmarkEnd w:id="19"/>
    </w:p>
    <w:p w14:paraId="46CCD054" w14:textId="77777777" w:rsidR="003A09BA" w:rsidRPr="00AE2028" w:rsidRDefault="003A09BA" w:rsidP="003A09BA">
      <w:r w:rsidRPr="00AE2028">
        <w:t xml:space="preserve">A következő említendő </w:t>
      </w:r>
      <w:r>
        <w:t>policy</w:t>
      </w:r>
      <w:r w:rsidRPr="00AE2028">
        <w:t xml:space="preserve"> gradiens módszer az ún. Actor-Critic</w:t>
      </w:r>
      <w:sdt>
        <w:sdtPr>
          <w:id w:val="-291519744"/>
          <w:citation/>
        </w:sdtPr>
        <w:sdtEndPr/>
        <w:sdtContent>
          <w:r w:rsidRPr="00AE2028">
            <w:fldChar w:fldCharType="begin"/>
          </w:r>
          <w:r w:rsidRPr="00AE2028">
            <w:instrText xml:space="preserve"> CITATION Pet05 \l 1038 </w:instrText>
          </w:r>
          <w:r w:rsidRPr="00AE2028">
            <w:fldChar w:fldCharType="separate"/>
          </w:r>
          <w:r>
            <w:rPr>
              <w:noProof/>
            </w:rPr>
            <w:t xml:space="preserve"> [7]</w:t>
          </w:r>
          <w:r w:rsidRPr="00AE2028">
            <w:fldChar w:fldCharType="end"/>
          </w:r>
        </w:sdtContent>
      </w:sdt>
      <w:r w:rsidRPr="00AE2028">
        <w:t xml:space="preserve">. Az ilyen funkciót ellátó neurális hálóknak két „fejük” van, azaz a háló egy pontján ketté válnak a rétegek. Van egy </w:t>
      </w:r>
      <w:r w:rsidRPr="00AE2028">
        <w:rPr>
          <w:i/>
          <w:iCs/>
        </w:rPr>
        <w:t>Actor</w:t>
      </w:r>
      <w:r w:rsidRPr="00AE2028">
        <w:t xml:space="preserve"> fej, mely </w:t>
      </w:r>
      <w:r w:rsidRPr="00AE2028">
        <w:rPr>
          <w:i/>
          <w:iCs/>
        </w:rPr>
        <w:t>θ</w:t>
      </w:r>
      <w:r w:rsidRPr="00AE2028">
        <w:t xml:space="preserve"> paraméterekkel rendelkezik és </w:t>
      </w:r>
      <w:r w:rsidRPr="00AE2028">
        <w:rPr>
          <w:i/>
          <w:iCs/>
        </w:rPr>
        <w:t>REINFORCE</w:t>
      </w:r>
      <w:r w:rsidRPr="00AE2028">
        <w:t xml:space="preserve"> módszerrel tanulja az optimális stratégiát abba az irányba, amelybe a </w:t>
      </w:r>
      <w:r w:rsidRPr="00AE2028">
        <w:rPr>
          <w:i/>
          <w:iCs/>
        </w:rPr>
        <w:lastRenderedPageBreak/>
        <w:t>Critic</w:t>
      </w:r>
      <w:r w:rsidRPr="00AE2028">
        <w:t xml:space="preserve"> fej javasolja. A </w:t>
      </w:r>
      <w:r w:rsidRPr="00AE2028">
        <w:rPr>
          <w:i/>
          <w:iCs/>
        </w:rPr>
        <w:t>Critic</w:t>
      </w:r>
      <w:r w:rsidRPr="00AE2028">
        <w:t xml:space="preserve"> fej viszont Q-tanulás segítségével az </w:t>
      </w:r>
      <w:r w:rsidRPr="00AE2028">
        <w:rPr>
          <w:i/>
          <w:iCs/>
        </w:rPr>
        <w:t>A</w:t>
      </w:r>
      <w:r w:rsidRPr="00AE2028">
        <w:t xml:space="preserve"> előny függvényt próbálja meg előállítani </w:t>
      </w:r>
      <w:r w:rsidRPr="00AE2028">
        <w:rPr>
          <w:i/>
          <w:iCs/>
        </w:rPr>
        <w:t>w</w:t>
      </w:r>
      <w:r w:rsidRPr="00AE2028">
        <w:t xml:space="preserve"> paraméterekkel. Pontosabban előtte algoritmustól függően az állapot-érték függvényt (</w:t>
      </w:r>
      <w:r w:rsidRPr="00AE2028">
        <w:rPr>
          <w:i/>
          <w:iCs/>
        </w:rPr>
        <w:t>V</w:t>
      </w:r>
      <w:r w:rsidRPr="00AE2028">
        <w:t>) vagy az akció-érték függvényt (</w:t>
      </w:r>
      <w:r w:rsidRPr="00AE2028">
        <w:rPr>
          <w:i/>
          <w:iCs/>
        </w:rPr>
        <w:t>Q</w:t>
      </w:r>
      <w:r w:rsidRPr="00AE2028">
        <w:t>) állítja elő. Az utóbbi módszert szokták Q Actor-Critic-nek nevezni.</w:t>
      </w:r>
    </w:p>
    <w:p w14:paraId="3A60F5DE" w14:textId="77777777" w:rsidR="003A09BA" w:rsidRPr="00AE2028" w:rsidRDefault="003A09BA" w:rsidP="003A09BA">
      <w:r w:rsidRPr="00AE2028">
        <w:t>További két fontos változata létezik ennek a módszernek: az A2C (Advantage Actor-Critic</w:t>
      </w:r>
      <w:sdt>
        <w:sdtPr>
          <w:id w:val="383922810"/>
          <w:citation/>
        </w:sdtPr>
        <w:sdtEndPr/>
        <w:sdtContent>
          <w:r w:rsidRPr="00AE2028">
            <w:fldChar w:fldCharType="begin"/>
          </w:r>
          <w:r w:rsidRPr="00AE2028">
            <w:instrText xml:space="preserve"> CITATION LiS18 \l 1038 </w:instrText>
          </w:r>
          <w:r w:rsidRPr="00AE2028">
            <w:fldChar w:fldCharType="separate"/>
          </w:r>
          <w:r>
            <w:rPr>
              <w:noProof/>
            </w:rPr>
            <w:t xml:space="preserve"> [8]</w:t>
          </w:r>
          <w:r w:rsidRPr="00AE2028">
            <w:fldChar w:fldCharType="end"/>
          </w:r>
        </w:sdtContent>
      </w:sdt>
      <w:r w:rsidRPr="00AE2028">
        <w:t xml:space="preserve">) és az A3C (Asynchronous A2C </w:t>
      </w:r>
      <w:sdt>
        <w:sdtPr>
          <w:id w:val="-1023559056"/>
          <w:citation/>
        </w:sdtPr>
        <w:sdtEndPr/>
        <w:sdtContent>
          <w:r w:rsidRPr="00AE2028">
            <w:fldChar w:fldCharType="begin"/>
          </w:r>
          <w:r w:rsidRPr="00AE2028">
            <w:instrText xml:space="preserve"> CITATION Jul20 \l 1038 </w:instrText>
          </w:r>
          <w:r w:rsidRPr="00AE2028">
            <w:fldChar w:fldCharType="separate"/>
          </w:r>
          <w:r>
            <w:rPr>
              <w:noProof/>
            </w:rPr>
            <w:t>[9]</w:t>
          </w:r>
          <w:r w:rsidRPr="00AE2028">
            <w:fldChar w:fldCharType="end"/>
          </w:r>
        </w:sdtContent>
      </w:sdt>
      <w:r w:rsidRPr="00AE2028">
        <w:t xml:space="preserve">). Ezeknél a </w:t>
      </w:r>
      <w:r w:rsidRPr="00AE2028">
        <w:rPr>
          <w:i/>
          <w:iCs/>
        </w:rPr>
        <w:t>Critic</w:t>
      </w:r>
      <w:r w:rsidRPr="00AE2028">
        <w:t xml:space="preserve"> fej az állapot-érték függvényt állítja elő, melyből megkaphatjuk az előny függvényt a Bellman-egyenlet segítségével. A </w:t>
      </w:r>
      <w:r>
        <w:t>2</w:t>
      </w:r>
      <w:r w:rsidRPr="00AE2028">
        <w:t>.1</w:t>
      </w:r>
      <w:r>
        <w:t>5</w:t>
      </w:r>
      <w:r w:rsidRPr="00AE2028">
        <w:t xml:space="preserve"> és a </w:t>
      </w:r>
      <w:r>
        <w:t>2</w:t>
      </w:r>
      <w:r w:rsidRPr="00AE2028">
        <w:t>.2</w:t>
      </w:r>
      <w:r>
        <w:t>2</w:t>
      </w:r>
      <w:r w:rsidRPr="00AE2028">
        <w:t xml:space="preserve"> egyenleteket felhasználva kapjuk meg így az előny függvényt számunkra hasznos alakját:</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71946E54" w14:textId="77777777" w:rsidTr="009B5B19">
        <w:trPr>
          <w:trHeight w:val="289"/>
        </w:trPr>
        <w:tc>
          <w:tcPr>
            <w:tcW w:w="1111" w:type="dxa"/>
            <w:vAlign w:val="center"/>
          </w:tcPr>
          <w:p w14:paraId="34C506D6" w14:textId="77777777" w:rsidR="003A09BA" w:rsidRPr="00AE2028" w:rsidRDefault="003A09BA" w:rsidP="009B5B19">
            <w:pPr>
              <w:ind w:firstLine="0"/>
              <w:jc w:val="center"/>
              <w:rPr>
                <w:noProof/>
              </w:rPr>
            </w:pPr>
          </w:p>
        </w:tc>
        <w:tc>
          <w:tcPr>
            <w:tcW w:w="6246" w:type="dxa"/>
            <w:vAlign w:val="center"/>
          </w:tcPr>
          <w:p w14:paraId="05A41AA2" w14:textId="77777777" w:rsidR="003A09BA" w:rsidRPr="00AE2028" w:rsidRDefault="00594BBB" w:rsidP="009B5B19">
            <w:pPr>
              <w:jc w:val="center"/>
            </w:pPr>
            <m:oMathPara>
              <m:oMath>
                <m:sSup>
                  <m:sSupPr>
                    <m:ctrlPr>
                      <w:rPr>
                        <w:rFonts w:ascii="Cambria Math" w:hAnsi="Cambria Math"/>
                        <w:i/>
                      </w:rPr>
                    </m:ctrlPr>
                  </m:sSupPr>
                  <m:e>
                    <m:r>
                      <w:rPr>
                        <w:rFonts w:ascii="Cambria Math" w:hAnsi="Cambria Math"/>
                      </w:rPr>
                      <m:t>A</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m:oMathPara>
          </w:p>
        </w:tc>
        <w:tc>
          <w:tcPr>
            <w:tcW w:w="1443" w:type="dxa"/>
            <w:vAlign w:val="center"/>
          </w:tcPr>
          <w:p w14:paraId="039E78FF" w14:textId="77777777" w:rsidR="003A09BA" w:rsidRPr="00AE2028" w:rsidRDefault="003A09BA" w:rsidP="009B5B19">
            <w:pPr>
              <w:ind w:firstLine="0"/>
              <w:jc w:val="center"/>
            </w:pPr>
            <w:r w:rsidRPr="00AE2028">
              <w:t>(</w:t>
            </w:r>
            <w:r>
              <w:t>2</w:t>
            </w:r>
            <w:r w:rsidRPr="00AE2028">
              <w:t>.2</w:t>
            </w:r>
            <w:r>
              <w:t>4</w:t>
            </w:r>
            <w:r w:rsidRPr="00AE2028">
              <w:t>)</w:t>
            </w:r>
          </w:p>
        </w:tc>
      </w:tr>
    </w:tbl>
    <w:p w14:paraId="66598659" w14:textId="77777777" w:rsidR="003A09BA" w:rsidRPr="00AE2028" w:rsidRDefault="003A09BA" w:rsidP="003A09BA">
      <w:pPr>
        <w:ind w:firstLine="0"/>
      </w:pPr>
    </w:p>
    <w:p w14:paraId="1383EBA9" w14:textId="77777777" w:rsidR="003A09BA" w:rsidRPr="00AE2028" w:rsidRDefault="003A09BA" w:rsidP="003A09BA">
      <w:r w:rsidRPr="00AE2028">
        <w:t xml:space="preserve">E két algoritmus lényege, hogy tanítás alatt több ágens hajt végre akciókat több párhuzamosan futó környezetben, függetlenül egymástól (lásd </w:t>
      </w:r>
      <w:r w:rsidRPr="00AE2028">
        <w:rPr>
          <w:b/>
          <w:bCs/>
        </w:rPr>
        <w:fldChar w:fldCharType="begin"/>
      </w:r>
      <w:r w:rsidRPr="00AE2028">
        <w:rPr>
          <w:b/>
          <w:bCs/>
        </w:rPr>
        <w:instrText xml:space="preserve"> REF _Ref72136948 \h  \* MERGEFORMAT </w:instrText>
      </w:r>
      <w:r w:rsidRPr="00AE2028">
        <w:rPr>
          <w:b/>
          <w:bCs/>
        </w:rPr>
      </w:r>
      <w:r w:rsidRPr="00AE2028">
        <w:rPr>
          <w:b/>
          <w:bCs/>
        </w:rPr>
        <w:fldChar w:fldCharType="separate"/>
      </w:r>
      <w:r w:rsidRPr="00F002AE">
        <w:rPr>
          <w:b/>
          <w:bCs/>
          <w:noProof/>
        </w:rPr>
        <w:t>2</w:t>
      </w:r>
      <w:r w:rsidRPr="00F002AE">
        <w:rPr>
          <w:b/>
          <w:bCs/>
        </w:rPr>
        <w:t>.</w:t>
      </w:r>
      <w:r w:rsidRPr="00F002AE">
        <w:rPr>
          <w:b/>
          <w:bCs/>
          <w:noProof/>
        </w:rPr>
        <w:t>9</w:t>
      </w:r>
      <w:r w:rsidRPr="00F002AE">
        <w:rPr>
          <w:b/>
          <w:bCs/>
        </w:rPr>
        <w:t>. ábra</w:t>
      </w:r>
      <w:r w:rsidRPr="00AE2028">
        <w:rPr>
          <w:b/>
          <w:bCs/>
        </w:rPr>
        <w:fldChar w:fldCharType="end"/>
      </w:r>
      <w:r w:rsidRPr="00AE2028">
        <w:t>). Egyik előnyük, hogy így könnyebb felfedezni a környezetet, így nincs szükség sem az epsilon greedy stratégiára, sem a tapasztalat visszajátszásra. Az A3C nagy hátránya, hogy a globális háló paramétereket aszinkron módon használják, így előfordulhat az az inkonzisztenciát okozó eset, hogy az ágensek különböző stratégia verziót használnak éppen, ezért a paraméter frissítés nem lesz optimális. Ennek kiküszöbölésére az A2C bevezet egy koordinátort, mely szinkronizálja a szálakat. Megvárja, míg minden párhuzamosan futó ágens befejezte a feladatát (véget ért az epizódjuk, mivel vagy sikeres lett feladat, vagy mert például lejárt az idő). Csak ezután történik meg a frissítés, ezzel megoldva a problémát, hogy így minden epizódot mindegyik ágens ugyanazzal a stratégia verzióval kezdi. Mérések alapján az A2C gyorsabb konvergenciához vezet.</w:t>
      </w:r>
    </w:p>
    <w:p w14:paraId="46F47861" w14:textId="77777777" w:rsidR="003A09BA" w:rsidRPr="00AE2028" w:rsidRDefault="003A09BA" w:rsidP="003A09BA">
      <w:pPr>
        <w:pStyle w:val="Kp"/>
      </w:pPr>
      <w:r w:rsidRPr="00AE2028">
        <w:rPr>
          <w:noProof/>
        </w:rPr>
        <w:drawing>
          <wp:inline distT="0" distB="0" distL="0" distR="0" wp14:anchorId="01227A89" wp14:editId="22C394AA">
            <wp:extent cx="5400040" cy="1818005"/>
            <wp:effectExtent l="0" t="0" r="0" b="0"/>
            <wp:docPr id="2" name="Áb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400040" cy="1818005"/>
                    </a:xfrm>
                    <a:prstGeom prst="rect">
                      <a:avLst/>
                    </a:prstGeom>
                  </pic:spPr>
                </pic:pic>
              </a:graphicData>
            </a:graphic>
          </wp:inline>
        </w:drawing>
      </w:r>
    </w:p>
    <w:bookmarkStart w:id="20" w:name="_Ref72136948"/>
    <w:p w14:paraId="2BBAEDBE" w14:textId="77777777" w:rsidR="003A09BA" w:rsidRDefault="003A09BA" w:rsidP="003A09BA">
      <w:pPr>
        <w:pStyle w:val="Caption"/>
      </w:pPr>
      <w:r>
        <w:fldChar w:fldCharType="begin"/>
      </w:r>
      <w:r>
        <w:instrText xml:space="preserve"> STYLEREF 1 \s </w:instrText>
      </w:r>
      <w:r>
        <w:fldChar w:fldCharType="separate"/>
      </w:r>
      <w:r>
        <w:rPr>
          <w:noProof/>
        </w:rPr>
        <w:t>2</w:t>
      </w:r>
      <w:r>
        <w:fldChar w:fldCharType="end"/>
      </w:r>
      <w:r>
        <w:t>.</w:t>
      </w:r>
      <w:fldSimple w:instr=" SEQ ábra \* ARABIC \s 1 ">
        <w:r>
          <w:rPr>
            <w:noProof/>
          </w:rPr>
          <w:t>9</w:t>
        </w:r>
      </w:fldSimple>
      <w:r w:rsidRPr="00AE2028">
        <w:t>. ábra</w:t>
      </w:r>
      <w:bookmarkEnd w:id="20"/>
      <w:r w:rsidRPr="00AE2028">
        <w:t xml:space="preserve"> Bal oldalt az A3C, jobb oldalt az A2C működése látható</w:t>
      </w:r>
    </w:p>
    <w:p w14:paraId="3D3F56F5" w14:textId="77777777" w:rsidR="003A09BA" w:rsidRPr="005E6264" w:rsidRDefault="003A09BA" w:rsidP="003A09BA">
      <w:pPr>
        <w:pStyle w:val="Heading3"/>
      </w:pPr>
      <w:bookmarkStart w:id="21" w:name="_Toc90604095"/>
      <w:r w:rsidRPr="005E6264">
        <w:lastRenderedPageBreak/>
        <w:t>Proximal Policy Optimization</w:t>
      </w:r>
      <w:bookmarkEnd w:id="21"/>
    </w:p>
    <w:p w14:paraId="41F7D30A" w14:textId="77777777" w:rsidR="003A09BA" w:rsidRDefault="003A09BA" w:rsidP="003A09BA">
      <w:pPr>
        <w:rPr>
          <w:color w:val="000000" w:themeColor="text1"/>
        </w:rPr>
      </w:pPr>
      <w:r w:rsidRPr="005E6264">
        <w:t xml:space="preserve">A PPO lényegében ugyanolyan struktúrájú policy </w:t>
      </w:r>
      <w:r w:rsidRPr="00AE2028">
        <w:t>gradiens módszer</w:t>
      </w:r>
      <w:r w:rsidRPr="00544615">
        <w:rPr>
          <w:color w:val="000000" w:themeColor="text1"/>
        </w:rPr>
        <w:t xml:space="preserve">, mint az A2C, </w:t>
      </w:r>
      <w:r>
        <w:rPr>
          <w:color w:val="000000" w:themeColor="text1"/>
        </w:rPr>
        <w:t xml:space="preserve">az </w:t>
      </w:r>
      <w:r w:rsidRPr="00544615">
        <w:rPr>
          <w:color w:val="000000" w:themeColor="text1"/>
        </w:rPr>
        <w:t>egyetlen lényeges eltérés a</w:t>
      </w:r>
      <w:r>
        <w:rPr>
          <w:color w:val="000000" w:themeColor="text1"/>
        </w:rPr>
        <w:t>z Actor</w:t>
      </w:r>
      <w:r w:rsidRPr="00544615">
        <w:rPr>
          <w:color w:val="000000" w:themeColor="text1"/>
        </w:rPr>
        <w:t xml:space="preserve"> veszteségfüggvény</w:t>
      </w:r>
      <w:r>
        <w:rPr>
          <w:color w:val="000000" w:themeColor="text1"/>
        </w:rPr>
        <w:t>é</w:t>
      </w:r>
      <w:r w:rsidRPr="00544615">
        <w:rPr>
          <w:color w:val="000000" w:themeColor="text1"/>
        </w:rPr>
        <w:t>ben van. Hasonlóan a TRPO</w:t>
      </w:r>
      <w:r>
        <w:rPr>
          <w:color w:val="000000" w:themeColor="text1"/>
        </w:rPr>
        <w:t xml:space="preserve"> algoritmushoz</w:t>
      </w:r>
      <w:r w:rsidRPr="00544615">
        <w:rPr>
          <w:color w:val="000000" w:themeColor="text1"/>
        </w:rPr>
        <w:t xml:space="preserve">, a lényege, hogy stabilabbá teszi a tanulást, azáltal, hogy korlátozza a stratégia változásának mértékét. Ehhez azt a megszorítást használja, hogy az új és a régi stratégia KL-divergenciáját korlátozza egy általunk meghatározott érték alá. </w:t>
      </w:r>
      <w:r>
        <w:rPr>
          <w:color w:val="000000" w:themeColor="text1"/>
        </w:rPr>
        <w:t>Ezzel</w:t>
      </w:r>
      <w:r w:rsidRPr="00544615">
        <w:rPr>
          <w:color w:val="000000" w:themeColor="text1"/>
        </w:rPr>
        <w:t xml:space="preserve"> megakadályozva, hogy nagy mértékben eldivergáljon a stratégia.</w:t>
      </w:r>
    </w:p>
    <w:p w14:paraId="5B67FEE6" w14:textId="77777777" w:rsidR="003A09BA" w:rsidRPr="00544615" w:rsidRDefault="003A09BA" w:rsidP="003A09BA">
      <w:pPr>
        <w:rPr>
          <w:color w:val="000000" w:themeColor="text1"/>
        </w:rPr>
      </w:pPr>
      <w:r w:rsidRPr="00544615">
        <w:rPr>
          <w:color w:val="000000" w:themeColor="text1"/>
        </w:rPr>
        <w:t>A PPO egyszerűsít ezen a feltételen</w:t>
      </w:r>
      <w:r>
        <w:rPr>
          <w:color w:val="000000" w:themeColor="text1"/>
        </w:rPr>
        <w:t xml:space="preserve">: </w:t>
      </w:r>
      <w:r w:rsidRPr="00544615">
        <w:rPr>
          <w:color w:val="000000" w:themeColor="text1"/>
        </w:rPr>
        <w:t xml:space="preserve">veszi a két </w:t>
      </w:r>
      <w:r>
        <w:rPr>
          <w:color w:val="000000" w:themeColor="text1"/>
        </w:rPr>
        <w:t>stratégia</w:t>
      </w:r>
      <w:r w:rsidRPr="00544615">
        <w:rPr>
          <w:color w:val="000000" w:themeColor="text1"/>
        </w:rPr>
        <w:t xml:space="preserve"> hányadosát</w:t>
      </w:r>
      <w:r>
        <w:rPr>
          <w:color w:val="000000" w:themeColor="text1"/>
        </w:rPr>
        <w:t xml:space="preserve"> (2.25 egyenlet)</w:t>
      </w:r>
      <w:r w:rsidRPr="00544615">
        <w:rPr>
          <w:color w:val="000000" w:themeColor="text1"/>
        </w:rPr>
        <w:t xml:space="preserve">, </w:t>
      </w:r>
      <w:r>
        <w:rPr>
          <w:color w:val="000000" w:themeColor="text1"/>
        </w:rPr>
        <w:t xml:space="preserve">majd a hányadost </w:t>
      </w:r>
      <w:r w:rsidRPr="00544615">
        <w:rPr>
          <w:color w:val="000000" w:themeColor="text1"/>
        </w:rPr>
        <w:t>beszorítja egy 1 körüli</w:t>
      </w:r>
      <w:r>
        <w:rPr>
          <w:color w:val="000000" w:themeColor="text1"/>
        </w:rPr>
        <w:t>,</w:t>
      </w:r>
      <w:r w:rsidRPr="00544615">
        <w:rPr>
          <w:color w:val="000000" w:themeColor="text1"/>
        </w:rPr>
        <w:t xml:space="preserve"> </w:t>
      </w:r>
      <w:r>
        <w:rPr>
          <w:color w:val="000000" w:themeColor="text1"/>
        </w:rPr>
        <w:t xml:space="preserve">szűk </w:t>
      </w:r>
      <w:r w:rsidRPr="00544615">
        <w:rPr>
          <w:color w:val="000000" w:themeColor="text1"/>
        </w:rPr>
        <w:t>intervallumba</w:t>
      </w:r>
      <w:r>
        <w:rPr>
          <w:color w:val="000000" w:themeColor="text1"/>
        </w:rPr>
        <w:t xml:space="preserve"> (2.26 egyenlet, ahol </w:t>
      </w:r>
      <m:oMath>
        <m:r>
          <w:rPr>
            <w:rFonts w:ascii="Cambria Math" w:hAnsi="Cambria Math"/>
            <w:color w:val="000000" w:themeColor="text1"/>
          </w:rPr>
          <m:t>ε</m:t>
        </m:r>
      </m:oMath>
      <w:r>
        <w:rPr>
          <w:color w:val="000000" w:themeColor="text1"/>
        </w:rPr>
        <w:t xml:space="preserve"> egy általunk meghatározott hiperparaméter)</w:t>
      </w:r>
      <w:r w:rsidRPr="00544615">
        <w:rPr>
          <w:color w:val="000000" w:themeColor="text1"/>
        </w:rPr>
        <w:t xml:space="preserve">. Végezetül veszi a hányados és a clippelt hányados minimumát és ezzel </w:t>
      </w:r>
      <w:r>
        <w:rPr>
          <w:color w:val="000000" w:themeColor="text1"/>
        </w:rPr>
        <w:t>a taggal súlyozzuk az előny függvényt</w:t>
      </w:r>
      <w:r w:rsidRPr="00544615">
        <w:rPr>
          <w:color w:val="000000" w:themeColor="text1"/>
        </w:rPr>
        <w:t>. A Critic részén a veszteségnél nincs változás</w:t>
      </w:r>
      <w:r>
        <w:rPr>
          <w:color w:val="000000" w:themeColor="text1"/>
        </w:rPr>
        <w:t xml:space="preserve">. </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544615" w14:paraId="30DBB5BC" w14:textId="77777777" w:rsidTr="009B5B19">
        <w:trPr>
          <w:trHeight w:val="289"/>
        </w:trPr>
        <w:tc>
          <w:tcPr>
            <w:tcW w:w="1111" w:type="dxa"/>
            <w:vAlign w:val="center"/>
          </w:tcPr>
          <w:p w14:paraId="3FAA9658" w14:textId="77777777" w:rsidR="003A09BA" w:rsidRPr="00544615" w:rsidRDefault="003A09BA" w:rsidP="009B5B19">
            <w:pPr>
              <w:ind w:firstLine="0"/>
              <w:jc w:val="center"/>
              <w:rPr>
                <w:noProof/>
                <w:color w:val="000000" w:themeColor="text1"/>
              </w:rPr>
            </w:pPr>
          </w:p>
        </w:tc>
        <w:tc>
          <w:tcPr>
            <w:tcW w:w="6246" w:type="dxa"/>
            <w:vAlign w:val="center"/>
          </w:tcPr>
          <w:p w14:paraId="0E56912D" w14:textId="77777777" w:rsidR="003A09BA" w:rsidRPr="00544615" w:rsidRDefault="00594BBB" w:rsidP="009B5B19">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d>
                  <m:dPr>
                    <m:ctrlPr>
                      <w:rPr>
                        <w:rFonts w:ascii="Cambria Math" w:hAnsi="Cambria Math"/>
                        <w:i/>
                        <w:color w:val="000000" w:themeColor="text1"/>
                      </w:rPr>
                    </m:ctrlPr>
                  </m:dPr>
                  <m:e>
                    <m:r>
                      <w:rPr>
                        <w:rFonts w:ascii="Cambria Math" w:hAnsi="Cambria Math"/>
                        <w:color w:val="000000" w:themeColor="text1"/>
                      </w:rPr>
                      <m:t>θ</m:t>
                    </m:r>
                  </m:e>
                </m:d>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π</m:t>
                        </m:r>
                      </m:e>
                      <m:sub>
                        <m:r>
                          <w:rPr>
                            <w:rFonts w:ascii="Cambria Math" w:hAnsi="Cambria Math"/>
                            <w:color w:val="000000" w:themeColor="text1"/>
                          </w:rPr>
                          <m:t>θ</m:t>
                        </m:r>
                      </m:sub>
                    </m:sSub>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t</m:t>
                            </m:r>
                          </m:sub>
                        </m:sSub>
                      </m:e>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e>
                    </m:d>
                  </m:num>
                  <m:den>
                    <m:sSub>
                      <m:sSubPr>
                        <m:ctrlPr>
                          <w:rPr>
                            <w:rFonts w:ascii="Cambria Math" w:hAnsi="Cambria Math"/>
                            <w:i/>
                            <w:color w:val="000000" w:themeColor="text1"/>
                          </w:rPr>
                        </m:ctrlPr>
                      </m:sSubPr>
                      <m:e>
                        <m:sSub>
                          <m:sSubPr>
                            <m:ctrlPr>
                              <w:rPr>
                                <w:rFonts w:ascii="Cambria Math" w:hAnsi="Cambria Math"/>
                                <w:i/>
                                <w:color w:val="000000" w:themeColor="text1"/>
                              </w:rPr>
                            </m:ctrlPr>
                          </m:sSubPr>
                          <m:e>
                            <m:r>
                              <w:rPr>
                                <w:rFonts w:ascii="Cambria Math" w:hAnsi="Cambria Math"/>
                                <w:color w:val="000000" w:themeColor="text1"/>
                              </w:rPr>
                              <m:t>π</m:t>
                            </m:r>
                          </m:e>
                          <m:sub>
                            <m:r>
                              <w:rPr>
                                <w:rFonts w:ascii="Cambria Math" w:hAnsi="Cambria Math"/>
                                <w:color w:val="000000" w:themeColor="text1"/>
                              </w:rPr>
                              <m:t>θ</m:t>
                            </m:r>
                          </m:sub>
                        </m:sSub>
                      </m:e>
                      <m:sub>
                        <m:r>
                          <w:rPr>
                            <w:rFonts w:ascii="Cambria Math" w:hAnsi="Cambria Math"/>
                            <w:color w:val="000000" w:themeColor="text1"/>
                          </w:rPr>
                          <m:t>old</m:t>
                        </m:r>
                      </m:sub>
                    </m:sSub>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t</m:t>
                            </m:r>
                          </m:sub>
                        </m:sSub>
                      </m:e>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e>
                    </m:d>
                  </m:den>
                </m:f>
              </m:oMath>
            </m:oMathPara>
          </w:p>
        </w:tc>
        <w:tc>
          <w:tcPr>
            <w:tcW w:w="1443" w:type="dxa"/>
            <w:vAlign w:val="center"/>
          </w:tcPr>
          <w:p w14:paraId="2A0C31B5" w14:textId="77777777" w:rsidR="003A09BA" w:rsidRPr="00544615" w:rsidRDefault="003A09BA" w:rsidP="009B5B19">
            <w:pPr>
              <w:ind w:firstLine="0"/>
              <w:jc w:val="center"/>
              <w:rPr>
                <w:color w:val="000000" w:themeColor="text1"/>
              </w:rPr>
            </w:pPr>
            <w:r w:rsidRPr="00544615">
              <w:rPr>
                <w:color w:val="000000" w:themeColor="text1"/>
              </w:rPr>
              <w:t>(2.25)</w:t>
            </w:r>
          </w:p>
        </w:tc>
      </w:tr>
      <w:tr w:rsidR="003A09BA" w:rsidRPr="00544615" w14:paraId="7C4B4EC4" w14:textId="77777777" w:rsidTr="009B5B19">
        <w:trPr>
          <w:trHeight w:val="789"/>
        </w:trPr>
        <w:tc>
          <w:tcPr>
            <w:tcW w:w="1111" w:type="dxa"/>
            <w:vAlign w:val="center"/>
          </w:tcPr>
          <w:p w14:paraId="77D7C3FC" w14:textId="77777777" w:rsidR="003A09BA" w:rsidRPr="00544615" w:rsidRDefault="003A09BA" w:rsidP="009B5B19">
            <w:pPr>
              <w:ind w:firstLine="0"/>
              <w:jc w:val="center"/>
              <w:rPr>
                <w:noProof/>
                <w:color w:val="000000" w:themeColor="text1"/>
              </w:rPr>
            </w:pPr>
          </w:p>
        </w:tc>
        <w:tc>
          <w:tcPr>
            <w:tcW w:w="6246" w:type="dxa"/>
            <w:vAlign w:val="center"/>
          </w:tcPr>
          <w:p w14:paraId="2B86A0D2" w14:textId="77777777" w:rsidR="003A09BA" w:rsidRPr="00544615" w:rsidRDefault="00594BBB" w:rsidP="009B5B19">
            <w:pPr>
              <w:jc w:val="center"/>
              <w:rPr>
                <w:color w:val="000000" w:themeColor="text1"/>
              </w:rPr>
            </w:pPr>
            <m:oMathPara>
              <m:oMath>
                <m:sSubSup>
                  <m:sSubSupPr>
                    <m:ctrlPr>
                      <w:rPr>
                        <w:rFonts w:ascii="Cambria Math" w:hAnsi="Cambria Math"/>
                        <w:i/>
                        <w:color w:val="000000" w:themeColor="text1"/>
                      </w:rPr>
                    </m:ctrlPr>
                  </m:sSubSupPr>
                  <m:e>
                    <m:r>
                      <w:rPr>
                        <w:rFonts w:ascii="Cambria Math" w:hAnsi="Cambria Math"/>
                        <w:color w:val="000000" w:themeColor="text1"/>
                      </w:rPr>
                      <m:t>r</m:t>
                    </m:r>
                  </m:e>
                  <m:sub>
                    <m:r>
                      <w:rPr>
                        <w:rFonts w:ascii="Cambria Math" w:hAnsi="Cambria Math"/>
                        <w:color w:val="000000" w:themeColor="text1"/>
                      </w:rPr>
                      <m:t>t</m:t>
                    </m:r>
                  </m:sub>
                  <m:sup>
                    <m:r>
                      <w:rPr>
                        <w:rFonts w:ascii="Cambria Math" w:hAnsi="Cambria Math"/>
                        <w:color w:val="000000" w:themeColor="text1"/>
                      </w:rPr>
                      <m:t>c</m:t>
                    </m:r>
                  </m:sup>
                </m:sSubSup>
                <m:d>
                  <m:dPr>
                    <m:ctrlPr>
                      <w:rPr>
                        <w:rFonts w:ascii="Cambria Math" w:hAnsi="Cambria Math"/>
                        <w:i/>
                        <w:color w:val="000000" w:themeColor="text1"/>
                      </w:rPr>
                    </m:ctrlPr>
                  </m:dPr>
                  <m:e>
                    <m:r>
                      <w:rPr>
                        <w:rFonts w:ascii="Cambria Math" w:hAnsi="Cambria Math"/>
                        <w:color w:val="000000" w:themeColor="text1"/>
                      </w:rPr>
                      <m:t>θ</m:t>
                    </m:r>
                  </m:e>
                </m:d>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min</m:t>
                    </m:r>
                  </m:fName>
                  <m:e>
                    <m:d>
                      <m:dPr>
                        <m:ctrlPr>
                          <w:rPr>
                            <w:rFonts w:ascii="Cambria Math" w:hAnsi="Cambria Math"/>
                            <w:i/>
                            <w:color w:val="000000" w:themeColor="text1"/>
                          </w:rPr>
                        </m:ctrlPr>
                      </m:dPr>
                      <m:e>
                        <m:func>
                          <m:funcPr>
                            <m:ctrlPr>
                              <w:rPr>
                                <w:rFonts w:ascii="Cambria Math" w:hAnsi="Cambria Math"/>
                                <w:i/>
                                <w:color w:val="000000" w:themeColor="text1"/>
                              </w:rPr>
                            </m:ctrlPr>
                          </m:funcPr>
                          <m:fName>
                            <m:r>
                              <m:rPr>
                                <m:sty m:val="p"/>
                              </m:rPr>
                              <w:rPr>
                                <w:rFonts w:ascii="Cambria Math" w:hAnsi="Cambria Math"/>
                                <w:color w:val="000000" w:themeColor="text1"/>
                              </w:rPr>
                              <m:t>max</m:t>
                            </m:r>
                          </m:fName>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d>
                                  <m:dPr>
                                    <m:ctrlPr>
                                      <w:rPr>
                                        <w:rFonts w:ascii="Cambria Math" w:hAnsi="Cambria Math"/>
                                        <w:i/>
                                        <w:color w:val="000000" w:themeColor="text1"/>
                                      </w:rPr>
                                    </m:ctrlPr>
                                  </m:dPr>
                                  <m:e>
                                    <m:r>
                                      <w:rPr>
                                        <w:rFonts w:ascii="Cambria Math" w:hAnsi="Cambria Math"/>
                                        <w:color w:val="000000" w:themeColor="text1"/>
                                      </w:rPr>
                                      <m:t>θ</m:t>
                                    </m:r>
                                  </m:e>
                                </m:d>
                                <m:r>
                                  <w:rPr>
                                    <w:rFonts w:ascii="Cambria Math" w:hAnsi="Cambria Math"/>
                                    <w:color w:val="000000" w:themeColor="text1"/>
                                  </w:rPr>
                                  <m:t>, 1-ε</m:t>
                                </m:r>
                              </m:e>
                            </m:d>
                            <m:r>
                              <w:rPr>
                                <w:rFonts w:ascii="Cambria Math" w:hAnsi="Cambria Math"/>
                                <w:color w:val="000000" w:themeColor="text1"/>
                              </w:rPr>
                              <m:t>, 1+ε</m:t>
                            </m:r>
                          </m:e>
                        </m:func>
                      </m:e>
                    </m:d>
                  </m:e>
                </m:func>
              </m:oMath>
            </m:oMathPara>
          </w:p>
        </w:tc>
        <w:tc>
          <w:tcPr>
            <w:tcW w:w="1443" w:type="dxa"/>
            <w:vAlign w:val="center"/>
          </w:tcPr>
          <w:p w14:paraId="66D45EF2" w14:textId="77777777" w:rsidR="003A09BA" w:rsidRPr="00544615" w:rsidRDefault="003A09BA" w:rsidP="009B5B19">
            <w:pPr>
              <w:ind w:firstLine="0"/>
              <w:jc w:val="center"/>
              <w:rPr>
                <w:color w:val="000000" w:themeColor="text1"/>
              </w:rPr>
            </w:pPr>
            <w:r w:rsidRPr="00544615">
              <w:rPr>
                <w:color w:val="000000" w:themeColor="text1"/>
              </w:rPr>
              <w:t>(2.26)</w:t>
            </w:r>
          </w:p>
        </w:tc>
      </w:tr>
      <w:tr w:rsidR="003A09BA" w:rsidRPr="00544615" w14:paraId="0F4E3B45" w14:textId="77777777" w:rsidTr="009B5B19">
        <w:trPr>
          <w:trHeight w:val="289"/>
        </w:trPr>
        <w:tc>
          <w:tcPr>
            <w:tcW w:w="1111" w:type="dxa"/>
            <w:vAlign w:val="center"/>
          </w:tcPr>
          <w:p w14:paraId="7019A1C6" w14:textId="77777777" w:rsidR="003A09BA" w:rsidRPr="00544615" w:rsidRDefault="003A09BA" w:rsidP="009B5B19">
            <w:pPr>
              <w:ind w:firstLine="0"/>
              <w:jc w:val="center"/>
              <w:rPr>
                <w:noProof/>
                <w:color w:val="000000" w:themeColor="text1"/>
              </w:rPr>
            </w:pPr>
          </w:p>
        </w:tc>
        <w:tc>
          <w:tcPr>
            <w:tcW w:w="6246" w:type="dxa"/>
            <w:vAlign w:val="center"/>
          </w:tcPr>
          <w:p w14:paraId="22600A6A" w14:textId="77777777" w:rsidR="003A09BA" w:rsidRPr="00544615" w:rsidRDefault="003A09BA" w:rsidP="009B5B19">
            <w:pPr>
              <w:jc w:val="center"/>
              <w:rPr>
                <w:color w:val="000000" w:themeColor="text1"/>
              </w:rPr>
            </w:pPr>
            <m:oMathPara>
              <m:oMath>
                <m:r>
                  <w:rPr>
                    <w:rFonts w:ascii="Cambria Math" w:hAnsi="Cambria Math"/>
                    <w:color w:val="000000" w:themeColor="text1"/>
                  </w:rPr>
                  <m:t>J</m:t>
                </m:r>
                <m:d>
                  <m:dPr>
                    <m:ctrlPr>
                      <w:rPr>
                        <w:rFonts w:ascii="Cambria Math" w:hAnsi="Cambria Math"/>
                        <w:i/>
                        <w:color w:val="000000" w:themeColor="text1"/>
                      </w:rPr>
                    </m:ctrlPr>
                  </m:dPr>
                  <m:e>
                    <m:r>
                      <w:rPr>
                        <w:rFonts w:ascii="Cambria Math" w:hAnsi="Cambria Math"/>
                        <w:color w:val="000000" w:themeColor="text1"/>
                      </w:rPr>
                      <m:t>θ</m:t>
                    </m:r>
                  </m:e>
                </m:d>
                <m:r>
                  <w:rPr>
                    <w:rFonts w:ascii="Cambria Math" w:hAnsi="Cambria Math"/>
                    <w:color w:val="000000" w:themeColor="text1"/>
                  </w:rPr>
                  <m:t>=</m:t>
                </m:r>
                <m:sSub>
                  <m:sSubPr>
                    <m:ctrlPr>
                      <w:rPr>
                        <w:rFonts w:ascii="Cambria Math" w:hAnsi="Cambria Math"/>
                        <w:i/>
                        <w:color w:val="000000" w:themeColor="text1"/>
                      </w:rPr>
                    </m:ctrlPr>
                  </m:sSubPr>
                  <m:e>
                    <m:acc>
                      <m:accPr>
                        <m:ctrlPr>
                          <w:rPr>
                            <w:rFonts w:ascii="Cambria Math" w:hAnsi="Cambria Math"/>
                            <w:i/>
                            <w:color w:val="000000" w:themeColor="text1"/>
                          </w:rPr>
                        </m:ctrlPr>
                      </m:accPr>
                      <m:e>
                        <m:r>
                          <m:rPr>
                            <m:scr m:val="double-struck"/>
                          </m:rPr>
                          <w:rPr>
                            <w:rFonts w:ascii="Cambria Math" w:hAnsi="Cambria Math"/>
                            <w:color w:val="000000" w:themeColor="text1"/>
                          </w:rPr>
                          <m:t>E</m:t>
                        </m:r>
                      </m:e>
                    </m:acc>
                  </m:e>
                  <m:sub>
                    <m:r>
                      <w:rPr>
                        <w:rFonts w:ascii="Cambria Math" w:hAnsi="Cambria Math"/>
                        <w:color w:val="000000" w:themeColor="text1"/>
                      </w:rPr>
                      <m:t>t</m:t>
                    </m:r>
                  </m:sub>
                </m:sSub>
                <m:d>
                  <m:dPr>
                    <m:begChr m:val="["/>
                    <m:endChr m:val="]"/>
                    <m:ctrlPr>
                      <w:rPr>
                        <w:rFonts w:ascii="Cambria Math" w:hAnsi="Cambria Math"/>
                        <w:i/>
                        <w:color w:val="000000" w:themeColor="text1"/>
                      </w:rPr>
                    </m:ctrlPr>
                  </m:dPr>
                  <m:e>
                    <m:func>
                      <m:funcPr>
                        <m:ctrlPr>
                          <w:rPr>
                            <w:rFonts w:ascii="Cambria Math" w:hAnsi="Cambria Math"/>
                            <w:i/>
                            <w:color w:val="000000" w:themeColor="text1"/>
                          </w:rPr>
                        </m:ctrlPr>
                      </m:funcPr>
                      <m:fName>
                        <m:r>
                          <m:rPr>
                            <m:sty m:val="p"/>
                          </m:rPr>
                          <w:rPr>
                            <w:rFonts w:ascii="Cambria Math" w:hAnsi="Cambria Math"/>
                            <w:color w:val="000000" w:themeColor="text1"/>
                          </w:rPr>
                          <m:t>min</m:t>
                        </m:r>
                      </m:fName>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d>
                              <m:dPr>
                                <m:ctrlPr>
                                  <w:rPr>
                                    <w:rFonts w:ascii="Cambria Math" w:hAnsi="Cambria Math"/>
                                    <w:i/>
                                    <w:color w:val="000000" w:themeColor="text1"/>
                                  </w:rPr>
                                </m:ctrlPr>
                              </m:dPr>
                              <m:e>
                                <m:r>
                                  <w:rPr>
                                    <w:rFonts w:ascii="Cambria Math" w:hAnsi="Cambria Math"/>
                                    <w:color w:val="000000" w:themeColor="text1"/>
                                  </w:rPr>
                                  <m:t>θ</m:t>
                                </m:r>
                              </m:e>
                            </m:d>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A</m:t>
                                    </m:r>
                                  </m:e>
                                </m:acc>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r</m:t>
                                </m:r>
                              </m:e>
                              <m:sub>
                                <m:r>
                                  <w:rPr>
                                    <w:rFonts w:ascii="Cambria Math" w:hAnsi="Cambria Math"/>
                                    <w:color w:val="000000" w:themeColor="text1"/>
                                  </w:rPr>
                                  <m:t>t</m:t>
                                </m:r>
                              </m:sub>
                              <m:sup>
                                <m:r>
                                  <w:rPr>
                                    <w:rFonts w:ascii="Cambria Math" w:hAnsi="Cambria Math"/>
                                    <w:color w:val="000000" w:themeColor="text1"/>
                                  </w:rPr>
                                  <m:t>c</m:t>
                                </m:r>
                              </m:sup>
                            </m:sSubSup>
                            <m:r>
                              <w:rPr>
                                <w:rFonts w:ascii="Cambria Math" w:hAnsi="Cambria Math"/>
                                <w:color w:val="000000" w:themeColor="text1"/>
                              </w:rPr>
                              <m:t>(θ)</m:t>
                            </m:r>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A</m:t>
                                    </m:r>
                                  </m:e>
                                </m:acc>
                              </m:e>
                              <m:sub>
                                <m:r>
                                  <w:rPr>
                                    <w:rFonts w:ascii="Cambria Math" w:hAnsi="Cambria Math"/>
                                    <w:color w:val="000000" w:themeColor="text1"/>
                                  </w:rPr>
                                  <m:t>t</m:t>
                                </m:r>
                              </m:sub>
                            </m:sSub>
                          </m:e>
                        </m:d>
                      </m:e>
                    </m:func>
                  </m:e>
                </m:d>
              </m:oMath>
            </m:oMathPara>
          </w:p>
        </w:tc>
        <w:tc>
          <w:tcPr>
            <w:tcW w:w="1443" w:type="dxa"/>
            <w:vAlign w:val="center"/>
          </w:tcPr>
          <w:p w14:paraId="597C441F" w14:textId="77777777" w:rsidR="003A09BA" w:rsidRPr="00544615" w:rsidRDefault="003A09BA" w:rsidP="009B5B19">
            <w:pPr>
              <w:ind w:firstLine="0"/>
              <w:jc w:val="center"/>
              <w:rPr>
                <w:color w:val="000000" w:themeColor="text1"/>
              </w:rPr>
            </w:pPr>
            <w:r w:rsidRPr="00544615">
              <w:rPr>
                <w:color w:val="000000" w:themeColor="text1"/>
              </w:rPr>
              <w:t>(2.27)</w:t>
            </w:r>
          </w:p>
        </w:tc>
      </w:tr>
    </w:tbl>
    <w:p w14:paraId="47449005" w14:textId="77777777" w:rsidR="003A09BA" w:rsidRPr="00544615" w:rsidRDefault="003A09BA" w:rsidP="003A09BA">
      <w:pPr>
        <w:rPr>
          <w:color w:val="000000" w:themeColor="text1"/>
        </w:rPr>
      </w:pPr>
      <w:r w:rsidRPr="00544615">
        <w:rPr>
          <w:color w:val="000000" w:themeColor="text1"/>
        </w:rPr>
        <w:t xml:space="preserve">A PPO </w:t>
      </w:r>
      <w:r>
        <w:rPr>
          <w:color w:val="000000" w:themeColor="text1"/>
        </w:rPr>
        <w:t>az alkalmazott változtatások miatt ugyan</w:t>
      </w:r>
      <w:r w:rsidRPr="00544615">
        <w:rPr>
          <w:color w:val="000000" w:themeColor="text1"/>
        </w:rPr>
        <w:t xml:space="preserve"> lassabban tanul, nincs meredek felfutása, viszont stabilabb is, melyet az A2C esetén nehéz elérni. </w:t>
      </w:r>
      <w:r>
        <w:rPr>
          <w:color w:val="000000" w:themeColor="text1"/>
        </w:rPr>
        <w:t>A2C esetén lehet például azt tenni</w:t>
      </w:r>
      <w:r w:rsidRPr="00544615">
        <w:rPr>
          <w:color w:val="000000" w:themeColor="text1"/>
        </w:rPr>
        <w:t xml:space="preserve">, hogy egy </w:t>
      </w:r>
      <w:r>
        <w:rPr>
          <w:color w:val="000000" w:themeColor="text1"/>
        </w:rPr>
        <w:t>elfogadhatónak</w:t>
      </w:r>
      <w:r w:rsidRPr="00544615">
        <w:rPr>
          <w:color w:val="000000" w:themeColor="text1"/>
        </w:rPr>
        <w:t xml:space="preserve"> tűnő </w:t>
      </w:r>
      <w:r>
        <w:rPr>
          <w:color w:val="000000" w:themeColor="text1"/>
        </w:rPr>
        <w:t>állapotból (</w:t>
      </w:r>
      <w:r w:rsidRPr="003B053D">
        <w:rPr>
          <w:i/>
          <w:iCs/>
          <w:color w:val="000000" w:themeColor="text1"/>
        </w:rPr>
        <w:t>checkpoint</w:t>
      </w:r>
      <w:r>
        <w:rPr>
          <w:color w:val="000000" w:themeColor="text1"/>
        </w:rPr>
        <w:t>)</w:t>
      </w:r>
      <w:r w:rsidRPr="00544615">
        <w:rPr>
          <w:color w:val="000000" w:themeColor="text1"/>
        </w:rPr>
        <w:t xml:space="preserve"> újraindítjuk a tanítást, de már kisebb </w:t>
      </w:r>
      <w:r>
        <w:rPr>
          <w:color w:val="000000" w:themeColor="text1"/>
        </w:rPr>
        <w:t>lépésközzel</w:t>
      </w:r>
      <w:r w:rsidRPr="00544615">
        <w:rPr>
          <w:color w:val="000000" w:themeColor="text1"/>
        </w:rPr>
        <w:t xml:space="preserve">. Ütemezővel ezt </w:t>
      </w:r>
      <w:r>
        <w:rPr>
          <w:color w:val="000000" w:themeColor="text1"/>
        </w:rPr>
        <w:t>sajnos nem lehet</w:t>
      </w:r>
      <w:r w:rsidRPr="00544615">
        <w:rPr>
          <w:color w:val="000000" w:themeColor="text1"/>
        </w:rPr>
        <w:t xml:space="preserve"> megvalósítani, mert nem lehet kitalálni, hogy mikor érdemes változtatni a lép</w:t>
      </w:r>
      <w:r>
        <w:rPr>
          <w:color w:val="000000" w:themeColor="text1"/>
        </w:rPr>
        <w:t>és</w:t>
      </w:r>
      <w:r w:rsidRPr="00544615">
        <w:rPr>
          <w:color w:val="000000" w:themeColor="text1"/>
        </w:rPr>
        <w:t>közön.</w:t>
      </w:r>
      <w:r>
        <w:rPr>
          <w:color w:val="000000" w:themeColor="text1"/>
        </w:rPr>
        <w:t xml:space="preserve"> </w:t>
      </w:r>
      <w:r w:rsidRPr="004B5A98">
        <w:rPr>
          <w:color w:val="FF0000"/>
        </w:rPr>
        <w:t>Továbbá mindkettő módszer esetében stabilabb tanulást eredményezhet az előny függvény standardizálása, de ez nem garantált.</w:t>
      </w:r>
    </w:p>
    <w:p w14:paraId="2C55F45F" w14:textId="77777777" w:rsidR="003A09BA" w:rsidRPr="00544615" w:rsidRDefault="003A09BA" w:rsidP="003A09BA">
      <w:pPr>
        <w:rPr>
          <w:color w:val="000000" w:themeColor="text1"/>
        </w:rPr>
      </w:pPr>
      <w:r w:rsidRPr="00544615">
        <w:rPr>
          <w:color w:val="000000" w:themeColor="text1"/>
        </w:rPr>
        <w:t>Hátránya, hogy diszkrét akciótér</w:t>
      </w:r>
      <w:r>
        <w:rPr>
          <w:color w:val="000000" w:themeColor="text1"/>
        </w:rPr>
        <w:t xml:space="preserve"> és</w:t>
      </w:r>
      <w:r w:rsidRPr="00544615">
        <w:rPr>
          <w:color w:val="000000" w:themeColor="text1"/>
        </w:rPr>
        <w:t xml:space="preserve"> ritka, nagy jutalmak esetén könnyedén megakadhat szuboptimális állapotban</w:t>
      </w:r>
      <w:r>
        <w:rPr>
          <w:color w:val="000000" w:themeColor="text1"/>
        </w:rPr>
        <w:t>, amelyre már vannak megoldások</w:t>
      </w:r>
      <w:r w:rsidRPr="00544615">
        <w:rPr>
          <w:color w:val="000000" w:themeColor="text1"/>
        </w:rPr>
        <w:t>.</w:t>
      </w:r>
    </w:p>
    <w:p w14:paraId="788CB135" w14:textId="77777777" w:rsidR="003A09BA" w:rsidRPr="00294D93" w:rsidRDefault="003A09BA" w:rsidP="003A09BA">
      <w:pPr>
        <w:pStyle w:val="Heading2"/>
      </w:pPr>
      <w:bookmarkStart w:id="22" w:name="_Toc90604096"/>
      <w:r w:rsidRPr="00294D93">
        <w:t>Imitációs tanulás</w:t>
      </w:r>
      <w:bookmarkEnd w:id="22"/>
    </w:p>
    <w:p w14:paraId="48773025" w14:textId="77777777" w:rsidR="003A09BA" w:rsidRDefault="003A09BA" w:rsidP="003A09BA">
      <w:pPr>
        <w:rPr>
          <w:color w:val="000000" w:themeColor="text1"/>
        </w:rPr>
      </w:pPr>
      <w:r>
        <w:rPr>
          <w:color w:val="000000" w:themeColor="text1"/>
        </w:rPr>
        <w:t xml:space="preserve">Az olyan környezetek esetében, ahol ritka a jutalom komoly kihívás lehet megtanulni az optimális stratégiát megerősítéses tanulás segítségével. Ekkor módosítani kell a jutalom függvényt, hogy gyakrabban lássuk el az ágenst jutalommal. </w:t>
      </w:r>
      <w:r>
        <w:rPr>
          <w:color w:val="000000" w:themeColor="text1"/>
        </w:rPr>
        <w:lastRenderedPageBreak/>
        <w:t>Általánosságban igaz, hogy kézzel létrehozni egy jutalom függvényt, mely a megfelelő viselkedésre sarkallja az ágenst rendkívül komplex feladat.</w:t>
      </w:r>
    </w:p>
    <w:p w14:paraId="1F7ED8E1" w14:textId="77777777" w:rsidR="003A09BA" w:rsidRPr="00544615" w:rsidRDefault="003A09BA" w:rsidP="003A09BA">
      <w:pPr>
        <w:rPr>
          <w:color w:val="000000" w:themeColor="text1"/>
        </w:rPr>
      </w:pPr>
      <w:r w:rsidRPr="00544615">
        <w:rPr>
          <w:color w:val="000000" w:themeColor="text1"/>
        </w:rPr>
        <w:t>Az imitációs tanulás során a megerősítéses tanulás</w:t>
      </w:r>
      <w:r>
        <w:rPr>
          <w:color w:val="000000" w:themeColor="text1"/>
        </w:rPr>
        <w:t>i problémát (optimális stratégia megtalálása, 2.30 egyenlet)</w:t>
      </w:r>
      <w:r w:rsidRPr="00544615">
        <w:rPr>
          <w:color w:val="000000" w:themeColor="text1"/>
        </w:rPr>
        <w:t xml:space="preserve"> módosítjuk</w:t>
      </w:r>
      <w:r>
        <w:rPr>
          <w:color w:val="000000" w:themeColor="text1"/>
        </w:rPr>
        <w:t>. Ebben az esetben nem szükséges manuálisan implementálni egy jutalom függvényt, amelyből tanulna az ágens, hanem egy úgynevezett „szakértő” (</w:t>
      </w:r>
      <w:r w:rsidRPr="00DC7D16">
        <w:rPr>
          <w:i/>
          <w:iCs/>
          <w:color w:val="000000" w:themeColor="text1"/>
        </w:rPr>
        <w:t>expert</w:t>
      </w:r>
      <w:r>
        <w:rPr>
          <w:color w:val="000000" w:themeColor="text1"/>
        </w:rPr>
        <w:t>) demonstrációkat prezentál az ágensnek, aki ezeket megpróbálja leutánozni, megtanulni. Tehát imitációs tanulás során adottak az expert trajektóriái, ahol az akciók az optimális stratégiát követik. Van, amikor tanítási időben szeretnénk hozzá férni ezekhez, van, hogy csak előre felvett adatbázisra lesz szükségünk. Az alábbiakban bemutatok három gyakori imitációs tanulás metódust, amelyek a veszteségfüggvényben és a tanulás folyamatában különböznek.</w:t>
      </w:r>
    </w:p>
    <w:p w14:paraId="6052F69E" w14:textId="77777777" w:rsidR="003A09BA" w:rsidRPr="00294D93" w:rsidRDefault="003A09BA" w:rsidP="003A09BA">
      <w:pPr>
        <w:pStyle w:val="Heading3"/>
      </w:pPr>
      <w:bookmarkStart w:id="23" w:name="_Toc90604097"/>
      <w:r w:rsidRPr="00294D93">
        <w:t>Behavioural Cloning</w:t>
      </w:r>
      <w:bookmarkEnd w:id="23"/>
    </w:p>
    <w:p w14:paraId="69CC0528" w14:textId="77777777" w:rsidR="003A09BA" w:rsidRDefault="003A09BA" w:rsidP="003A09BA">
      <w:pPr>
        <w:rPr>
          <w:color w:val="000000" w:themeColor="text1"/>
        </w:rPr>
      </w:pPr>
      <w:r w:rsidRPr="00294D93">
        <w:t xml:space="preserve">Továbbiakban BC, a legegyszerűbb módszer, mely lényegében a megerősítéses tanulás probléma </w:t>
      </w:r>
      <w:r>
        <w:t>redukálása</w:t>
      </w:r>
      <w:r w:rsidRPr="00294D93">
        <w:t xml:space="preserve"> felügyelt tanítássá</w:t>
      </w:r>
      <w:r w:rsidRPr="00544615">
        <w:rPr>
          <w:color w:val="000000" w:themeColor="text1"/>
        </w:rPr>
        <w:t xml:space="preserve">. Példákat </w:t>
      </w:r>
      <w:r>
        <w:rPr>
          <w:color w:val="000000" w:themeColor="text1"/>
        </w:rPr>
        <w:t>készítünk</w:t>
      </w:r>
      <w:r w:rsidRPr="00544615">
        <w:rPr>
          <w:color w:val="000000" w:themeColor="text1"/>
        </w:rPr>
        <w:t xml:space="preserve"> a környezetben, hogy mi magunk mit tennénk és ezeket tanítjuk meg az ágensnek. </w:t>
      </w:r>
      <w:r>
        <w:rPr>
          <w:color w:val="000000" w:themeColor="text1"/>
        </w:rPr>
        <w:t xml:space="preserve">A bemenetet független és azonos eloszlású állapot-akció pároknak feltételezzük. A veszteség az elvárt optimális stratégia szerinti akció és az ágens által meghozott akció közt kerül kiszámításra. </w:t>
      </w:r>
    </w:p>
    <w:p w14:paraId="52EEAFBD" w14:textId="77777777" w:rsidR="003A09BA" w:rsidRPr="00DE5B75" w:rsidRDefault="003A09BA" w:rsidP="003A09BA">
      <w:r>
        <w:rPr>
          <w:color w:val="000000" w:themeColor="text1"/>
        </w:rPr>
        <w:t>A módszernek</w:t>
      </w:r>
      <w:r w:rsidRPr="00544615">
        <w:rPr>
          <w:color w:val="000000" w:themeColor="text1"/>
        </w:rPr>
        <w:t xml:space="preserve"> szemmelláthatóan </w:t>
      </w:r>
      <w:r>
        <w:rPr>
          <w:color w:val="000000" w:themeColor="text1"/>
        </w:rPr>
        <w:t>van egy nagy hátránya</w:t>
      </w:r>
      <w:r w:rsidRPr="00544615">
        <w:rPr>
          <w:color w:val="000000" w:themeColor="text1"/>
        </w:rPr>
        <w:t xml:space="preserve">. Nagy, komplex környezetekben </w:t>
      </w:r>
      <w:r>
        <w:rPr>
          <w:color w:val="000000" w:themeColor="text1"/>
        </w:rPr>
        <w:t>a demonstrálás kivitelezhetetlen</w:t>
      </w:r>
      <w:r w:rsidRPr="00544615">
        <w:rPr>
          <w:color w:val="000000" w:themeColor="text1"/>
        </w:rPr>
        <w:t xml:space="preserve">, </w:t>
      </w:r>
      <w:r>
        <w:rPr>
          <w:color w:val="000000" w:themeColor="text1"/>
        </w:rPr>
        <w:t>de</w:t>
      </w:r>
      <w:r w:rsidRPr="00544615">
        <w:rPr>
          <w:color w:val="000000" w:themeColor="text1"/>
        </w:rPr>
        <w:t xml:space="preserve"> kisebb környezetekben is nehéz lefedni minden lehetséges eshetőséget. Általánosítani nehezen fog tudni a</w:t>
      </w:r>
      <w:r>
        <w:rPr>
          <w:color w:val="000000" w:themeColor="text1"/>
        </w:rPr>
        <w:t>z ágens</w:t>
      </w:r>
      <w:r w:rsidRPr="00544615">
        <w:rPr>
          <w:color w:val="000000" w:themeColor="text1"/>
        </w:rPr>
        <w:t>, így, ha egy pályát nem fe</w:t>
      </w:r>
      <w:r>
        <w:rPr>
          <w:color w:val="000000" w:themeColor="text1"/>
        </w:rPr>
        <w:t>d</w:t>
      </w:r>
      <w:r w:rsidRPr="00544615">
        <w:rPr>
          <w:color w:val="000000" w:themeColor="text1"/>
        </w:rPr>
        <w:t xml:space="preserve">tünk le, arra nemigen fog tudni rátanulni. </w:t>
      </w:r>
      <w:r>
        <w:rPr>
          <w:color w:val="000000" w:themeColor="text1"/>
        </w:rPr>
        <w:t xml:space="preserve">Ennek oka, hogy felügyelt esetben a bemeneteket függetlennek vesszük, mely megerősítés tanulás esetében hibás feltevés, hiszen egy állapot az előző állapotból következik. Így az egyes állapotokban előforduló hibák a pálya során összeadódnak és kritikus állapotba kerül és abba benn is </w:t>
      </w:r>
      <w:r w:rsidRPr="00DE5B75">
        <w:t>ragad az ágens. Ezért csak egyszerű környezetek esetében használható ez az eljárás.</w:t>
      </w:r>
    </w:p>
    <w:p w14:paraId="29D8C831" w14:textId="77777777" w:rsidR="003A09BA" w:rsidRPr="00DE5B75" w:rsidRDefault="003A09BA" w:rsidP="003A09BA">
      <w:pPr>
        <w:pStyle w:val="Heading3"/>
      </w:pPr>
      <w:bookmarkStart w:id="24" w:name="_Toc90604098"/>
      <w:r w:rsidRPr="00DE5B75">
        <w:t>Direct Policy Learning</w:t>
      </w:r>
      <w:bookmarkEnd w:id="24"/>
    </w:p>
    <w:p w14:paraId="7C84D42B" w14:textId="77777777" w:rsidR="003A09BA" w:rsidRDefault="003A09BA" w:rsidP="003A09BA">
      <w:pPr>
        <w:rPr>
          <w:color w:val="000000" w:themeColor="text1"/>
        </w:rPr>
      </w:pPr>
      <w:r w:rsidRPr="00DE5B75">
        <w:t>A DPL, vagy más néven IIL (</w:t>
      </w:r>
      <w:r w:rsidRPr="00DE5B75">
        <w:rPr>
          <w:i/>
          <w:iCs/>
        </w:rPr>
        <w:t>Interactive Imitation Learning</w:t>
      </w:r>
      <w:r w:rsidRPr="00DE5B75">
        <w:t xml:space="preserve">), a BC módszernél már egy szofisztikáltabb megoldás. Ez is felügyelt tanításnak tekinthető, de itt nem mi vagyunk a szakértők, hanem egy interaktív </w:t>
      </w:r>
      <w:r w:rsidRPr="00544615">
        <w:rPr>
          <w:color w:val="000000" w:themeColor="text1"/>
        </w:rPr>
        <w:t>demonstrátor, amelytől a demonstráció</w:t>
      </w:r>
      <w:r>
        <w:rPr>
          <w:color w:val="000000" w:themeColor="text1"/>
        </w:rPr>
        <w:t>ka</w:t>
      </w:r>
      <w:r w:rsidRPr="00544615">
        <w:rPr>
          <w:color w:val="000000" w:themeColor="text1"/>
        </w:rPr>
        <w:t xml:space="preserve">t </w:t>
      </w:r>
      <w:r w:rsidRPr="00544615">
        <w:rPr>
          <w:color w:val="000000" w:themeColor="text1"/>
        </w:rPr>
        <w:lastRenderedPageBreak/>
        <w:t xml:space="preserve">lekérhetjük tanítás közben (futás időben). </w:t>
      </w:r>
      <w:r>
        <w:rPr>
          <w:color w:val="000000" w:themeColor="text1"/>
        </w:rPr>
        <w:t>A metódus a következő: egy kezdeti stratégiából indulunk ki, és minden iterációban futtatjuk a jelenlegi stratégiánkat (</w:t>
      </w:r>
      <w:r w:rsidRPr="00B71B20">
        <w:rPr>
          <w:i/>
          <w:iCs/>
          <w:color w:val="000000" w:themeColor="text1"/>
        </w:rPr>
        <w:t>rollout</w:t>
      </w:r>
      <w:r>
        <w:rPr>
          <w:color w:val="000000" w:themeColor="text1"/>
        </w:rPr>
        <w:t>). Így kapunk egy trajektóriát, melyet átadunk a demonstrátornak és minden állapotra összevetjük, hogy ő mit tett volna az adott esetben. Ezt kiértékelve felügyelt tanítást alkalmazva frissítjük az ágens stratégiáját és kezdődik elölről a folyamat egészen az optimális állapotig. Látható, hogy a BC lényegében a DPL speciális esete egy lépésre nézve.</w:t>
      </w:r>
    </w:p>
    <w:p w14:paraId="0ECC63B2" w14:textId="77777777" w:rsidR="003A09BA" w:rsidRDefault="003A09BA" w:rsidP="003A09BA">
      <w:pPr>
        <w:rPr>
          <w:color w:val="000000" w:themeColor="text1"/>
        </w:rPr>
      </w:pPr>
      <w:r>
        <w:rPr>
          <w:color w:val="000000" w:themeColor="text1"/>
        </w:rPr>
        <w:t xml:space="preserve">Ahhoz, hogy a módszer effektíven működjön, fontos, hogy emlékezzen az ágens a korábbi hibáira, így tanítási időben meg kell őriznünk az összes előző tanító adatot. </w:t>
      </w:r>
      <w:r w:rsidRPr="00544615">
        <w:rPr>
          <w:color w:val="000000" w:themeColor="text1"/>
        </w:rPr>
        <w:t xml:space="preserve">Legelterjedtebb két </w:t>
      </w:r>
      <w:r>
        <w:rPr>
          <w:color w:val="000000" w:themeColor="text1"/>
        </w:rPr>
        <w:t>algoritmus erre</w:t>
      </w:r>
      <w:r w:rsidRPr="00544615">
        <w:rPr>
          <w:color w:val="000000" w:themeColor="text1"/>
        </w:rPr>
        <w:t xml:space="preserve"> </w:t>
      </w:r>
      <w:r>
        <w:rPr>
          <w:color w:val="000000" w:themeColor="text1"/>
        </w:rPr>
        <w:t xml:space="preserve">a feladatra </w:t>
      </w:r>
      <w:r w:rsidRPr="00544615">
        <w:rPr>
          <w:color w:val="000000" w:themeColor="text1"/>
        </w:rPr>
        <w:t xml:space="preserve">a </w:t>
      </w:r>
      <w:r w:rsidRPr="00E81CAC">
        <w:rPr>
          <w:i/>
          <w:iCs/>
          <w:color w:val="000000" w:themeColor="text1"/>
        </w:rPr>
        <w:t>Data</w:t>
      </w:r>
      <w:r w:rsidRPr="00544615">
        <w:rPr>
          <w:color w:val="000000" w:themeColor="text1"/>
        </w:rPr>
        <w:t xml:space="preserve"> és a </w:t>
      </w:r>
      <w:r w:rsidRPr="00E81CAC">
        <w:rPr>
          <w:i/>
          <w:iCs/>
          <w:color w:val="000000" w:themeColor="text1"/>
        </w:rPr>
        <w:t>Policy Aggregation</w:t>
      </w:r>
      <w:r w:rsidRPr="00544615">
        <w:rPr>
          <w:color w:val="000000" w:themeColor="text1"/>
        </w:rPr>
        <w:t xml:space="preserve">. </w:t>
      </w:r>
      <w:r>
        <w:rPr>
          <w:color w:val="000000" w:themeColor="text1"/>
        </w:rPr>
        <w:t>Az előbbi esetében minden iterációban az aktuális stratégiát az összes addigi tanító adaton tanítjuk. Az utóbbi esetében csak az aktuális tanító adaton tanítunk, viszont ezután összekombináljuk a jelenlegit az előző iterációbeli stratégiával, a következőképpen:</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544615" w14:paraId="23C91DDE" w14:textId="77777777" w:rsidTr="009B5B19">
        <w:trPr>
          <w:trHeight w:val="289"/>
        </w:trPr>
        <w:tc>
          <w:tcPr>
            <w:tcW w:w="1111" w:type="dxa"/>
            <w:vAlign w:val="center"/>
          </w:tcPr>
          <w:p w14:paraId="521950B2" w14:textId="77777777" w:rsidR="003A09BA" w:rsidRPr="00544615" w:rsidRDefault="003A09BA" w:rsidP="009B5B19">
            <w:pPr>
              <w:ind w:firstLine="0"/>
              <w:jc w:val="center"/>
              <w:rPr>
                <w:noProof/>
                <w:color w:val="000000" w:themeColor="text1"/>
              </w:rPr>
            </w:pPr>
          </w:p>
        </w:tc>
        <w:tc>
          <w:tcPr>
            <w:tcW w:w="6246" w:type="dxa"/>
            <w:vAlign w:val="center"/>
          </w:tcPr>
          <w:p w14:paraId="30399CE0" w14:textId="77777777" w:rsidR="003A09BA" w:rsidRPr="00544615" w:rsidRDefault="00594BBB" w:rsidP="009B5B19">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π</m:t>
                    </m:r>
                  </m:e>
                  <m:sub>
                    <m:r>
                      <w:rPr>
                        <w:rFonts w:ascii="Cambria Math" w:hAnsi="Cambria Math"/>
                        <w:color w:val="000000" w:themeColor="text1"/>
                      </w:rPr>
                      <m:t>i</m:t>
                    </m:r>
                  </m:sub>
                </m:sSub>
                <m:r>
                  <w:rPr>
                    <w:rFonts w:ascii="Cambria Math" w:hAnsi="Cambria Math"/>
                    <w:color w:val="000000" w:themeColor="text1"/>
                  </w:rPr>
                  <m:t>=β</m:t>
                </m:r>
                <m:sSubSup>
                  <m:sSubSupPr>
                    <m:ctrlPr>
                      <w:rPr>
                        <w:rFonts w:ascii="Cambria Math" w:hAnsi="Cambria Math"/>
                        <w:i/>
                        <w:color w:val="000000" w:themeColor="text1"/>
                      </w:rPr>
                    </m:ctrlPr>
                  </m:sSubSupPr>
                  <m:e>
                    <m:r>
                      <w:rPr>
                        <w:rFonts w:ascii="Cambria Math" w:hAnsi="Cambria Math"/>
                        <w:color w:val="000000" w:themeColor="text1"/>
                      </w:rPr>
                      <m:t>π</m:t>
                    </m:r>
                  </m:e>
                  <m:sub>
                    <m:r>
                      <w:rPr>
                        <w:rFonts w:ascii="Cambria Math" w:hAnsi="Cambria Math"/>
                        <w:color w:val="000000" w:themeColor="text1"/>
                      </w:rPr>
                      <m:t>i</m:t>
                    </m:r>
                  </m:sub>
                  <m:sup>
                    <m:r>
                      <w:rPr>
                        <w:rFonts w:ascii="Cambria Math" w:hAnsi="Cambria Math"/>
                        <w:color w:val="000000" w:themeColor="text1"/>
                      </w:rPr>
                      <m:t>act</m:t>
                    </m:r>
                  </m:sup>
                </m:sSubSup>
                <m:r>
                  <w:rPr>
                    <w:rFonts w:ascii="Cambria Math" w:hAnsi="Cambria Math"/>
                    <w:color w:val="000000" w:themeColor="text1"/>
                  </w:rPr>
                  <m:t>+(1-β)</m:t>
                </m:r>
                <m:sSub>
                  <m:sSubPr>
                    <m:ctrlPr>
                      <w:rPr>
                        <w:rFonts w:ascii="Cambria Math" w:hAnsi="Cambria Math"/>
                        <w:i/>
                        <w:color w:val="000000" w:themeColor="text1"/>
                      </w:rPr>
                    </m:ctrlPr>
                  </m:sSubPr>
                  <m:e>
                    <m:r>
                      <w:rPr>
                        <w:rFonts w:ascii="Cambria Math" w:hAnsi="Cambria Math"/>
                        <w:color w:val="000000" w:themeColor="text1"/>
                      </w:rPr>
                      <m:t>π</m:t>
                    </m:r>
                  </m:e>
                  <m:sub>
                    <m:r>
                      <w:rPr>
                        <w:rFonts w:ascii="Cambria Math" w:hAnsi="Cambria Math"/>
                        <w:color w:val="000000" w:themeColor="text1"/>
                      </w:rPr>
                      <m:t>i-1</m:t>
                    </m:r>
                  </m:sub>
                </m:sSub>
              </m:oMath>
            </m:oMathPara>
          </w:p>
        </w:tc>
        <w:tc>
          <w:tcPr>
            <w:tcW w:w="1443" w:type="dxa"/>
            <w:vAlign w:val="center"/>
          </w:tcPr>
          <w:p w14:paraId="2D43F98B" w14:textId="77777777" w:rsidR="003A09BA" w:rsidRPr="00544615" w:rsidRDefault="003A09BA" w:rsidP="009B5B19">
            <w:pPr>
              <w:ind w:firstLine="0"/>
              <w:jc w:val="center"/>
              <w:rPr>
                <w:color w:val="000000" w:themeColor="text1"/>
              </w:rPr>
            </w:pPr>
            <w:r w:rsidRPr="00544615">
              <w:rPr>
                <w:color w:val="000000" w:themeColor="text1"/>
              </w:rPr>
              <w:t>(2.2</w:t>
            </w:r>
            <w:r>
              <w:rPr>
                <w:color w:val="000000" w:themeColor="text1"/>
              </w:rPr>
              <w:t>8</w:t>
            </w:r>
            <w:r w:rsidRPr="00544615">
              <w:rPr>
                <w:color w:val="000000" w:themeColor="text1"/>
              </w:rPr>
              <w:t>)</w:t>
            </w:r>
          </w:p>
        </w:tc>
      </w:tr>
    </w:tbl>
    <w:p w14:paraId="758B955A" w14:textId="77777777" w:rsidR="003A09BA" w:rsidRDefault="003A09BA" w:rsidP="003A09BA">
      <w:pPr>
        <w:ind w:firstLine="0"/>
        <w:rPr>
          <w:color w:val="000000" w:themeColor="text1"/>
        </w:rPr>
      </w:pPr>
    </w:p>
    <w:p w14:paraId="06ED9762" w14:textId="77777777" w:rsidR="003A09BA" w:rsidRPr="00544615" w:rsidRDefault="003A09BA" w:rsidP="003A09BA">
      <w:pPr>
        <w:rPr>
          <w:color w:val="000000" w:themeColor="text1"/>
        </w:rPr>
      </w:pPr>
      <w:r>
        <w:rPr>
          <w:color w:val="000000" w:themeColor="text1"/>
        </w:rPr>
        <w:t>Mindkettő módszer bizonyítottan konvergál. A DPL módszer kijavítja a BC gyengeségeit, egyetlen komoly nehézsége a megfelelő demonstrátor megvalósítása.</w:t>
      </w:r>
    </w:p>
    <w:p w14:paraId="63D53D7A" w14:textId="77777777" w:rsidR="003A09BA" w:rsidRPr="00DE5B75" w:rsidRDefault="003A09BA" w:rsidP="003A09BA">
      <w:pPr>
        <w:pStyle w:val="Heading3"/>
      </w:pPr>
      <w:bookmarkStart w:id="25" w:name="_Toc90604099"/>
      <w:r w:rsidRPr="00DE5B75">
        <w:t>Inverse Reinforcement Learning</w:t>
      </w:r>
      <w:bookmarkEnd w:id="25"/>
    </w:p>
    <w:p w14:paraId="06A457FA" w14:textId="77777777" w:rsidR="003A09BA" w:rsidRPr="00DE5B75" w:rsidRDefault="003A09BA" w:rsidP="003A09BA">
      <w:r w:rsidRPr="00DE5B75">
        <w:t xml:space="preserve">Az IRL lényege, hogy nem közvetlenül a stratégiát tanulja meg az ágens, hanem a jutalom függvényt egy demonstrátor segítségével, majd ezt alkalmazva végül megtalálja az optimális stratégiát megerősítéses tanulással. Tehát az </w:t>
      </w:r>
      <m:oMath>
        <m:r>
          <m:rPr>
            <m:scr m:val="script"/>
          </m:rPr>
          <w:rPr>
            <w:rFonts w:ascii="Cambria Math" w:hAnsi="Cambria Math"/>
          </w:rPr>
          <m:t>R</m:t>
        </m:r>
      </m:oMath>
      <w:r w:rsidRPr="00DE5B75">
        <w:t xml:space="preserve"> nem ismert (az MDP felírásából).</w:t>
      </w:r>
    </w:p>
    <w:p w14:paraId="69CFBF73" w14:textId="77777777" w:rsidR="003A09BA" w:rsidRDefault="003A09BA" w:rsidP="003A09BA">
      <w:pPr>
        <w:rPr>
          <w:color w:val="000000" w:themeColor="text1"/>
        </w:rPr>
      </w:pPr>
      <w:r>
        <w:rPr>
          <w:color w:val="000000" w:themeColor="text1"/>
        </w:rPr>
        <w:t xml:space="preserve">A módszer a következő: Összegyűjtjük az expert demonstrációit, amelyet optimálisnak tekintünk, és megbecsüljük a parametrizált jutalom függvényt, amely előidézhette az expert stratégiáját. Tehát először frissítjük a jutalom függvény paramétereit, ezzel a jutalommal folytatunk egy megerősítéses tanulást, megpróbálva megtalálni az optimális stratégiát (2.30 egyenlet). Majd ezt összehasonlítjuk az expert stratégiájával és ezt egészen addig ismételjük, amíg a kettő nem kerül számunkra megfelelően közel egymáshoz. </w:t>
      </w:r>
    </w:p>
    <w:p w14:paraId="61F0905E" w14:textId="77777777" w:rsidR="003A09BA" w:rsidRDefault="003A09BA" w:rsidP="003A09BA">
      <w:r w:rsidRPr="00544615">
        <w:lastRenderedPageBreak/>
        <w:t xml:space="preserve">Két fő megközelítés létezik, a </w:t>
      </w:r>
      <w:r w:rsidRPr="002B38B2">
        <w:rPr>
          <w:i/>
          <w:iCs/>
        </w:rPr>
        <w:t>model-free</w:t>
      </w:r>
      <w:r w:rsidRPr="00544615">
        <w:t xml:space="preserve"> és a </w:t>
      </w:r>
      <w:r w:rsidRPr="002B38B2">
        <w:rPr>
          <w:i/>
          <w:iCs/>
        </w:rPr>
        <w:t>model-given</w:t>
      </w:r>
      <w:r w:rsidRPr="00544615">
        <w:t xml:space="preserve"> eset.</w:t>
      </w:r>
      <w:r>
        <w:t xml:space="preserve"> Amikor adott a modell, vagyis ismert a környezeti állapot-átmenet dinamika (</w:t>
      </w:r>
      <m:oMath>
        <m:r>
          <m:rPr>
            <m:scr m:val="script"/>
          </m:rPr>
          <w:rPr>
            <w:rFonts w:ascii="Cambria Math" w:hAnsi="Cambria Math"/>
          </w:rPr>
          <m:t>P</m:t>
        </m:r>
        <m:r>
          <m:rPr>
            <m:scr m:val="double-struck"/>
          </m:rPr>
          <w:rPr>
            <w:rFonts w:ascii="Cambria Math" w:hAnsi="Cambria Math"/>
          </w:rPr>
          <m:t>=P</m:t>
        </m:r>
        <m:d>
          <m:dPr>
            <m:begChr m:val="["/>
            <m:endChr m:val="]"/>
            <m:ctrlPr>
              <w:rPr>
                <w:rFonts w:ascii="Cambria Math" w:hAnsi="Cambria Math"/>
                <w:i/>
              </w:rPr>
            </m:ctrlPr>
          </m:d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e>
            </m:d>
            <m:r>
              <w:rPr>
                <w:rFonts w:ascii="Cambria Math" w:hAnsi="Cambria Math"/>
              </w:rPr>
              <m:t>s,a</m:t>
            </m:r>
          </m:e>
        </m:d>
      </m:oMath>
      <w:r>
        <w:t>), akkor a jutalom függvény lineáris és minden iterációban a teljes RL problémát meg kell oldanunk:</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544615" w14:paraId="3E1909A9" w14:textId="77777777" w:rsidTr="009B5B19">
        <w:trPr>
          <w:trHeight w:val="789"/>
        </w:trPr>
        <w:tc>
          <w:tcPr>
            <w:tcW w:w="1111" w:type="dxa"/>
            <w:vAlign w:val="center"/>
          </w:tcPr>
          <w:p w14:paraId="64DF4E12" w14:textId="77777777" w:rsidR="003A09BA" w:rsidRPr="00544615" w:rsidRDefault="003A09BA" w:rsidP="009B5B19">
            <w:pPr>
              <w:ind w:firstLine="0"/>
              <w:jc w:val="center"/>
              <w:rPr>
                <w:noProof/>
                <w:color w:val="000000" w:themeColor="text1"/>
              </w:rPr>
            </w:pPr>
          </w:p>
        </w:tc>
        <w:tc>
          <w:tcPr>
            <w:tcW w:w="6246" w:type="dxa"/>
            <w:vAlign w:val="center"/>
          </w:tcPr>
          <w:p w14:paraId="65C30644" w14:textId="77777777" w:rsidR="003A09BA" w:rsidRPr="00544615" w:rsidRDefault="003A09BA" w:rsidP="009B5B19">
            <w:pPr>
              <w:jc w:val="center"/>
              <w:rPr>
                <w:color w:val="000000" w:themeColor="text1"/>
              </w:rPr>
            </w:pPr>
            <m:oMathPara>
              <m:oMath>
                <m:r>
                  <w:rPr>
                    <w:rFonts w:ascii="Cambria Math" w:hAnsi="Cambria Math"/>
                    <w:color w:val="000000" w:themeColor="text1"/>
                  </w:rPr>
                  <m:t>r</m:t>
                </m:r>
                <m:d>
                  <m:dPr>
                    <m:ctrlPr>
                      <w:rPr>
                        <w:rFonts w:ascii="Cambria Math" w:hAnsi="Cambria Math"/>
                        <w:i/>
                        <w:color w:val="000000" w:themeColor="text1"/>
                      </w:rPr>
                    </m:ctrlPr>
                  </m:dPr>
                  <m:e>
                    <m:r>
                      <w:rPr>
                        <w:rFonts w:ascii="Cambria Math" w:hAnsi="Cambria Math"/>
                        <w:color w:val="000000" w:themeColor="text1"/>
                      </w:rPr>
                      <m:t>s</m:t>
                    </m:r>
                  </m:e>
                </m:d>
                <m:r>
                  <w:rPr>
                    <w:rFonts w:ascii="Cambria Math" w:hAnsi="Cambria Math"/>
                    <w:color w:val="000000" w:themeColor="text1"/>
                  </w:rPr>
                  <m:t>=θ∙φ</m:t>
                </m:r>
                <m:d>
                  <m:dPr>
                    <m:ctrlPr>
                      <w:rPr>
                        <w:rFonts w:ascii="Cambria Math" w:hAnsi="Cambria Math"/>
                        <w:i/>
                        <w:color w:val="000000" w:themeColor="text1"/>
                      </w:rPr>
                    </m:ctrlPr>
                  </m:dPr>
                  <m:e>
                    <m:r>
                      <w:rPr>
                        <w:rFonts w:ascii="Cambria Math" w:hAnsi="Cambria Math"/>
                        <w:color w:val="000000" w:themeColor="text1"/>
                      </w:rPr>
                      <m:t>s</m:t>
                    </m:r>
                  </m:e>
                </m:d>
              </m:oMath>
            </m:oMathPara>
          </w:p>
        </w:tc>
        <w:tc>
          <w:tcPr>
            <w:tcW w:w="1443" w:type="dxa"/>
            <w:vAlign w:val="center"/>
          </w:tcPr>
          <w:p w14:paraId="05D456F8" w14:textId="77777777" w:rsidR="003A09BA" w:rsidRPr="00544615" w:rsidRDefault="003A09BA" w:rsidP="009B5B19">
            <w:pPr>
              <w:ind w:firstLine="0"/>
              <w:jc w:val="center"/>
              <w:rPr>
                <w:color w:val="000000" w:themeColor="text1"/>
              </w:rPr>
            </w:pPr>
            <w:r w:rsidRPr="00544615">
              <w:rPr>
                <w:color w:val="000000" w:themeColor="text1"/>
              </w:rPr>
              <w:t>(2.2</w:t>
            </w:r>
            <w:r>
              <w:rPr>
                <w:color w:val="000000" w:themeColor="text1"/>
              </w:rPr>
              <w:t>9</w:t>
            </w:r>
            <w:r w:rsidRPr="00544615">
              <w:rPr>
                <w:color w:val="000000" w:themeColor="text1"/>
              </w:rPr>
              <w:t>)</w:t>
            </w:r>
          </w:p>
        </w:tc>
      </w:tr>
    </w:tbl>
    <w:p w14:paraId="6194809E" w14:textId="77777777" w:rsidR="003A09BA" w:rsidRDefault="003A09BA" w:rsidP="003A09BA"/>
    <w:p w14:paraId="191720A4" w14:textId="77777777" w:rsidR="003A09BA" w:rsidRDefault="003A09BA" w:rsidP="003A09BA">
      <w:pPr>
        <w:ind w:firstLine="0"/>
      </w:pPr>
      <w:r>
        <w:t>Mivel láthatóan ez rendkívül időigényes lenne ez csak akkor hasznos módszer, ha kicsi az állapotterünk.</w:t>
      </w:r>
    </w:p>
    <w:p w14:paraId="274BF4FE" w14:textId="77777777" w:rsidR="003A09BA" w:rsidRDefault="003A09BA" w:rsidP="003A09BA">
      <w:r>
        <w:t xml:space="preserve">A modell nélküli változat általánosabban közelíti meg a problémát. Ezesetben a jutalom függvény komplexebb, amelyet leggyakrabban egy neurális hálózattal modelleznek. Ekkor nem ismert a </w:t>
      </w:r>
      <m:oMath>
        <m:r>
          <m:rPr>
            <m:scr m:val="script"/>
          </m:rPr>
          <w:rPr>
            <w:rFonts w:ascii="Cambria Math" w:hAnsi="Cambria Math"/>
          </w:rPr>
          <m:t>P</m:t>
        </m:r>
      </m:oMath>
      <w:r>
        <w:t xml:space="preserve"> eloszlás, de feltételezzük, hogy hozzáférünk a környezethez. Az állapottér itt már tekinthető nagynak vagy folytonosnak. Ezért nem a teljes, hanem csak egy lépésnyi megerősítés tanítást végzünk el.</w:t>
      </w:r>
    </w:p>
    <w:p w14:paraId="28027DB4" w14:textId="77777777" w:rsidR="003A09BA" w:rsidRDefault="003A09BA" w:rsidP="003A09BA">
      <w:r>
        <w:t>Egyik esetben sincs egyértelmű jutalom függvény, több függvény segítségével is eljuthatunk az optimális (expert) stratégiához. Ennek feloldásához a maximum entrópia tételt (E.T. Jaynes 1957) kell alkalmazni, vagyis mindig a legnagyobb entrópiájú pályaeloszlást (</w:t>
      </w:r>
      <m:oMath>
        <m:r>
          <m:rPr>
            <m:scr m:val="double-struck"/>
          </m:rPr>
          <w:rPr>
            <w:rFonts w:ascii="Cambria Math" w:hAnsi="Cambria Math"/>
          </w:rPr>
          <m:t>P</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τ</m:t>
                </m:r>
              </m:e>
            </m:d>
            <m:r>
              <w:rPr>
                <w:rFonts w:ascii="Cambria Math" w:hAnsi="Cambria Math"/>
                <w:color w:val="000000" w:themeColor="text1"/>
              </w:rPr>
              <m:t>π</m:t>
            </m:r>
          </m:e>
        </m:d>
      </m:oMath>
      <w:r>
        <w:t>) kell választanunk.</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544615" w14:paraId="301FD891" w14:textId="77777777" w:rsidTr="009B5B19">
        <w:trPr>
          <w:trHeight w:val="789"/>
        </w:trPr>
        <w:tc>
          <w:tcPr>
            <w:tcW w:w="1111" w:type="dxa"/>
            <w:vAlign w:val="center"/>
          </w:tcPr>
          <w:p w14:paraId="029D3C89" w14:textId="77777777" w:rsidR="003A09BA" w:rsidRPr="00544615" w:rsidRDefault="003A09BA" w:rsidP="009B5B19">
            <w:pPr>
              <w:ind w:firstLine="0"/>
              <w:jc w:val="center"/>
              <w:rPr>
                <w:noProof/>
                <w:color w:val="000000" w:themeColor="text1"/>
              </w:rPr>
            </w:pPr>
          </w:p>
        </w:tc>
        <w:tc>
          <w:tcPr>
            <w:tcW w:w="6246" w:type="dxa"/>
            <w:vAlign w:val="center"/>
          </w:tcPr>
          <w:p w14:paraId="6527F496" w14:textId="77777777" w:rsidR="003A09BA" w:rsidRPr="00544615" w:rsidRDefault="00594BBB" w:rsidP="009B5B19">
            <w:pPr>
              <w:jc w:val="center"/>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π</m:t>
                    </m:r>
                  </m:e>
                  <m:sup>
                    <m:r>
                      <w:rPr>
                        <w:rFonts w:ascii="Cambria Math" w:hAnsi="Cambria Math"/>
                        <w:color w:val="000000" w:themeColor="text1"/>
                      </w:rPr>
                      <m:t>*</m:t>
                    </m:r>
                  </m:sup>
                </m:sSup>
                <m:r>
                  <w:rPr>
                    <w:rFonts w:ascii="Cambria Math" w:hAnsi="Cambria Math"/>
                    <w:color w:val="000000" w:themeColor="text1"/>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color w:val="000000" w:themeColor="text1"/>
                              </w:rPr>
                              <m:t>π</m:t>
                            </m:r>
                          </m:lim>
                        </m:limLow>
                      </m:fName>
                      <m:e>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R</m:t>
                                </m:r>
                              </m:e>
                            </m:acc>
                          </m:e>
                          <m:sub>
                            <m:r>
                              <w:rPr>
                                <w:rFonts w:ascii="Cambria Math" w:hAnsi="Cambria Math"/>
                                <w:color w:val="000000" w:themeColor="text1"/>
                              </w:rPr>
                              <m:t>π</m:t>
                            </m:r>
                          </m:sub>
                        </m:sSub>
                      </m:e>
                    </m:func>
                  </m:e>
                </m:func>
                <m:r>
                  <w:rPr>
                    <w:rFonts w:ascii="Cambria Math" w:hAnsi="Cambria Math"/>
                    <w:color w:val="000000" w:themeColor="text1"/>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color w:val="000000" w:themeColor="text1"/>
                              </w:rPr>
                              <m:t>π</m:t>
                            </m:r>
                          </m:lim>
                        </m:limLow>
                      </m:fName>
                      <m:e>
                        <m:d>
                          <m:dPr>
                            <m:ctrlPr>
                              <w:rPr>
                                <w:rFonts w:ascii="Cambria Math" w:hAnsi="Cambria Math"/>
                                <w:i/>
                                <w:color w:val="000000" w:themeColor="text1"/>
                              </w:rPr>
                            </m:ctrlPr>
                          </m:dPr>
                          <m:e>
                            <m:nary>
                              <m:naryPr>
                                <m:chr m:val="∑"/>
                                <m:limLoc m:val="undOvr"/>
                                <m:supHide m:val="1"/>
                                <m:ctrlPr>
                                  <w:rPr>
                                    <w:rFonts w:ascii="Cambria Math" w:hAnsi="Cambria Math"/>
                                    <w:i/>
                                    <w:color w:val="000000" w:themeColor="text1"/>
                                  </w:rPr>
                                </m:ctrlPr>
                              </m:naryPr>
                              <m:sub>
                                <m:r>
                                  <w:rPr>
                                    <w:rFonts w:ascii="Cambria Math" w:hAnsi="Cambria Math"/>
                                  </w:rPr>
                                  <m:t>τ</m:t>
                                </m:r>
                              </m:sub>
                              <m:sup/>
                              <m:e>
                                <m:r>
                                  <w:rPr>
                                    <w:rFonts w:ascii="Cambria Math" w:hAnsi="Cambria Math"/>
                                    <w:color w:val="000000" w:themeColor="text1"/>
                                  </w:rPr>
                                  <m:t>R</m:t>
                                </m:r>
                                <m:d>
                                  <m:dPr>
                                    <m:ctrlPr>
                                      <w:rPr>
                                        <w:rFonts w:ascii="Cambria Math" w:hAnsi="Cambria Math"/>
                                        <w:i/>
                                        <w:color w:val="000000" w:themeColor="text1"/>
                                      </w:rPr>
                                    </m:ctrlPr>
                                  </m:dPr>
                                  <m:e>
                                    <m:r>
                                      <w:rPr>
                                        <w:rFonts w:ascii="Cambria Math" w:hAnsi="Cambria Math"/>
                                      </w:rPr>
                                      <m:t>τ</m:t>
                                    </m:r>
                                  </m:e>
                                </m:d>
                                <m:r>
                                  <m:rPr>
                                    <m:scr m:val="double-struck"/>
                                  </m:rPr>
                                  <w:rPr>
                                    <w:rFonts w:ascii="Cambria Math" w:hAnsi="Cambria Math"/>
                                  </w:rPr>
                                  <m:t>P</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τ</m:t>
                                        </m:r>
                                      </m:e>
                                    </m:d>
                                    <m:r>
                                      <w:rPr>
                                        <w:rFonts w:ascii="Cambria Math" w:hAnsi="Cambria Math"/>
                                        <w:color w:val="000000" w:themeColor="text1"/>
                                      </w:rPr>
                                      <m:t>π</m:t>
                                    </m:r>
                                  </m:e>
                                </m:d>
                              </m:e>
                            </m:nary>
                          </m:e>
                        </m:d>
                      </m:e>
                    </m:func>
                  </m:e>
                </m:func>
              </m:oMath>
            </m:oMathPara>
          </w:p>
        </w:tc>
        <w:tc>
          <w:tcPr>
            <w:tcW w:w="1443" w:type="dxa"/>
            <w:vAlign w:val="center"/>
          </w:tcPr>
          <w:p w14:paraId="48DF0DC3" w14:textId="77777777" w:rsidR="003A09BA" w:rsidRPr="00544615" w:rsidRDefault="003A09BA" w:rsidP="009B5B19">
            <w:pPr>
              <w:ind w:firstLine="0"/>
              <w:jc w:val="center"/>
              <w:rPr>
                <w:color w:val="000000" w:themeColor="text1"/>
              </w:rPr>
            </w:pPr>
            <w:r w:rsidRPr="00544615">
              <w:rPr>
                <w:color w:val="000000" w:themeColor="text1"/>
              </w:rPr>
              <w:t>(2.</w:t>
            </w:r>
            <w:r>
              <w:rPr>
                <w:color w:val="000000" w:themeColor="text1"/>
              </w:rPr>
              <w:t>30</w:t>
            </w:r>
            <w:r w:rsidRPr="00544615">
              <w:rPr>
                <w:color w:val="000000" w:themeColor="text1"/>
              </w:rPr>
              <w:t>)</w:t>
            </w:r>
          </w:p>
        </w:tc>
      </w:tr>
      <w:tr w:rsidR="003A09BA" w:rsidRPr="00544615" w14:paraId="460D4D38" w14:textId="77777777" w:rsidTr="009B5B19">
        <w:trPr>
          <w:trHeight w:val="289"/>
        </w:trPr>
        <w:tc>
          <w:tcPr>
            <w:tcW w:w="1111" w:type="dxa"/>
            <w:vAlign w:val="center"/>
          </w:tcPr>
          <w:p w14:paraId="50C40DA3" w14:textId="77777777" w:rsidR="003A09BA" w:rsidRPr="00544615" w:rsidRDefault="003A09BA" w:rsidP="009B5B19">
            <w:pPr>
              <w:ind w:firstLine="0"/>
              <w:jc w:val="center"/>
              <w:rPr>
                <w:noProof/>
                <w:color w:val="000000" w:themeColor="text1"/>
              </w:rPr>
            </w:pPr>
          </w:p>
        </w:tc>
        <w:tc>
          <w:tcPr>
            <w:tcW w:w="6246" w:type="dxa"/>
            <w:vAlign w:val="center"/>
          </w:tcPr>
          <w:p w14:paraId="0C4C13B0" w14:textId="77777777" w:rsidR="003A09BA" w:rsidRPr="00544615" w:rsidRDefault="003A09BA" w:rsidP="009B5B19">
            <w:pPr>
              <w:jc w:val="center"/>
              <w:rPr>
                <w:color w:val="000000" w:themeColor="text1"/>
              </w:rPr>
            </w:pPr>
            <m:oMathPara>
              <m:oMath>
                <m:r>
                  <w:rPr>
                    <w:rFonts w:ascii="Cambria Math" w:hAnsi="Cambria Math"/>
                    <w:color w:val="000000" w:themeColor="text1"/>
                  </w:rPr>
                  <m:t>R</m:t>
                </m:r>
                <m:d>
                  <m:dPr>
                    <m:ctrlPr>
                      <w:rPr>
                        <w:rFonts w:ascii="Cambria Math" w:hAnsi="Cambria Math"/>
                        <w:i/>
                        <w:color w:val="000000" w:themeColor="text1"/>
                      </w:rPr>
                    </m:ctrlPr>
                  </m:dPr>
                  <m:e>
                    <m:r>
                      <w:rPr>
                        <w:rFonts w:ascii="Cambria Math" w:hAnsi="Cambria Math"/>
                      </w:rPr>
                      <m:t>τ</m:t>
                    </m:r>
                  </m:e>
                </m:d>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t=1</m:t>
                    </m:r>
                  </m:sub>
                  <m:sup>
                    <m:r>
                      <w:rPr>
                        <w:rFonts w:ascii="Cambria Math"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e>
                </m:nary>
              </m:oMath>
            </m:oMathPara>
          </w:p>
        </w:tc>
        <w:tc>
          <w:tcPr>
            <w:tcW w:w="1443" w:type="dxa"/>
            <w:vAlign w:val="center"/>
          </w:tcPr>
          <w:p w14:paraId="5D9C08DF" w14:textId="77777777" w:rsidR="003A09BA" w:rsidRPr="00544615" w:rsidRDefault="003A09BA" w:rsidP="009B5B19">
            <w:pPr>
              <w:ind w:firstLine="0"/>
              <w:jc w:val="center"/>
              <w:rPr>
                <w:color w:val="000000" w:themeColor="text1"/>
              </w:rPr>
            </w:pPr>
            <w:r w:rsidRPr="00544615">
              <w:rPr>
                <w:color w:val="000000" w:themeColor="text1"/>
              </w:rPr>
              <w:t>(2.</w:t>
            </w:r>
            <w:r>
              <w:rPr>
                <w:color w:val="000000" w:themeColor="text1"/>
              </w:rPr>
              <w:t>31</w:t>
            </w:r>
            <w:r w:rsidRPr="00544615">
              <w:rPr>
                <w:color w:val="000000" w:themeColor="text1"/>
              </w:rPr>
              <w:t>)</w:t>
            </w:r>
          </w:p>
        </w:tc>
      </w:tr>
    </w:tbl>
    <w:p w14:paraId="07584101" w14:textId="77777777" w:rsidR="003A09BA" w:rsidRPr="00544615" w:rsidRDefault="003A09BA" w:rsidP="003A09BA">
      <w:pPr>
        <w:ind w:firstLine="0"/>
      </w:pPr>
    </w:p>
    <w:tbl>
      <w:tblPr>
        <w:tblStyle w:val="GridTable5Dark-Accent3"/>
        <w:tblW w:w="5000" w:type="pct"/>
        <w:tblLook w:val="06A0" w:firstRow="1" w:lastRow="0" w:firstColumn="1" w:lastColumn="0" w:noHBand="1" w:noVBand="1"/>
      </w:tblPr>
      <w:tblGrid>
        <w:gridCol w:w="857"/>
        <w:gridCol w:w="1435"/>
        <w:gridCol w:w="1434"/>
        <w:gridCol w:w="1598"/>
        <w:gridCol w:w="1638"/>
        <w:gridCol w:w="1758"/>
      </w:tblGrid>
      <w:tr w:rsidR="003A09BA" w14:paraId="34B9B230" w14:textId="77777777" w:rsidTr="009B5B19">
        <w:trPr>
          <w:cnfStyle w:val="100000000000" w:firstRow="1" w:lastRow="0" w:firstColumn="0" w:lastColumn="0" w:oddVBand="0" w:evenVBand="0" w:oddHBand="0" w:evenHBand="0" w:firstRowFirstColumn="0" w:firstRowLastColumn="0" w:lastRowFirstColumn="0" w:lastRowLastColumn="0"/>
          <w:cantSplit/>
          <w:trHeight w:val="794"/>
        </w:trPr>
        <w:tc>
          <w:tcPr>
            <w:cnfStyle w:val="001000000000" w:firstRow="0" w:lastRow="0" w:firstColumn="1" w:lastColumn="0" w:oddVBand="0" w:evenVBand="0" w:oddHBand="0" w:evenHBand="0" w:firstRowFirstColumn="0" w:firstRowLastColumn="0" w:lastRowFirstColumn="0" w:lastRowLastColumn="0"/>
            <w:tcW w:w="491" w:type="pct"/>
            <w:tcBorders>
              <w:right w:val="single" w:sz="4" w:space="0" w:color="FFFFFF" w:themeColor="background1"/>
              <w:tl2br w:val="single" w:sz="4" w:space="0" w:color="FFFFFF" w:themeColor="background1"/>
            </w:tcBorders>
          </w:tcPr>
          <w:p w14:paraId="5FC266CE" w14:textId="77777777" w:rsidR="003A09BA" w:rsidRDefault="003A09BA" w:rsidP="009B5B19">
            <w:pPr>
              <w:ind w:firstLine="0"/>
            </w:pPr>
          </w:p>
        </w:tc>
        <w:tc>
          <w:tcPr>
            <w:tcW w:w="823" w:type="pct"/>
            <w:tcBorders>
              <w:left w:val="single" w:sz="4" w:space="0" w:color="FFFFFF" w:themeColor="background1"/>
              <w:right w:val="single" w:sz="6" w:space="0" w:color="FFFFFF" w:themeColor="background1"/>
            </w:tcBorders>
            <w:vAlign w:val="center"/>
          </w:tcPr>
          <w:p w14:paraId="3FEEC374" w14:textId="77777777" w:rsidR="003A09BA" w:rsidRDefault="003A09BA" w:rsidP="009B5B19">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közvetlen stratégia tanulás</w:t>
            </w:r>
          </w:p>
        </w:tc>
        <w:tc>
          <w:tcPr>
            <w:tcW w:w="822" w:type="pct"/>
            <w:tcBorders>
              <w:left w:val="single" w:sz="6" w:space="0" w:color="FFFFFF" w:themeColor="background1"/>
              <w:right w:val="single" w:sz="6" w:space="0" w:color="FFFFFF" w:themeColor="background1"/>
            </w:tcBorders>
            <w:vAlign w:val="center"/>
          </w:tcPr>
          <w:p w14:paraId="45CD1215" w14:textId="77777777" w:rsidR="003A09BA" w:rsidRDefault="003A09BA" w:rsidP="009B5B19">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jutalom tanulás</w:t>
            </w:r>
          </w:p>
        </w:tc>
        <w:tc>
          <w:tcPr>
            <w:tcW w:w="916" w:type="pct"/>
            <w:tcBorders>
              <w:left w:val="single" w:sz="6" w:space="0" w:color="FFFFFF" w:themeColor="background1"/>
              <w:right w:val="single" w:sz="6" w:space="0" w:color="FFFFFF" w:themeColor="background1"/>
            </w:tcBorders>
            <w:vAlign w:val="center"/>
          </w:tcPr>
          <w:p w14:paraId="673B7A68" w14:textId="77777777" w:rsidR="003A09BA" w:rsidRPr="00A53DC6" w:rsidRDefault="003A09BA" w:rsidP="009B5B1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rPr>
            </w:pPr>
            <w:r>
              <w:t>hozzáférés</w:t>
            </w:r>
            <w:r>
              <w:rPr>
                <w:b w:val="0"/>
                <w:bCs w:val="0"/>
              </w:rPr>
              <w:t xml:space="preserve"> </w:t>
            </w:r>
            <w:r>
              <w:t>a környezethez</w:t>
            </w:r>
          </w:p>
        </w:tc>
        <w:tc>
          <w:tcPr>
            <w:tcW w:w="939" w:type="pct"/>
            <w:tcBorders>
              <w:left w:val="single" w:sz="6" w:space="0" w:color="FFFFFF" w:themeColor="background1"/>
              <w:right w:val="single" w:sz="6" w:space="0" w:color="FFFFFF" w:themeColor="background1"/>
            </w:tcBorders>
            <w:vAlign w:val="center"/>
          </w:tcPr>
          <w:p w14:paraId="6FD3CC42" w14:textId="77777777" w:rsidR="003A09BA" w:rsidRDefault="003A09BA" w:rsidP="009B5B19">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interaktív demonstrátor</w:t>
            </w:r>
          </w:p>
        </w:tc>
        <w:tc>
          <w:tcPr>
            <w:tcW w:w="1008" w:type="pct"/>
            <w:tcBorders>
              <w:left w:val="single" w:sz="6" w:space="0" w:color="FFFFFF" w:themeColor="background1"/>
            </w:tcBorders>
            <w:vAlign w:val="center"/>
          </w:tcPr>
          <w:p w14:paraId="2B4FF012" w14:textId="77777777" w:rsidR="003A09BA" w:rsidRDefault="003A09BA" w:rsidP="009B5B19">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előre felvett demonstrációk</w:t>
            </w:r>
          </w:p>
        </w:tc>
      </w:tr>
      <w:tr w:rsidR="003A09BA" w14:paraId="577AB2D2" w14:textId="77777777" w:rsidTr="009B5B19">
        <w:trPr>
          <w:trHeight w:val="358"/>
        </w:trPr>
        <w:tc>
          <w:tcPr>
            <w:cnfStyle w:val="001000000000" w:firstRow="0" w:lastRow="0" w:firstColumn="1" w:lastColumn="0" w:oddVBand="0" w:evenVBand="0" w:oddHBand="0" w:evenHBand="0" w:firstRowFirstColumn="0" w:firstRowLastColumn="0" w:lastRowFirstColumn="0" w:lastRowLastColumn="0"/>
            <w:tcW w:w="491" w:type="pct"/>
            <w:vAlign w:val="bottom"/>
          </w:tcPr>
          <w:p w14:paraId="52F5B87F" w14:textId="77777777" w:rsidR="003A09BA" w:rsidRPr="006A0B47" w:rsidRDefault="003A09BA" w:rsidP="009B5B19">
            <w:pPr>
              <w:spacing w:line="240" w:lineRule="auto"/>
              <w:ind w:firstLine="0"/>
              <w:jc w:val="center"/>
              <w:rPr>
                <w:b w:val="0"/>
                <w:bCs w:val="0"/>
              </w:rPr>
            </w:pPr>
            <w:r>
              <w:t>BC</w:t>
            </w:r>
          </w:p>
        </w:tc>
        <w:tc>
          <w:tcPr>
            <w:tcW w:w="823" w:type="pct"/>
            <w:vAlign w:val="center"/>
          </w:tcPr>
          <w:p w14:paraId="37B3D0E8"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31104" behindDoc="0" locked="0" layoutInCell="1" allowOverlap="1" wp14:anchorId="442B0EC2" wp14:editId="42E1F504">
                  <wp:simplePos x="0" y="0"/>
                  <wp:positionH relativeFrom="column">
                    <wp:posOffset>150035</wp:posOffset>
                  </wp:positionH>
                  <wp:positionV relativeFrom="paragraph">
                    <wp:posOffset>-2737</wp:posOffset>
                  </wp:positionV>
                  <wp:extent cx="346579" cy="346579"/>
                  <wp:effectExtent l="0" t="0" r="0" b="0"/>
                  <wp:wrapNone/>
                  <wp:docPr id="28" name="Ábra 28"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822" w:type="pct"/>
            <w:vAlign w:val="center"/>
          </w:tcPr>
          <w:p w14:paraId="086215EC"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3632" behindDoc="0" locked="0" layoutInCell="1" allowOverlap="1" wp14:anchorId="71817603" wp14:editId="0E994FF2">
                  <wp:simplePos x="0" y="0"/>
                  <wp:positionH relativeFrom="column">
                    <wp:posOffset>153736</wp:posOffset>
                  </wp:positionH>
                  <wp:positionV relativeFrom="paragraph">
                    <wp:posOffset>-2737</wp:posOffset>
                  </wp:positionV>
                  <wp:extent cx="345600" cy="345600"/>
                  <wp:effectExtent l="0" t="0" r="0" b="0"/>
                  <wp:wrapNone/>
                  <wp:docPr id="49" name="Ábra 49"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916" w:type="pct"/>
            <w:vAlign w:val="center"/>
          </w:tcPr>
          <w:p w14:paraId="35EFB6B5"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49536" behindDoc="0" locked="0" layoutInCell="1" allowOverlap="1" wp14:anchorId="2A9CBE53" wp14:editId="5A3E2D99">
                  <wp:simplePos x="0" y="0"/>
                  <wp:positionH relativeFrom="column">
                    <wp:posOffset>257810</wp:posOffset>
                  </wp:positionH>
                  <wp:positionV relativeFrom="paragraph">
                    <wp:posOffset>-2737</wp:posOffset>
                  </wp:positionV>
                  <wp:extent cx="345600" cy="345600"/>
                  <wp:effectExtent l="0" t="0" r="0" b="0"/>
                  <wp:wrapNone/>
                  <wp:docPr id="50" name="Ábra 50"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939" w:type="pct"/>
            <w:vAlign w:val="center"/>
          </w:tcPr>
          <w:p w14:paraId="48410B87"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5920" behindDoc="0" locked="0" layoutInCell="1" allowOverlap="1" wp14:anchorId="1E68304F" wp14:editId="1E12057E">
                  <wp:simplePos x="0" y="0"/>
                  <wp:positionH relativeFrom="column">
                    <wp:posOffset>276553</wp:posOffset>
                  </wp:positionH>
                  <wp:positionV relativeFrom="paragraph">
                    <wp:posOffset>-2737</wp:posOffset>
                  </wp:positionV>
                  <wp:extent cx="345600" cy="345600"/>
                  <wp:effectExtent l="0" t="0" r="0" b="0"/>
                  <wp:wrapNone/>
                  <wp:docPr id="51" name="Ábra 51"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1008" w:type="pct"/>
            <w:vAlign w:val="center"/>
          </w:tcPr>
          <w:p w14:paraId="026428B7" w14:textId="7B55B9BC"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74112" behindDoc="0" locked="0" layoutInCell="1" allowOverlap="1" wp14:anchorId="34696E7E" wp14:editId="4BC0A8B2">
                  <wp:simplePos x="0" y="0"/>
                  <wp:positionH relativeFrom="column">
                    <wp:posOffset>311938</wp:posOffset>
                  </wp:positionH>
                  <wp:positionV relativeFrom="paragraph">
                    <wp:posOffset>-2737</wp:posOffset>
                  </wp:positionV>
                  <wp:extent cx="346579" cy="346579"/>
                  <wp:effectExtent l="0" t="0" r="0" b="0"/>
                  <wp:wrapNone/>
                  <wp:docPr id="46" name="Ábra 46"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r>
      <w:tr w:rsidR="003A09BA" w14:paraId="6ED7BDA1" w14:textId="77777777" w:rsidTr="009B5B19">
        <w:trPr>
          <w:trHeight w:val="560"/>
        </w:trPr>
        <w:tc>
          <w:tcPr>
            <w:cnfStyle w:val="001000000000" w:firstRow="0" w:lastRow="0" w:firstColumn="1" w:lastColumn="0" w:oddVBand="0" w:evenVBand="0" w:oddHBand="0" w:evenHBand="0" w:firstRowFirstColumn="0" w:firstRowLastColumn="0" w:lastRowFirstColumn="0" w:lastRowLastColumn="0"/>
            <w:tcW w:w="491" w:type="pct"/>
            <w:vAlign w:val="bottom"/>
          </w:tcPr>
          <w:p w14:paraId="192B00EE" w14:textId="77777777" w:rsidR="003A09BA" w:rsidRDefault="003A09BA" w:rsidP="009B5B19">
            <w:pPr>
              <w:spacing w:line="240" w:lineRule="auto"/>
              <w:ind w:firstLine="0"/>
              <w:jc w:val="center"/>
            </w:pPr>
            <w:r>
              <w:t>DPL</w:t>
            </w:r>
          </w:p>
        </w:tc>
        <w:tc>
          <w:tcPr>
            <w:tcW w:w="823" w:type="pct"/>
            <w:vAlign w:val="center"/>
          </w:tcPr>
          <w:p w14:paraId="21CF5E63"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33152" behindDoc="0" locked="0" layoutInCell="1" allowOverlap="1" wp14:anchorId="39149519" wp14:editId="65A8B127">
                  <wp:simplePos x="0" y="0"/>
                  <wp:positionH relativeFrom="column">
                    <wp:posOffset>150035</wp:posOffset>
                  </wp:positionH>
                  <wp:positionV relativeFrom="paragraph">
                    <wp:posOffset>-3985</wp:posOffset>
                  </wp:positionV>
                  <wp:extent cx="346579" cy="346579"/>
                  <wp:effectExtent l="0" t="0" r="0" b="0"/>
                  <wp:wrapNone/>
                  <wp:docPr id="41" name="Ábra 41"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822" w:type="pct"/>
            <w:vAlign w:val="center"/>
          </w:tcPr>
          <w:p w14:paraId="2B64D116"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45440" behindDoc="0" locked="0" layoutInCell="1" allowOverlap="1" wp14:anchorId="13A1138A" wp14:editId="25775DF7">
                  <wp:simplePos x="0" y="0"/>
                  <wp:positionH relativeFrom="column">
                    <wp:posOffset>153736</wp:posOffset>
                  </wp:positionH>
                  <wp:positionV relativeFrom="paragraph">
                    <wp:posOffset>-3985</wp:posOffset>
                  </wp:positionV>
                  <wp:extent cx="345600" cy="345600"/>
                  <wp:effectExtent l="0" t="0" r="0" b="0"/>
                  <wp:wrapNone/>
                  <wp:docPr id="48" name="Ábra 48"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916" w:type="pct"/>
            <w:vAlign w:val="center"/>
          </w:tcPr>
          <w:p w14:paraId="55B5F9A8"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1824" behindDoc="0" locked="0" layoutInCell="1" allowOverlap="1" wp14:anchorId="6F5C957C" wp14:editId="4DDF9E32">
                  <wp:simplePos x="0" y="0"/>
                  <wp:positionH relativeFrom="column">
                    <wp:posOffset>257810</wp:posOffset>
                  </wp:positionH>
                  <wp:positionV relativeFrom="paragraph">
                    <wp:posOffset>-3985</wp:posOffset>
                  </wp:positionV>
                  <wp:extent cx="346579" cy="346579"/>
                  <wp:effectExtent l="0" t="0" r="0" b="0"/>
                  <wp:wrapNone/>
                  <wp:docPr id="44" name="Ábra 44"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939" w:type="pct"/>
            <w:vAlign w:val="center"/>
          </w:tcPr>
          <w:p w14:paraId="41377281"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78208" behindDoc="0" locked="0" layoutInCell="1" allowOverlap="1" wp14:anchorId="16C4D097" wp14:editId="1782DDF7">
                  <wp:simplePos x="0" y="0"/>
                  <wp:positionH relativeFrom="column">
                    <wp:posOffset>276553</wp:posOffset>
                  </wp:positionH>
                  <wp:positionV relativeFrom="paragraph">
                    <wp:posOffset>-1336</wp:posOffset>
                  </wp:positionV>
                  <wp:extent cx="346579" cy="346579"/>
                  <wp:effectExtent l="0" t="0" r="0" b="0"/>
                  <wp:wrapNone/>
                  <wp:docPr id="45" name="Ábra 45"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1008" w:type="pct"/>
            <w:vAlign w:val="bottom"/>
          </w:tcPr>
          <w:p w14:paraId="07309BDA" w14:textId="77777777" w:rsidR="003A09BA" w:rsidRPr="007C0C21"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rPr>
                <w:i/>
                <w:iCs/>
              </w:rPr>
            </w:pPr>
            <w:r w:rsidRPr="007C0C21">
              <w:rPr>
                <w:i/>
                <w:iCs/>
              </w:rPr>
              <w:t>opcionális</w:t>
            </w:r>
          </w:p>
        </w:tc>
      </w:tr>
      <w:tr w:rsidR="003A09BA" w14:paraId="0CF124F1" w14:textId="77777777" w:rsidTr="009B5B19">
        <w:trPr>
          <w:trHeight w:val="356"/>
        </w:trPr>
        <w:tc>
          <w:tcPr>
            <w:cnfStyle w:val="001000000000" w:firstRow="0" w:lastRow="0" w:firstColumn="1" w:lastColumn="0" w:oddVBand="0" w:evenVBand="0" w:oddHBand="0" w:evenHBand="0" w:firstRowFirstColumn="0" w:firstRowLastColumn="0" w:lastRowFirstColumn="0" w:lastRowLastColumn="0"/>
            <w:tcW w:w="491" w:type="pct"/>
            <w:vAlign w:val="bottom"/>
          </w:tcPr>
          <w:p w14:paraId="6592B59C" w14:textId="77777777" w:rsidR="003A09BA" w:rsidRDefault="003A09BA" w:rsidP="009B5B19">
            <w:pPr>
              <w:spacing w:line="240" w:lineRule="auto"/>
              <w:ind w:firstLine="0"/>
              <w:jc w:val="center"/>
            </w:pPr>
            <w:r>
              <w:t>IRL</w:t>
            </w:r>
          </w:p>
        </w:tc>
        <w:tc>
          <w:tcPr>
            <w:tcW w:w="823" w:type="pct"/>
            <w:vAlign w:val="center"/>
          </w:tcPr>
          <w:p w14:paraId="484DFFB5"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41344" behindDoc="0" locked="0" layoutInCell="1" allowOverlap="1" wp14:anchorId="128A0D8C" wp14:editId="55366BE8">
                  <wp:simplePos x="0" y="0"/>
                  <wp:positionH relativeFrom="column">
                    <wp:posOffset>150035</wp:posOffset>
                  </wp:positionH>
                  <wp:positionV relativeFrom="paragraph">
                    <wp:posOffset>5277</wp:posOffset>
                  </wp:positionV>
                  <wp:extent cx="345600" cy="345600"/>
                  <wp:effectExtent l="0" t="0" r="0" b="0"/>
                  <wp:wrapNone/>
                  <wp:docPr id="35" name="Ábra 35"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822" w:type="pct"/>
            <w:vAlign w:val="center"/>
          </w:tcPr>
          <w:p w14:paraId="73579B04"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37248" behindDoc="0" locked="0" layoutInCell="1" allowOverlap="1" wp14:anchorId="23D67807" wp14:editId="75C768BA">
                  <wp:simplePos x="0" y="0"/>
                  <wp:positionH relativeFrom="column">
                    <wp:posOffset>153736</wp:posOffset>
                  </wp:positionH>
                  <wp:positionV relativeFrom="paragraph">
                    <wp:posOffset>-5233</wp:posOffset>
                  </wp:positionV>
                  <wp:extent cx="346579" cy="346579"/>
                  <wp:effectExtent l="0" t="0" r="0" b="0"/>
                  <wp:wrapNone/>
                  <wp:docPr id="42" name="Ábra 42"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916" w:type="pct"/>
            <w:vAlign w:val="center"/>
          </w:tcPr>
          <w:p w14:paraId="02E2E79C"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7728" behindDoc="0" locked="0" layoutInCell="1" allowOverlap="1" wp14:anchorId="7E098CA5" wp14:editId="4F65977E">
                  <wp:simplePos x="0" y="0"/>
                  <wp:positionH relativeFrom="column">
                    <wp:posOffset>257810</wp:posOffset>
                  </wp:positionH>
                  <wp:positionV relativeFrom="paragraph">
                    <wp:posOffset>-5233</wp:posOffset>
                  </wp:positionV>
                  <wp:extent cx="346579" cy="346579"/>
                  <wp:effectExtent l="0" t="0" r="0" b="0"/>
                  <wp:wrapNone/>
                  <wp:docPr id="43" name="Ábra 43"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939" w:type="pct"/>
            <w:vAlign w:val="center"/>
          </w:tcPr>
          <w:p w14:paraId="55DC0896"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70016" behindDoc="0" locked="0" layoutInCell="1" allowOverlap="1" wp14:anchorId="077198DD" wp14:editId="2C0212D4">
                  <wp:simplePos x="0" y="0"/>
                  <wp:positionH relativeFrom="column">
                    <wp:posOffset>276553</wp:posOffset>
                  </wp:positionH>
                  <wp:positionV relativeFrom="paragraph">
                    <wp:posOffset>5277</wp:posOffset>
                  </wp:positionV>
                  <wp:extent cx="345600" cy="345600"/>
                  <wp:effectExtent l="0" t="0" r="0" b="0"/>
                  <wp:wrapNone/>
                  <wp:docPr id="52" name="Ábra 52"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1008" w:type="pct"/>
            <w:vAlign w:val="center"/>
          </w:tcPr>
          <w:p w14:paraId="7542562E" w14:textId="77777777" w:rsidR="003A09BA" w:rsidRDefault="003A09BA" w:rsidP="009B5B19">
            <w:pPr>
              <w:keepNext/>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82304" behindDoc="0" locked="0" layoutInCell="1" allowOverlap="1" wp14:anchorId="66991FDC" wp14:editId="1B683AC1">
                  <wp:simplePos x="0" y="0"/>
                  <wp:positionH relativeFrom="column">
                    <wp:posOffset>311938</wp:posOffset>
                  </wp:positionH>
                  <wp:positionV relativeFrom="paragraph">
                    <wp:posOffset>-4533</wp:posOffset>
                  </wp:positionV>
                  <wp:extent cx="346579" cy="346579"/>
                  <wp:effectExtent l="0" t="0" r="0" b="0"/>
                  <wp:wrapNone/>
                  <wp:docPr id="47" name="Ábra 47"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r>
    </w:tbl>
    <w:p w14:paraId="1A22D957" w14:textId="77777777" w:rsidR="003A09BA" w:rsidRPr="00CC0762" w:rsidRDefault="003A09BA" w:rsidP="003A09BA">
      <w:pPr>
        <w:pStyle w:val="Caption"/>
      </w:pPr>
      <w:fldSimple w:instr=" STYLEREF 1 \s ">
        <w:r>
          <w:rPr>
            <w:noProof/>
          </w:rPr>
          <w:t>2</w:t>
        </w:r>
      </w:fldSimple>
      <w:r>
        <w:t>.</w:t>
      </w:r>
      <w:fldSimple w:instr=" SEQ táblázat \* ARABIC \s 1 ">
        <w:r>
          <w:rPr>
            <w:noProof/>
          </w:rPr>
          <w:t>1</w:t>
        </w:r>
      </w:fldSimple>
      <w:r>
        <w:t>. táblázat Imitációs tanulás eljárások összehasonlítása</w:t>
      </w:r>
    </w:p>
    <w:p w14:paraId="45F8A364" w14:textId="77777777" w:rsidR="003A09BA" w:rsidRPr="00AE2028" w:rsidRDefault="003A09BA" w:rsidP="003A09BA">
      <w:pPr>
        <w:pStyle w:val="Heading2"/>
      </w:pPr>
      <w:bookmarkStart w:id="26" w:name="_Toc90604100"/>
      <w:r w:rsidRPr="00AE2028">
        <w:t>Attention</w:t>
      </w:r>
      <w:bookmarkEnd w:id="26"/>
    </w:p>
    <w:p w14:paraId="6EA1036D" w14:textId="77777777" w:rsidR="003A09BA" w:rsidRPr="00AE2028" w:rsidRDefault="003A09BA" w:rsidP="003A09BA">
      <w:r w:rsidRPr="00AE2028">
        <w:t xml:space="preserve">2019-ben nagy népszerűségnek örvendtek az ún. </w:t>
      </w:r>
      <w:r w:rsidRPr="002327A1">
        <w:rPr>
          <w:i/>
          <w:iCs/>
        </w:rPr>
        <w:t>Transformer</w:t>
      </w:r>
      <w:r w:rsidRPr="00AE2028">
        <w:t xml:space="preserve"> típusú neurális hálózatok</w:t>
      </w:r>
      <w:sdt>
        <w:sdtPr>
          <w:id w:val="1284542373"/>
          <w:citation/>
        </w:sdtPr>
        <w:sdtEndPr/>
        <w:sdtContent>
          <w:r w:rsidRPr="00AE2028">
            <w:fldChar w:fldCharType="begin"/>
          </w:r>
          <w:r w:rsidRPr="00AE2028">
            <w:instrText xml:space="preserve"> CITATION Vig19 \l 1038 </w:instrText>
          </w:r>
          <w:r w:rsidRPr="00AE2028">
            <w:fldChar w:fldCharType="separate"/>
          </w:r>
          <w:r>
            <w:rPr>
              <w:noProof/>
            </w:rPr>
            <w:t xml:space="preserve"> [10]</w:t>
          </w:r>
          <w:r w:rsidRPr="00AE2028">
            <w:fldChar w:fldCharType="end"/>
          </w:r>
        </w:sdtContent>
      </w:sdt>
      <w:r w:rsidRPr="00AE2028">
        <w:t xml:space="preserve">. Ezeknél a </w:t>
      </w:r>
      <w:r w:rsidRPr="00AE2028">
        <w:rPr>
          <w:i/>
          <w:iCs/>
        </w:rPr>
        <w:t xml:space="preserve">seq-to-seq </w:t>
      </w:r>
      <w:r w:rsidRPr="00AE2028">
        <w:t xml:space="preserve">felépítésű, főleg nyelvi fordításra használt hálóknál alkalmazott eljárások az Encoder-Decoder Attention és a Self-Attention. Az utóbbi esetében N hosszú szekvencia elemei interaktálnak egymással (self) és „kitalálja” a háló, hogy melyikükre figyeljen a legjobban (attention). Ezzel szemben az Encoder-Decoder Attention metódusban a bemenet a cél kimenettel </w:t>
      </w:r>
      <w:r>
        <w:t>lép interackióba</w:t>
      </w:r>
      <w:r w:rsidRPr="00AE2028">
        <w:t>. A dolgozatban a Multi-Head Attention módszert alkalmazom az ágensemben, aminek az alapja a Self-Attention, így csak ennek a működését fejtem ki a továbbiakban.</w:t>
      </w:r>
    </w:p>
    <w:p w14:paraId="320D4D1B" w14:textId="77777777" w:rsidR="003A09BA" w:rsidRPr="00AE2028" w:rsidRDefault="003A09BA" w:rsidP="003A09BA">
      <w:pPr>
        <w:pStyle w:val="Heading3"/>
      </w:pPr>
      <w:bookmarkStart w:id="27" w:name="_Toc90604101"/>
      <w:r w:rsidRPr="00AE2028">
        <w:t>Self-Attention</w:t>
      </w:r>
      <w:bookmarkEnd w:id="27"/>
    </w:p>
    <w:p w14:paraId="4353DCD9" w14:textId="77777777" w:rsidR="003A09BA" w:rsidRDefault="003A09BA" w:rsidP="003A09BA">
      <w:r w:rsidRPr="00AE2028">
        <w:t xml:space="preserve">A figyelem mechanizmusa tömören annyit jelent, hogy egy bemeneti szekvencia elemeit nem egyenlő arányban veszi figyelembe egy algoritmus (például egy neurális háló), hanem úgymond ráfokuszál a bemenet egyes elemeire, míg a többi elemet nagyjából figyelmen kívül hagyja. Lényegében dinamikusan súlyozza a bemenetét: a súlyozott átlag súlyait a bemeneti elemek tulajdonságai alapján (kulcs - </w:t>
      </w:r>
      <w:r w:rsidRPr="00AE2028">
        <w:rPr>
          <w:i/>
          <w:iCs/>
        </w:rPr>
        <w:t>key</w:t>
      </w:r>
      <w:r w:rsidRPr="00AE2028">
        <w:t xml:space="preserve">) és az alapján állítja, hogy mire szeretnénk, hogy figyeljen a háló (lekérdezés - </w:t>
      </w:r>
      <w:r w:rsidRPr="00AE2028">
        <w:rPr>
          <w:i/>
          <w:iCs/>
        </w:rPr>
        <w:t>query</w:t>
      </w:r>
      <w:r w:rsidRPr="00AE2028">
        <w:t xml:space="preserve">). </w:t>
      </w:r>
    </w:p>
    <w:p w14:paraId="034C5B16" w14:textId="77777777" w:rsidR="003A09BA" w:rsidRPr="00AE2028" w:rsidRDefault="003A09BA" w:rsidP="003A09BA">
      <w:r w:rsidRPr="00AE2028">
        <w:t xml:space="preserve">Minden bemeneti vektornak három belső reprezentációja van: egy </w:t>
      </w:r>
      <w:r w:rsidRPr="00AE2028">
        <w:rPr>
          <w:i/>
          <w:iCs/>
        </w:rPr>
        <w:t>key</w:t>
      </w:r>
      <w:r w:rsidRPr="00AE2028">
        <w:t xml:space="preserve"> (</w:t>
      </w:r>
      <w:r w:rsidRPr="00AE2028">
        <w:rPr>
          <w:b/>
          <w:bCs/>
        </w:rPr>
        <w:t>k</w:t>
      </w:r>
      <w:r w:rsidRPr="00AE2028">
        <w:t xml:space="preserve">), egy </w:t>
      </w:r>
      <w:r w:rsidRPr="00AE2028">
        <w:rPr>
          <w:i/>
          <w:iCs/>
        </w:rPr>
        <w:t>query</w:t>
      </w:r>
      <w:r w:rsidRPr="00AE2028">
        <w:t xml:space="preserve"> (</w:t>
      </w:r>
      <w:r w:rsidRPr="00AE2028">
        <w:rPr>
          <w:b/>
          <w:bCs/>
        </w:rPr>
        <w:t>q</w:t>
      </w:r>
      <w:r w:rsidRPr="00AE2028">
        <w:t xml:space="preserve">) és egy </w:t>
      </w:r>
      <w:r w:rsidRPr="00AE2028">
        <w:rPr>
          <w:i/>
          <w:iCs/>
        </w:rPr>
        <w:t>value</w:t>
      </w:r>
      <w:r w:rsidRPr="00AE2028">
        <w:t xml:space="preserve"> (</w:t>
      </w:r>
      <w:r w:rsidRPr="00AE2028">
        <w:rPr>
          <w:b/>
          <w:bCs/>
        </w:rPr>
        <w:t>v</w:t>
      </w:r>
      <w:r w:rsidRPr="00AE2028">
        <w:t xml:space="preserve">) vektor. A </w:t>
      </w:r>
      <w:r w:rsidRPr="00AE2028">
        <w:rPr>
          <w:i/>
          <w:iCs/>
        </w:rPr>
        <w:t xml:space="preserve">key </w:t>
      </w:r>
      <w:r w:rsidRPr="00AE2028">
        <w:t xml:space="preserve">vektor identifikálja az elemet, leírja, hogy az adott elem mit tartalmaz. A </w:t>
      </w:r>
      <w:r w:rsidRPr="00AE2028">
        <w:rPr>
          <w:i/>
          <w:iCs/>
        </w:rPr>
        <w:t xml:space="preserve">query </w:t>
      </w:r>
      <w:r w:rsidRPr="00AE2028">
        <w:t xml:space="preserve">vektor leírja, hogy mire szeretnénk figyelni, mit keresünk az adott bemenetben. A </w:t>
      </w:r>
      <w:r w:rsidRPr="00AE2028">
        <w:rPr>
          <w:i/>
          <w:iCs/>
        </w:rPr>
        <w:t xml:space="preserve">value </w:t>
      </w:r>
      <w:r w:rsidRPr="00AE2028">
        <w:t xml:space="preserve">vektor a bemenet értékét adja, meg, e mentén fogjuk súlyozni az elemeket. Így már részletesebben is megérthetjük, mi a lényegi különbség a kétfajta említett figyelem mechanizmus között. A Self-Attention esetében mind a 3 reprezentáció vektor a bemenettől származik, míg az Encoder-Decoder Attention esetében csak a </w:t>
      </w:r>
      <w:r w:rsidRPr="00AE2028">
        <w:rPr>
          <w:i/>
          <w:iCs/>
        </w:rPr>
        <w:t>key</w:t>
      </w:r>
      <w:r w:rsidRPr="00AE2028">
        <w:t xml:space="preserve"> és </w:t>
      </w:r>
      <w:r w:rsidRPr="00AE2028">
        <w:rPr>
          <w:i/>
          <w:iCs/>
        </w:rPr>
        <w:t>value</w:t>
      </w:r>
      <w:r w:rsidRPr="00AE2028">
        <w:t xml:space="preserve"> származik a bemenettől (enkóder), míg a </w:t>
      </w:r>
      <w:r w:rsidRPr="00AE2028">
        <w:rPr>
          <w:i/>
          <w:iCs/>
        </w:rPr>
        <w:t>query</w:t>
      </w:r>
      <w:r w:rsidRPr="00AE2028">
        <w:t xml:space="preserve"> vektor a cél kimenettől (dekóder).</w:t>
      </w:r>
    </w:p>
    <w:p w14:paraId="234EFDD6" w14:textId="77777777" w:rsidR="003A09BA" w:rsidRPr="00AE2028" w:rsidRDefault="003A09BA" w:rsidP="003A09BA">
      <w:r w:rsidRPr="00AE2028">
        <w:t xml:space="preserve">Fontos komponense még az algoritmusnak maga a pontozás beállítása, azaz, hogy miszerint számítsa ki a figyelem pontokat, melyekkel kialakítja a megfelelő súlyozást. Mint említtetettem ezt a </w:t>
      </w:r>
      <w:r w:rsidRPr="00AE2028">
        <w:rPr>
          <w:i/>
          <w:iCs/>
        </w:rPr>
        <w:t>key</w:t>
      </w:r>
      <w:r w:rsidRPr="00AE2028">
        <w:t xml:space="preserve"> és </w:t>
      </w:r>
      <w:r w:rsidRPr="00AE2028">
        <w:rPr>
          <w:i/>
          <w:iCs/>
        </w:rPr>
        <w:t>query</w:t>
      </w:r>
      <w:r w:rsidRPr="00AE2028">
        <w:t xml:space="preserve"> alpján teszi, tehát a pontozó függvény (</w:t>
      </w:r>
      <m:oMath>
        <m:sSub>
          <m:sSubPr>
            <m:ctrlPr>
              <w:rPr>
                <w:rFonts w:ascii="Cambria Math" w:hAnsi="Cambria Math"/>
                <w:i/>
              </w:rPr>
            </m:ctrlPr>
          </m:sSubPr>
          <m:e>
            <m:r>
              <w:rPr>
                <w:rFonts w:ascii="Cambria Math" w:hAnsi="Cambria Math"/>
              </w:rPr>
              <m:t>f</m:t>
            </m:r>
          </m:e>
          <m:sub>
            <m:r>
              <w:rPr>
                <w:rFonts w:ascii="Cambria Math" w:hAnsi="Cambria Math"/>
              </w:rPr>
              <m:t>score</m:t>
            </m:r>
          </m:sub>
        </m:sSub>
      </m:oMath>
      <w:r w:rsidRPr="00AE2028">
        <w:t xml:space="preserve">) bemenete a szekvencia adott elemére az elem kulcs vektora és a </w:t>
      </w:r>
      <w:r w:rsidRPr="00AE2028">
        <w:rPr>
          <w:i/>
          <w:iCs/>
        </w:rPr>
        <w:t>query</w:t>
      </w:r>
      <w:r w:rsidRPr="00AE2028">
        <w:t xml:space="preserve"> vektor. A függvény lehet bármilyen metódus, akár egy neurális hálózat is, de a Self-Attention </w:t>
      </w:r>
      <w:r w:rsidRPr="00AE2028">
        <w:lastRenderedPageBreak/>
        <w:t xml:space="preserve">esetén skaláris szorzatot alkalmaznak. Az összes elemre kiszámolt figyelem pontokra számol ezután egy úgynevezett </w:t>
      </w:r>
      <w:r w:rsidRPr="00AE2028">
        <w:rPr>
          <w:i/>
          <w:iCs/>
        </w:rPr>
        <w:t xml:space="preserve">softmax </w:t>
      </w:r>
      <w:r w:rsidRPr="00AE2028">
        <w:t>függvényt (később fejtem ki), így megkapva a súlyokat, melyekkel súlyozva az elemek értékét (</w:t>
      </w:r>
      <w:r w:rsidRPr="00AE2028">
        <w:rPr>
          <w:i/>
          <w:iCs/>
        </w:rPr>
        <w:t>value</w:t>
      </w:r>
      <w:r w:rsidRPr="00AE2028">
        <w:t xml:space="preserve"> vektorok) számoljuk ki az eredményt:</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0CA79F43" w14:textId="77777777" w:rsidTr="009B5B19">
        <w:trPr>
          <w:trHeight w:val="556"/>
        </w:trPr>
        <w:tc>
          <w:tcPr>
            <w:tcW w:w="1111" w:type="dxa"/>
          </w:tcPr>
          <w:p w14:paraId="286CBFFB" w14:textId="77777777" w:rsidR="003A09BA" w:rsidRPr="00AE2028" w:rsidRDefault="003A09BA" w:rsidP="009B5B19">
            <w:pPr>
              <w:ind w:firstLine="0"/>
              <w:rPr>
                <w:noProof/>
              </w:rPr>
            </w:pPr>
          </w:p>
        </w:tc>
        <w:tc>
          <w:tcPr>
            <w:tcW w:w="6246" w:type="dxa"/>
            <w:vAlign w:val="center"/>
          </w:tcPr>
          <w:p w14:paraId="6F0DC45E" w14:textId="77777777" w:rsidR="003A09BA" w:rsidRPr="00AE2028" w:rsidRDefault="00594BBB" w:rsidP="009B5B19">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r>
                      <m:rPr>
                        <m:sty m:val="p"/>
                      </m:rPr>
                      <w:rPr>
                        <w:rFonts w:ascii="Cambria Math" w:hAnsi="Cambria Math"/>
                      </w:rPr>
                      <m:t>exp</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score</m:t>
                            </m:r>
                          </m:sub>
                        </m:sSub>
                        <m:d>
                          <m:dPr>
                            <m:ctrlPr>
                              <w:rPr>
                                <w:rFonts w:ascii="Cambria Math" w:hAnsi="Cambria Math"/>
                                <w:i/>
                              </w:rPr>
                            </m:ctrlPr>
                          </m:dPr>
                          <m:e>
                            <m:sSub>
                              <m:sSubPr>
                                <m:ctrlPr>
                                  <w:rPr>
                                    <w:rFonts w:ascii="Cambria Math" w:hAnsi="Cambria Math"/>
                                    <w:i/>
                                  </w:rPr>
                                </m:ctrlPr>
                              </m:sSubPr>
                              <m:e>
                                <m:r>
                                  <w:rPr>
                                    <w:rFonts w:ascii="Cambria Math" w:hAnsi="Cambria Math"/>
                                  </w:rPr>
                                  <m:t>key</m:t>
                                </m:r>
                              </m:e>
                              <m:sub>
                                <m:r>
                                  <w:rPr>
                                    <w:rFonts w:ascii="Cambria Math" w:hAnsi="Cambria Math"/>
                                  </w:rPr>
                                  <m:t>i</m:t>
                                </m:r>
                              </m:sub>
                            </m:sSub>
                            <m:r>
                              <w:rPr>
                                <w:rFonts w:ascii="Cambria Math" w:hAnsi="Cambria Math"/>
                              </w:rPr>
                              <m:t>, query</m:t>
                            </m:r>
                          </m:e>
                        </m:d>
                      </m:e>
                    </m:d>
                  </m:num>
                  <m:den>
                    <m:nary>
                      <m:naryPr>
                        <m:chr m:val="∑"/>
                        <m:limLoc m:val="subSup"/>
                        <m:supHide m:val="1"/>
                        <m:ctrlPr>
                          <w:rPr>
                            <w:rFonts w:ascii="Cambria Math" w:hAnsi="Cambria Math"/>
                            <w:i/>
                          </w:rPr>
                        </m:ctrlPr>
                      </m:naryPr>
                      <m:sub>
                        <m:r>
                          <w:rPr>
                            <w:rFonts w:ascii="Cambria Math" w:hAnsi="Cambria Math"/>
                          </w:rPr>
                          <m:t>j</m:t>
                        </m:r>
                      </m:sub>
                      <m:sup/>
                      <m:e>
                        <m:r>
                          <m:rPr>
                            <m:sty m:val="p"/>
                          </m:rPr>
                          <w:rPr>
                            <w:rFonts w:ascii="Cambria Math" w:hAnsi="Cambria Math"/>
                          </w:rPr>
                          <m:t>exp</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score</m:t>
                                </m:r>
                              </m:sub>
                            </m:sSub>
                            <m:d>
                              <m:dPr>
                                <m:ctrlPr>
                                  <w:rPr>
                                    <w:rFonts w:ascii="Cambria Math" w:hAnsi="Cambria Math"/>
                                    <w:i/>
                                  </w:rPr>
                                </m:ctrlPr>
                              </m:dPr>
                              <m:e>
                                <m:sSub>
                                  <m:sSubPr>
                                    <m:ctrlPr>
                                      <w:rPr>
                                        <w:rFonts w:ascii="Cambria Math" w:hAnsi="Cambria Math"/>
                                        <w:i/>
                                      </w:rPr>
                                    </m:ctrlPr>
                                  </m:sSubPr>
                                  <m:e>
                                    <m:r>
                                      <w:rPr>
                                        <w:rFonts w:ascii="Cambria Math" w:hAnsi="Cambria Math"/>
                                      </w:rPr>
                                      <m:t>key</m:t>
                                    </m:r>
                                  </m:e>
                                  <m:sub>
                                    <m:r>
                                      <w:rPr>
                                        <w:rFonts w:ascii="Cambria Math" w:hAnsi="Cambria Math"/>
                                      </w:rPr>
                                      <m:t>j</m:t>
                                    </m:r>
                                  </m:sub>
                                </m:sSub>
                                <m:r>
                                  <w:rPr>
                                    <w:rFonts w:ascii="Cambria Math" w:hAnsi="Cambria Math"/>
                                  </w:rPr>
                                  <m:t>,query</m:t>
                                </m:r>
                              </m:e>
                            </m:d>
                          </m:e>
                        </m:d>
                      </m:e>
                    </m:nary>
                  </m:den>
                </m:f>
              </m:oMath>
            </m:oMathPara>
          </w:p>
        </w:tc>
        <w:tc>
          <w:tcPr>
            <w:tcW w:w="1443" w:type="dxa"/>
            <w:vAlign w:val="center"/>
          </w:tcPr>
          <w:p w14:paraId="7E332F39" w14:textId="77777777" w:rsidR="003A09BA" w:rsidRPr="00AE2028" w:rsidRDefault="003A09BA" w:rsidP="009B5B19">
            <w:pPr>
              <w:ind w:firstLine="0"/>
              <w:jc w:val="center"/>
            </w:pPr>
            <w:r w:rsidRPr="00AE2028">
              <w:t>(</w:t>
            </w:r>
            <w:r>
              <w:t>2</w:t>
            </w:r>
            <w:r w:rsidRPr="00AE2028">
              <w:t>.</w:t>
            </w:r>
            <w:r>
              <w:t>32</w:t>
            </w:r>
            <w:r w:rsidRPr="00AE2028">
              <w:t>)</w:t>
            </w:r>
          </w:p>
        </w:tc>
      </w:tr>
      <w:tr w:rsidR="003A09BA" w:rsidRPr="00AE2028" w14:paraId="69F06DC3" w14:textId="77777777" w:rsidTr="009B5B19">
        <w:trPr>
          <w:trHeight w:val="556"/>
        </w:trPr>
        <w:tc>
          <w:tcPr>
            <w:tcW w:w="1111" w:type="dxa"/>
          </w:tcPr>
          <w:p w14:paraId="15958311" w14:textId="77777777" w:rsidR="003A09BA" w:rsidRPr="00AE2028" w:rsidRDefault="003A09BA" w:rsidP="009B5B19">
            <w:pPr>
              <w:ind w:firstLine="0"/>
              <w:rPr>
                <w:noProof/>
              </w:rPr>
            </w:pPr>
          </w:p>
        </w:tc>
        <w:tc>
          <w:tcPr>
            <w:tcW w:w="6246" w:type="dxa"/>
            <w:vAlign w:val="center"/>
          </w:tcPr>
          <w:p w14:paraId="23D1DFB8" w14:textId="77777777" w:rsidR="003A09BA" w:rsidRPr="00AE2028" w:rsidRDefault="003A09BA" w:rsidP="009B5B19">
            <w:pPr>
              <w:jc w:val="center"/>
            </w:pPr>
            <m:oMathPara>
              <m:oMath>
                <m:r>
                  <w:rPr>
                    <w:rFonts w:ascii="Cambria Math" w:hAnsi="Cambria Math"/>
                  </w:rPr>
                  <m:t>y=</m:t>
                </m:r>
                <m:nary>
                  <m:naryPr>
                    <m:chr m:val="∑"/>
                    <m:limLoc m:val="subSup"/>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∙value</m:t>
                        </m:r>
                      </m:e>
                      <m:sub>
                        <m:r>
                          <w:rPr>
                            <w:rFonts w:ascii="Cambria Math" w:hAnsi="Cambria Math"/>
                          </w:rPr>
                          <m:t>i</m:t>
                        </m:r>
                      </m:sub>
                    </m:sSub>
                  </m:e>
                </m:nary>
              </m:oMath>
            </m:oMathPara>
          </w:p>
        </w:tc>
        <w:tc>
          <w:tcPr>
            <w:tcW w:w="1443" w:type="dxa"/>
            <w:vAlign w:val="center"/>
          </w:tcPr>
          <w:p w14:paraId="458066B1" w14:textId="77777777" w:rsidR="003A09BA" w:rsidRPr="00AE2028" w:rsidRDefault="003A09BA" w:rsidP="009B5B19">
            <w:pPr>
              <w:ind w:firstLine="0"/>
              <w:jc w:val="center"/>
            </w:pPr>
            <w:r w:rsidRPr="00AE2028">
              <w:t>(</w:t>
            </w:r>
            <w:r>
              <w:t>2.33</w:t>
            </w:r>
            <w:r w:rsidRPr="00AE2028">
              <w:t>)</w:t>
            </w:r>
          </w:p>
        </w:tc>
      </w:tr>
    </w:tbl>
    <w:p w14:paraId="47AFCD65" w14:textId="77777777" w:rsidR="003A09BA" w:rsidRPr="00AE2028" w:rsidRDefault="003A09BA" w:rsidP="003A09BA">
      <w:pPr>
        <w:ind w:firstLine="0"/>
      </w:pPr>
    </w:p>
    <w:p w14:paraId="3E6789B0" w14:textId="77777777" w:rsidR="003A09BA" w:rsidRPr="00AE2028" w:rsidRDefault="003A09BA" w:rsidP="003A09BA">
      <w:pPr>
        <w:ind w:firstLine="0"/>
      </w:pPr>
      <w:r w:rsidRPr="00AE2028">
        <w:t xml:space="preserve">Látni fogjuk, hogy ez az algoritmus lényegében egy egyszerű előre csatolt neurális hálót valósít meg. A továbbiakban a fenti metódust fejtem ki részletesebben, melyet a </w:t>
      </w:r>
      <w:r w:rsidRPr="00AE2028">
        <w:rPr>
          <w:b/>
          <w:bCs/>
        </w:rPr>
        <w:fldChar w:fldCharType="begin"/>
      </w:r>
      <w:r w:rsidRPr="00AE2028">
        <w:rPr>
          <w:b/>
          <w:bCs/>
        </w:rPr>
        <w:instrText xml:space="preserve"> REF _Ref72136980 \h  \* MERGEFORMAT </w:instrText>
      </w:r>
      <w:r w:rsidRPr="00AE2028">
        <w:rPr>
          <w:b/>
          <w:bCs/>
        </w:rPr>
      </w:r>
      <w:r w:rsidRPr="00AE2028">
        <w:rPr>
          <w:b/>
          <w:bCs/>
        </w:rPr>
        <w:fldChar w:fldCharType="separate"/>
      </w:r>
      <w:r w:rsidRPr="00F002AE">
        <w:rPr>
          <w:b/>
          <w:bCs/>
          <w:noProof/>
        </w:rPr>
        <w:t>2</w:t>
      </w:r>
      <w:r w:rsidRPr="00F002AE">
        <w:rPr>
          <w:b/>
          <w:bCs/>
        </w:rPr>
        <w:t>.</w:t>
      </w:r>
      <w:r w:rsidRPr="00F002AE">
        <w:rPr>
          <w:b/>
          <w:bCs/>
          <w:noProof/>
        </w:rPr>
        <w:t>11</w:t>
      </w:r>
      <w:r w:rsidRPr="00F002AE">
        <w:rPr>
          <w:b/>
          <w:bCs/>
        </w:rPr>
        <w:t>. ábr</w:t>
      </w:r>
      <w:r>
        <w:rPr>
          <w:b/>
          <w:bCs/>
        </w:rPr>
        <w:t>án</w:t>
      </w:r>
      <w:r w:rsidRPr="00AE2028">
        <w:rPr>
          <w:b/>
          <w:bCs/>
        </w:rPr>
        <w:fldChar w:fldCharType="end"/>
      </w:r>
      <w:r w:rsidRPr="00AE2028">
        <w:t xml:space="preserve"> érdemes nyomon követni.</w:t>
      </w:r>
    </w:p>
    <w:p w14:paraId="2519F14B" w14:textId="77777777" w:rsidR="003A09BA" w:rsidRPr="00AE2028" w:rsidRDefault="003A09BA" w:rsidP="003A09BA">
      <w:r w:rsidRPr="00AE2028">
        <w:t xml:space="preserve">Ahhoz, hogy megkapjuk a fent említett belső reprezentációs vektorokat, a bemeneti </w:t>
      </w:r>
      <m:oMath>
        <m:r>
          <m:rPr>
            <m:sty m:val="bi"/>
          </m:rPr>
          <w:rPr>
            <w:rFonts w:ascii="Cambria Math" w:hAnsi="Cambria Math"/>
          </w:rPr>
          <m:t>x</m:t>
        </m:r>
      </m:oMath>
      <w:r w:rsidRPr="00AE2028">
        <w:t xml:space="preserve"> </w:t>
      </w:r>
      <m:oMath>
        <m:r>
          <w:rPr>
            <w:rFonts w:ascii="Cambria Math" w:hAnsi="Cambria Math"/>
          </w:rPr>
          <m:t xml:space="preserve">1×d </m:t>
        </m:r>
      </m:oMath>
      <w:r w:rsidRPr="00AE2028">
        <w:t>méretű vektort egy az adott reprezentációhoz tartozó súlymátrixxal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K</m:t>
            </m:r>
          </m:sup>
        </m:sSup>
      </m:oMath>
      <w:r w:rsidRPr="00AE2028">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Q</m:t>
            </m:r>
          </m:sup>
        </m:sSup>
      </m:oMath>
      <w:r w:rsidRPr="00AE2028">
        <w:t>,</w:t>
      </w:r>
      <w:r w:rsidRPr="00AE2028">
        <w:rPr>
          <w:b/>
          <w:bCs/>
        </w:rPr>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V</m:t>
            </m:r>
          </m:sup>
        </m:sSup>
      </m:oMath>
      <w:r w:rsidRPr="00AE2028">
        <w:t xml:space="preserve">), például a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K</m:t>
            </m:r>
          </m:sup>
        </m:sSup>
      </m:oMath>
      <w:r w:rsidRPr="00AE2028">
        <w:t xml:space="preserve"> kulcs-mátrixxal szorzunk. Ezeknek a méretei a </w:t>
      </w:r>
      <w:r w:rsidRPr="00AE2028">
        <w:rPr>
          <w:b/>
          <w:bCs/>
        </w:rPr>
        <w:fldChar w:fldCharType="begin"/>
      </w:r>
      <w:r w:rsidRPr="00AE2028">
        <w:rPr>
          <w:b/>
          <w:bCs/>
        </w:rPr>
        <w:instrText xml:space="preserve"> REF _Ref72137004 \h  \* MERGEFORMAT </w:instrText>
      </w:r>
      <w:r w:rsidRPr="00AE2028">
        <w:rPr>
          <w:b/>
          <w:bCs/>
        </w:rPr>
      </w:r>
      <w:r w:rsidRPr="00AE2028">
        <w:rPr>
          <w:b/>
          <w:bCs/>
        </w:rPr>
        <w:fldChar w:fldCharType="separate"/>
      </w:r>
      <w:r w:rsidRPr="00F002AE">
        <w:rPr>
          <w:b/>
          <w:bCs/>
          <w:noProof/>
        </w:rPr>
        <w:t>2</w:t>
      </w:r>
      <w:r w:rsidRPr="00F002AE">
        <w:rPr>
          <w:b/>
          <w:bCs/>
        </w:rPr>
        <w:t>.</w:t>
      </w:r>
      <w:r w:rsidRPr="00F002AE">
        <w:rPr>
          <w:b/>
          <w:bCs/>
          <w:noProof/>
        </w:rPr>
        <w:t>10</w:t>
      </w:r>
      <w:r w:rsidRPr="00F002AE">
        <w:rPr>
          <w:b/>
          <w:bCs/>
        </w:rPr>
        <w:t>. ábra</w:t>
      </w:r>
      <w:r w:rsidRPr="00AE2028">
        <w:rPr>
          <w:b/>
          <w:bCs/>
        </w:rPr>
        <w:fldChar w:fldCharType="end"/>
      </w:r>
      <w:r w:rsidRPr="00AE2028">
        <w:rPr>
          <w:b/>
          <w:bCs/>
        </w:rPr>
        <w:t xml:space="preserve"> </w:t>
      </w:r>
      <w:r w:rsidRPr="00AE2028">
        <w:t xml:space="preserve">alapján könnyedén megadhatóak: a </w:t>
      </w:r>
      <w:r w:rsidRPr="00AE2028">
        <w:rPr>
          <w:b/>
          <w:bCs/>
        </w:rPr>
        <w:t>W</w:t>
      </w:r>
      <w:r w:rsidRPr="00AE2028">
        <w:rPr>
          <w:vertAlign w:val="superscript"/>
        </w:rPr>
        <w:t>K</w:t>
      </w:r>
      <w:r w:rsidRPr="00AE2028">
        <w:t xml:space="preserve"> és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Q</m:t>
            </m:r>
          </m:sup>
        </m:sSup>
      </m:oMath>
      <w:r w:rsidRPr="00AE2028">
        <w:t xml:space="preserve"> mátrixnak azonos méretűnek kell lenniük: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k</m:t>
            </m:r>
          </m:sub>
        </m:sSub>
      </m:oMath>
      <w:r w:rsidRPr="00AE2028">
        <w:t xml:space="preserve">, míg a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V</m:t>
            </m:r>
          </m:sup>
        </m:sSup>
      </m:oMath>
      <w:r w:rsidRPr="00AE2028">
        <w:t xml:space="preserve"> egy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v</m:t>
            </m:r>
          </m:sub>
        </m:sSub>
      </m:oMath>
      <w:r w:rsidRPr="00AE2028">
        <w:t xml:space="preserve"> méretű mátrix lesz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 xml:space="preserve"> </m:t>
        </m:r>
      </m:oMath>
      <w:r w:rsidRPr="00AE2028">
        <w:t xml:space="preserve">megegyezhet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Pr="00AE2028">
        <w:t xml:space="preserve"> értékével).  </w:t>
      </w:r>
    </w:p>
    <w:p w14:paraId="6F4A813E" w14:textId="77777777" w:rsidR="003A09BA" w:rsidRPr="00AE2028" w:rsidRDefault="003A09BA" w:rsidP="003A09BA">
      <w:pPr>
        <w:pStyle w:val="Kp"/>
      </w:pPr>
      <w:r w:rsidRPr="00AE2028">
        <w:rPr>
          <w:noProof/>
        </w:rPr>
        <w:drawing>
          <wp:inline distT="0" distB="0" distL="0" distR="0" wp14:anchorId="08A2ACF2" wp14:editId="63D1878B">
            <wp:extent cx="5377697" cy="1663065"/>
            <wp:effectExtent l="0" t="0" r="0" b="0"/>
            <wp:docPr id="10" name="Ábr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Ábra 10"/>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377697" cy="1663065"/>
                    </a:xfrm>
                    <a:prstGeom prst="rect">
                      <a:avLst/>
                    </a:prstGeom>
                  </pic:spPr>
                </pic:pic>
              </a:graphicData>
            </a:graphic>
          </wp:inline>
        </w:drawing>
      </w:r>
    </w:p>
    <w:bookmarkStart w:id="28" w:name="_Ref72137004"/>
    <w:p w14:paraId="184D0DCE" w14:textId="77777777" w:rsidR="003A09BA" w:rsidRPr="00AE2028" w:rsidRDefault="003A09BA" w:rsidP="003A09BA">
      <w:pPr>
        <w:pStyle w:val="Caption"/>
      </w:pPr>
      <w:r>
        <w:fldChar w:fldCharType="begin"/>
      </w:r>
      <w:r>
        <w:instrText xml:space="preserve"> STYLEREF 1 \s </w:instrText>
      </w:r>
      <w:r>
        <w:fldChar w:fldCharType="separate"/>
      </w:r>
      <w:r>
        <w:rPr>
          <w:noProof/>
        </w:rPr>
        <w:t>2</w:t>
      </w:r>
      <w:r>
        <w:fldChar w:fldCharType="end"/>
      </w:r>
      <w:r>
        <w:t>.</w:t>
      </w:r>
      <w:fldSimple w:instr=" SEQ ábra \* ARABIC \s 1 ">
        <w:r>
          <w:rPr>
            <w:noProof/>
          </w:rPr>
          <w:t>10</w:t>
        </w:r>
      </w:fldSimple>
      <w:r w:rsidRPr="00AE2028">
        <w:t>. ábra</w:t>
      </w:r>
      <w:bookmarkEnd w:id="28"/>
      <w:r w:rsidRPr="00AE2028">
        <w:t xml:space="preserve"> A Self-Attention algoritmusban használt vektorok méretei, a helytakarékosság miatt elforgatva (transzponálva) vannak ábrázolva a téglatestek.</w:t>
      </w:r>
    </w:p>
    <w:p w14:paraId="5F174910" w14:textId="77777777" w:rsidR="003A09BA" w:rsidRPr="00AE2028" w:rsidRDefault="003A09BA" w:rsidP="003A09BA">
      <w:r w:rsidRPr="00AE2028">
        <w:t xml:space="preserve">A bemeneti vektorokat egy </w:t>
      </w:r>
      <m:oMath>
        <m:r>
          <m:rPr>
            <m:sty m:val="bi"/>
          </m:rPr>
          <w:rPr>
            <w:rFonts w:ascii="Cambria Math" w:hAnsi="Cambria Math"/>
          </w:rPr>
          <m:t>X</m:t>
        </m:r>
      </m:oMath>
      <w:r w:rsidRPr="00AE2028">
        <w:t xml:space="preserve"> </w:t>
      </w:r>
      <m:oMath>
        <m:r>
          <w:rPr>
            <w:rFonts w:ascii="Cambria Math" w:hAnsi="Cambria Math"/>
          </w:rPr>
          <m:t>N×d</m:t>
        </m:r>
      </m:oMath>
      <w:r w:rsidRPr="00AE2028">
        <w:t xml:space="preserve"> méretű mátrixba rendezve a súlymátrixokkal 3 mátrix szorzással megkaphatjuk a reprezentációk </w:t>
      </w:r>
      <m:oMath>
        <m:r>
          <m:rPr>
            <m:sty m:val="bi"/>
          </m:rPr>
          <w:rPr>
            <w:rFonts w:ascii="Cambria Math" w:hAnsi="Cambria Math"/>
          </w:rPr>
          <m:t>K</m:t>
        </m:r>
      </m:oMath>
      <w:r w:rsidRPr="00AE2028">
        <w:t xml:space="preserve">, </w:t>
      </w:r>
      <m:oMath>
        <m:r>
          <m:rPr>
            <m:sty m:val="bi"/>
          </m:rPr>
          <w:rPr>
            <w:rFonts w:ascii="Cambria Math" w:hAnsi="Cambria Math"/>
          </w:rPr>
          <m:t>Q</m:t>
        </m:r>
      </m:oMath>
      <w:r w:rsidRPr="00AE2028">
        <w:t xml:space="preserve"> és </w:t>
      </w:r>
      <m:oMath>
        <m:r>
          <m:rPr>
            <m:sty m:val="bi"/>
          </m:rPr>
          <w:rPr>
            <w:rFonts w:ascii="Cambria Math" w:hAnsi="Cambria Math"/>
          </w:rPr>
          <m:t>V</m:t>
        </m:r>
      </m:oMath>
      <w:r w:rsidRPr="00AE2028">
        <w:t xml:space="preserve"> mátrixait (</w:t>
      </w:r>
      <w:r w:rsidRPr="00AE2028">
        <w:rPr>
          <w:i/>
          <w:iCs/>
        </w:rPr>
        <w:t>N</w:t>
      </w:r>
      <w:r w:rsidRPr="00AE2028">
        <w:t xml:space="preserve"> a szekvencia hossza, azaz a bemeneti vektorok száma). Ezután kiszámoljuk a bemeneti szekvencia első eleméhez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oMath>
      <w:r w:rsidRPr="00AE2028">
        <w:rPr>
          <w:b/>
          <w:bCs/>
        </w:rPr>
        <w:t xml:space="preserve"> </w:t>
      </w:r>
      <w:r w:rsidRPr="00AE2028">
        <w:t xml:space="preserve">vektorhoz) tartozó figyelem pontot. A </w:t>
      </w:r>
      <w:r w:rsidRPr="00AE2028">
        <w:rPr>
          <w:b/>
          <w:bCs/>
        </w:rPr>
        <w:fldChar w:fldCharType="begin"/>
      </w:r>
      <w:r w:rsidRPr="00AE2028">
        <w:rPr>
          <w:b/>
          <w:bCs/>
        </w:rPr>
        <w:instrText xml:space="preserve"> REF _Ref72137004 \h  \* MERGEFORMAT </w:instrText>
      </w:r>
      <w:r w:rsidRPr="00AE2028">
        <w:rPr>
          <w:b/>
          <w:bCs/>
        </w:rPr>
      </w:r>
      <w:r w:rsidRPr="00AE2028">
        <w:rPr>
          <w:b/>
          <w:bCs/>
        </w:rPr>
        <w:fldChar w:fldCharType="separate"/>
      </w:r>
      <w:r w:rsidRPr="00F002AE">
        <w:rPr>
          <w:b/>
          <w:bCs/>
          <w:noProof/>
        </w:rPr>
        <w:t>2</w:t>
      </w:r>
      <w:r w:rsidRPr="00F002AE">
        <w:rPr>
          <w:b/>
          <w:bCs/>
        </w:rPr>
        <w:t>.</w:t>
      </w:r>
      <w:r w:rsidRPr="00F002AE">
        <w:rPr>
          <w:b/>
          <w:bCs/>
          <w:noProof/>
        </w:rPr>
        <w:t>10</w:t>
      </w:r>
      <w:r w:rsidRPr="00F002AE">
        <w:rPr>
          <w:b/>
          <w:bCs/>
        </w:rPr>
        <w:t xml:space="preserve">. </w:t>
      </w:r>
      <w:r w:rsidRPr="00F002AE">
        <w:rPr>
          <w:b/>
          <w:bCs/>
        </w:rPr>
        <w:lastRenderedPageBreak/>
        <w:t>ábr</w:t>
      </w:r>
      <w:r>
        <w:rPr>
          <w:b/>
          <w:bCs/>
        </w:rPr>
        <w:t>án</w:t>
      </w:r>
      <w:r w:rsidRPr="00AE2028">
        <w:rPr>
          <w:b/>
          <w:bCs/>
        </w:rPr>
        <w:fldChar w:fldCharType="end"/>
      </w:r>
      <w:r w:rsidRPr="00AE2028">
        <w:rPr>
          <w:b/>
          <w:bCs/>
        </w:rPr>
        <w:t xml:space="preserve"> </w:t>
      </w:r>
      <w:r w:rsidRPr="00AE2028">
        <w:t xml:space="preserve">látható, hogy ennek az eredménye egy skalár. Vegyük észre, hogy az első bementhez tartozó kimeneti </w:t>
      </w: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1</m:t>
            </m:r>
          </m:sub>
        </m:sSub>
      </m:oMath>
      <w:r w:rsidRPr="00AE2028">
        <w:rPr>
          <w:b/>
          <w:bCs/>
        </w:rPr>
        <w:t xml:space="preserve"> </w:t>
      </w:r>
      <w:r w:rsidRPr="00AE2028">
        <w:t xml:space="preserve">vektor számításához csak az első bemenethez tartozó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1</m:t>
            </m:r>
          </m:sub>
        </m:sSub>
      </m:oMath>
      <w:r w:rsidRPr="00AE2028">
        <w:rPr>
          <w:b/>
          <w:bCs/>
        </w:rPr>
        <w:t xml:space="preserve"> </w:t>
      </w:r>
      <w:r w:rsidRPr="00AE2028">
        <w:rPr>
          <w:i/>
          <w:iCs/>
        </w:rPr>
        <w:t>query</w:t>
      </w:r>
      <w:r w:rsidRPr="00AE2028">
        <w:rPr>
          <w:b/>
          <w:bCs/>
        </w:rPr>
        <w:t xml:space="preserve"> </w:t>
      </w:r>
      <w:r w:rsidRPr="00AE2028">
        <w:t xml:space="preserve">vektorát kell felhasználni, mivel az első elemhez tartozó figyelem pontokat a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1</m:t>
            </m:r>
          </m:sub>
        </m:sSub>
      </m:oMath>
      <w:r w:rsidRPr="00AE2028">
        <w:rPr>
          <w:b/>
          <w:bCs/>
        </w:rPr>
        <w:t xml:space="preserve"> </w:t>
      </w:r>
      <w:r w:rsidRPr="00AE2028">
        <w:t xml:space="preserve">vektor határozza meg. Tehát a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1</m:t>
            </m:r>
          </m:sub>
        </m:sSub>
      </m:oMath>
      <w:r w:rsidRPr="00AE2028">
        <w:rPr>
          <w:b/>
          <w:bCs/>
          <w:vertAlign w:val="subscript"/>
        </w:rPr>
        <w:t xml:space="preserve"> </w:t>
      </w:r>
      <m:oMath>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k</m:t>
            </m:r>
          </m:sub>
        </m:sSub>
      </m:oMath>
      <w:r w:rsidRPr="00AE2028">
        <w:t xml:space="preserve"> méretű vektort szorozzuk az összes </w:t>
      </w:r>
      <w:r w:rsidRPr="00AE2028">
        <w:rPr>
          <w:i/>
          <w:iCs/>
          <w:sz w:val="27"/>
        </w:rPr>
        <w:t>key</w:t>
      </w:r>
      <w:r w:rsidRPr="00AE2028">
        <w:t xml:space="preserve"> reprezentációt tartalmazó </w:t>
      </w:r>
      <m:oMath>
        <m:sSup>
          <m:sSupPr>
            <m:ctrlPr>
              <w:rPr>
                <w:rFonts w:ascii="Cambria Math" w:hAnsi="Cambria Math"/>
                <w:b/>
                <w:bCs/>
                <w:i/>
              </w:rPr>
            </m:ctrlPr>
          </m:sSupPr>
          <m:e>
            <m:r>
              <m:rPr>
                <m:sty m:val="bi"/>
              </m:rPr>
              <w:rPr>
                <w:rFonts w:ascii="Cambria Math" w:hAnsi="Cambria Math"/>
              </w:rPr>
              <m:t>K</m:t>
            </m:r>
          </m:e>
          <m:sup>
            <m:r>
              <m:rPr>
                <m:sty m:val="bi"/>
              </m:rPr>
              <w:rPr>
                <w:rFonts w:ascii="Cambria Math" w:hAnsi="Cambria Math"/>
              </w:rPr>
              <m:t>T</m:t>
            </m:r>
          </m:sup>
        </m:sSup>
      </m:oMath>
      <w:r w:rsidRPr="00AE2028">
        <w:t xml:space="preserve"> </w:t>
      </w:r>
      <m:oMath>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×N</m:t>
        </m:r>
      </m:oMath>
      <w:r w:rsidRPr="00AE2028">
        <w:t xml:space="preserve">-es mátrixxal. Az így kapott </w:t>
      </w:r>
      <m:oMath>
        <m:r>
          <w:rPr>
            <w:rFonts w:ascii="Cambria Math" w:hAnsi="Cambria Math"/>
          </w:rPr>
          <m:t>1×N</m:t>
        </m:r>
      </m:oMath>
      <w:r w:rsidRPr="00AE2028">
        <w:t xml:space="preserve"> méretű figyelem pont vektort még vissza kell skálázni a rejtett dimenzió méretének a gyökével. Ezután a szorzatra, azaz a vektor elemeire számolunk egy </w:t>
      </w:r>
      <w:r w:rsidRPr="00AE2028">
        <w:rPr>
          <w:i/>
          <w:iCs/>
        </w:rPr>
        <w:t>softmax</w:t>
      </w:r>
      <w:r w:rsidRPr="00AE2028">
        <w:t xml:space="preserve"> függvényt, mely a bemenetére adott vektor elemeit</w:t>
      </w:r>
      <w:r>
        <w:t xml:space="preserve"> </w:t>
      </w:r>
      <w:r w:rsidRPr="008264AA">
        <w:rPr>
          <w:color w:val="FF0000"/>
        </w:rPr>
        <w:t>(</w:t>
      </w:r>
      <w:r w:rsidRPr="008264AA">
        <w:rPr>
          <w:i/>
          <w:iCs/>
          <w:color w:val="FF0000"/>
        </w:rPr>
        <w:t>logits</w:t>
      </w:r>
      <w:r w:rsidRPr="008264AA">
        <w:rPr>
          <w:color w:val="FF0000"/>
        </w:rPr>
        <w:t xml:space="preserve">) </w:t>
      </w:r>
      <w:r w:rsidRPr="00AE2028">
        <w:t>0 és 1 közötti elemekre képezi, úgy, hogy az elemek összege 1 legyen. Azaz, mintha vennénk a figyelem pontok egy valószínűségi eloszlását:</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6CCCBDF0" w14:textId="77777777" w:rsidTr="009B5B19">
        <w:trPr>
          <w:trHeight w:val="556"/>
        </w:trPr>
        <w:tc>
          <w:tcPr>
            <w:tcW w:w="1111" w:type="dxa"/>
          </w:tcPr>
          <w:p w14:paraId="1B5AD19E" w14:textId="77777777" w:rsidR="003A09BA" w:rsidRPr="00AE2028" w:rsidRDefault="003A09BA" w:rsidP="009B5B19">
            <w:pPr>
              <w:ind w:firstLine="0"/>
              <w:rPr>
                <w:noProof/>
              </w:rPr>
            </w:pPr>
          </w:p>
        </w:tc>
        <w:tc>
          <w:tcPr>
            <w:tcW w:w="6246" w:type="dxa"/>
            <w:vAlign w:val="center"/>
          </w:tcPr>
          <w:p w14:paraId="062855F8" w14:textId="77777777" w:rsidR="003A09BA" w:rsidRPr="00AE2028" w:rsidRDefault="003A09BA" w:rsidP="009B5B19">
            <w:pPr>
              <w:jc w:val="center"/>
            </w:pPr>
            <m:oMathPara>
              <m:oMath>
                <m:r>
                  <w:rPr>
                    <w:rFonts w:ascii="Cambria Math" w:hAnsi="Cambria Math"/>
                  </w:rPr>
                  <m:t>softmax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subSup"/>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oMath>
            </m:oMathPara>
          </w:p>
        </w:tc>
        <w:tc>
          <w:tcPr>
            <w:tcW w:w="1443" w:type="dxa"/>
            <w:vAlign w:val="center"/>
          </w:tcPr>
          <w:p w14:paraId="5476CE14" w14:textId="77777777" w:rsidR="003A09BA" w:rsidRPr="00AE2028" w:rsidRDefault="003A09BA" w:rsidP="009B5B19">
            <w:pPr>
              <w:ind w:firstLine="0"/>
              <w:jc w:val="center"/>
            </w:pPr>
            <w:r w:rsidRPr="00AE2028">
              <w:t>(</w:t>
            </w:r>
            <w:r>
              <w:t>2.34</w:t>
            </w:r>
            <w:r w:rsidRPr="00AE2028">
              <w:t>)</w:t>
            </w:r>
          </w:p>
        </w:tc>
      </w:tr>
    </w:tbl>
    <w:p w14:paraId="059F96E1" w14:textId="77777777" w:rsidR="003A09BA" w:rsidRPr="00AE2028" w:rsidRDefault="003A09BA" w:rsidP="003A09BA">
      <w:pPr>
        <w:ind w:firstLine="0"/>
      </w:pPr>
    </w:p>
    <w:p w14:paraId="566BDE6C" w14:textId="77777777" w:rsidR="003A09BA" w:rsidRPr="00AE2028" w:rsidRDefault="003A09BA" w:rsidP="003A09BA">
      <w:r w:rsidRPr="00AE2028">
        <w:t xml:space="preserve">A visszaskálázásra azért van szükség, mert a szorzat, vagyis a logit-ok varianciája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Pr="00AE2028">
        <w:t xml:space="preserve"> szorosukra nőnek, és ez telítésbe viheti az </w:t>
      </w:r>
      <w:r w:rsidRPr="00AE2028">
        <w:rPr>
          <w:i/>
          <w:iCs/>
        </w:rPr>
        <w:t>softmax</w:t>
      </w:r>
      <w:r w:rsidRPr="00AE2028">
        <w:t>-ot. Ezért visszaskálázzuk a szorzat eredményét, hogy a szórás ne változzon.</w:t>
      </w:r>
    </w:p>
    <w:p w14:paraId="0340C747" w14:textId="77777777" w:rsidR="003A09BA" w:rsidRPr="00AE2028" w:rsidRDefault="003A09BA" w:rsidP="003A09BA">
      <w:r w:rsidRPr="00AE2028">
        <w:t xml:space="preserve">A következő lépésben a </w:t>
      </w:r>
      <w:r w:rsidRPr="00AE2028">
        <w:rPr>
          <w:i/>
          <w:iCs/>
        </w:rPr>
        <w:t>value</w:t>
      </w:r>
      <w:r w:rsidRPr="00AE2028">
        <w:t xml:space="preserve"> reprezentációkat súlyozzuk a kiszámolt figyelem pontokkal, majd ezeket az </w:t>
      </w:r>
      <m:oMath>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v</m:t>
            </m:r>
          </m:sub>
        </m:sSub>
      </m:oMath>
      <w:r w:rsidRPr="00AE2028">
        <w:t xml:space="preserve"> méretű súlyozott </w:t>
      </w:r>
      <w:r w:rsidRPr="00AE2028">
        <w:rPr>
          <w:i/>
          <w:iCs/>
        </w:rPr>
        <w:t>value</w:t>
      </w:r>
      <w:r w:rsidRPr="00AE2028">
        <w:t xml:space="preserve"> vektorokat összeadjuk elemenként. Az így megkapott vektor az első bemeneti elemhez tartozó </w:t>
      </w: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1</m:t>
            </m:r>
          </m:sub>
        </m:sSub>
      </m:oMath>
      <w:r w:rsidRPr="00AE2028">
        <w:rPr>
          <w:b/>
          <w:bCs/>
        </w:rPr>
        <w:t xml:space="preserve"> </w:t>
      </w:r>
      <w:r w:rsidRPr="00AE2028">
        <w:t xml:space="preserve">reprezentációja. Láthatjuk, hogy a kimenet méretét a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V</m:t>
            </m:r>
          </m:sup>
        </m:sSup>
      </m:oMath>
      <w:r w:rsidRPr="00AE2028">
        <w:t xml:space="preserve"> mátrix oszlopainak számával határozhatjuk meg.  Legvégül ezt a lépés sorozatot megismételjük a szekvencia minden elemére és így megkapjuk a kimeneti vektorokból álló </w:t>
      </w:r>
      <m:oMath>
        <m:r>
          <m:rPr>
            <m:sty m:val="bi"/>
          </m:rPr>
          <w:rPr>
            <w:rFonts w:ascii="Cambria Math" w:hAnsi="Cambria Math"/>
          </w:rPr>
          <m:t>Y</m:t>
        </m:r>
      </m:oMath>
      <w:r w:rsidRPr="00AE2028">
        <w:t xml:space="preserve">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v</m:t>
            </m:r>
          </m:sub>
        </m:sSub>
      </m:oMath>
      <w:r w:rsidRPr="00AE2028">
        <w:t xml:space="preserve"> méretű mátrixot. </w:t>
      </w:r>
    </w:p>
    <w:p w14:paraId="6729B3CD" w14:textId="77777777" w:rsidR="003A09BA" w:rsidRPr="00AE2028" w:rsidRDefault="003A09BA" w:rsidP="003A09BA">
      <w:r w:rsidRPr="00AE2028">
        <w:t>Vegyük észre, hogy az itt bemutatott műveletek tulajdonképpen mátrixszorzatok. Vagyis a fenti metódus tömörebben a következő formulát valósítja meg:</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4A3164CF" w14:textId="77777777" w:rsidTr="009B5B19">
        <w:trPr>
          <w:trHeight w:val="556"/>
        </w:trPr>
        <w:tc>
          <w:tcPr>
            <w:tcW w:w="1111" w:type="dxa"/>
          </w:tcPr>
          <w:p w14:paraId="45E3A47A" w14:textId="77777777" w:rsidR="003A09BA" w:rsidRPr="00AE2028" w:rsidRDefault="003A09BA" w:rsidP="009B5B19">
            <w:pPr>
              <w:ind w:firstLine="0"/>
              <w:rPr>
                <w:noProof/>
              </w:rPr>
            </w:pPr>
          </w:p>
        </w:tc>
        <w:tc>
          <w:tcPr>
            <w:tcW w:w="6246" w:type="dxa"/>
            <w:vAlign w:val="center"/>
          </w:tcPr>
          <w:p w14:paraId="4929C778" w14:textId="77777777" w:rsidR="003A09BA" w:rsidRPr="00AE2028" w:rsidRDefault="003A09BA" w:rsidP="009B5B19">
            <w:pPr>
              <w:jc w:val="center"/>
            </w:pPr>
            <m:oMathPara>
              <m:oMath>
                <m:r>
                  <m:rPr>
                    <m:sty m:val="bi"/>
                  </m:rPr>
                  <w:rPr>
                    <w:rFonts w:ascii="Cambria Math" w:hAnsi="Cambria Math"/>
                  </w:rPr>
                  <m:t>Y</m:t>
                </m:r>
                <m:r>
                  <w:rPr>
                    <w:rFonts w:ascii="Cambria Math" w:hAnsi="Cambria Math"/>
                  </w:rPr>
                  <m:t>=SelfAttention</m:t>
                </m:r>
                <m:d>
                  <m:dPr>
                    <m:ctrlPr>
                      <w:rPr>
                        <w:rFonts w:ascii="Cambria Math" w:hAnsi="Cambria Math"/>
                        <w:i/>
                      </w:rPr>
                    </m:ctrlPr>
                  </m:dPr>
                  <m:e>
                    <m:r>
                      <m:rPr>
                        <m:sty m:val="bi"/>
                      </m:rPr>
                      <w:rPr>
                        <w:rFonts w:ascii="Cambria Math" w:hAnsi="Cambria Math"/>
                      </w:rPr>
                      <m:t>K</m:t>
                    </m:r>
                    <m:r>
                      <w:rPr>
                        <w:rFonts w:ascii="Cambria Math" w:hAnsi="Cambria Math"/>
                      </w:rPr>
                      <m:t>,</m:t>
                    </m:r>
                    <m:r>
                      <m:rPr>
                        <m:sty m:val="bi"/>
                      </m:rPr>
                      <w:rPr>
                        <w:rFonts w:ascii="Cambria Math" w:hAnsi="Cambria Math"/>
                      </w:rPr>
                      <m:t>Q</m:t>
                    </m:r>
                    <m:r>
                      <w:rPr>
                        <w:rFonts w:ascii="Cambria Math" w:hAnsi="Cambria Math"/>
                      </w:rPr>
                      <m:t>,</m:t>
                    </m:r>
                    <m:r>
                      <m:rPr>
                        <m:sty m:val="bi"/>
                      </m:rPr>
                      <w:rPr>
                        <w:rFonts w:ascii="Cambria Math" w:hAnsi="Cambria Math"/>
                      </w:rPr>
                      <m:t>V</m:t>
                    </m:r>
                  </m:e>
                </m:d>
                <m:r>
                  <w:rPr>
                    <w:rFonts w:ascii="Cambria Math" w:hAnsi="Cambria Math"/>
                  </w:rPr>
                  <m:t>=softmax</m:t>
                </m:r>
                <m:d>
                  <m:dPr>
                    <m:ctrlPr>
                      <w:rPr>
                        <w:rFonts w:ascii="Cambria Math" w:hAnsi="Cambria Math"/>
                        <w:i/>
                      </w:rPr>
                    </m:ctrlPr>
                  </m:dPr>
                  <m:e>
                    <m:f>
                      <m:fPr>
                        <m:ctrlPr>
                          <w:rPr>
                            <w:rFonts w:ascii="Cambria Math" w:hAnsi="Cambria Math"/>
                            <w:i/>
                          </w:rPr>
                        </m:ctrlPr>
                      </m:fPr>
                      <m:num>
                        <m:r>
                          <m:rPr>
                            <m:sty m:val="bi"/>
                          </m:rPr>
                          <w:rPr>
                            <w:rFonts w:ascii="Cambria Math" w:hAnsi="Cambria Math"/>
                          </w:rPr>
                          <m:t>Q</m:t>
                        </m:r>
                        <m:sSup>
                          <m:sSupPr>
                            <m:ctrlPr>
                              <w:rPr>
                                <w:rFonts w:ascii="Cambria Math" w:hAnsi="Cambria Math"/>
                                <w:i/>
                              </w:rPr>
                            </m:ctrlPr>
                          </m:sSupPr>
                          <m:e>
                            <m:r>
                              <m:rPr>
                                <m:sty m:val="bi"/>
                              </m:rP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m:rPr>
                    <m:sty m:val="bi"/>
                  </m:rPr>
                  <w:rPr>
                    <w:rFonts w:ascii="Cambria Math" w:hAnsi="Cambria Math"/>
                  </w:rPr>
                  <m:t>V</m:t>
                </m:r>
              </m:oMath>
            </m:oMathPara>
          </w:p>
        </w:tc>
        <w:tc>
          <w:tcPr>
            <w:tcW w:w="1443" w:type="dxa"/>
            <w:vAlign w:val="center"/>
          </w:tcPr>
          <w:p w14:paraId="62D616B1" w14:textId="77777777" w:rsidR="003A09BA" w:rsidRPr="00AE2028" w:rsidRDefault="003A09BA" w:rsidP="009B5B19">
            <w:pPr>
              <w:ind w:firstLine="0"/>
              <w:jc w:val="center"/>
            </w:pPr>
            <w:r w:rsidRPr="00AE2028">
              <w:t>(</w:t>
            </w:r>
            <w:r>
              <w:t>2.35</w:t>
            </w:r>
            <w:r w:rsidRPr="00AE2028">
              <w:t>)</w:t>
            </w:r>
          </w:p>
        </w:tc>
      </w:tr>
    </w:tbl>
    <w:p w14:paraId="63F5313D" w14:textId="77777777" w:rsidR="003A09BA" w:rsidRPr="00AE2028" w:rsidRDefault="003A09BA" w:rsidP="003A09BA"/>
    <w:p w14:paraId="506EDB68" w14:textId="77777777" w:rsidR="003A09BA" w:rsidRPr="00AE2028" w:rsidRDefault="003A09BA" w:rsidP="003A09BA">
      <w:pPr>
        <w:ind w:firstLine="0"/>
      </w:pPr>
      <w:r w:rsidRPr="00AE2028">
        <w:lastRenderedPageBreak/>
        <w:t xml:space="preserve">Mint említettem, a Self-Attention lényegében egy egyszerű előre csatolt neurális háló. A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K</m:t>
            </m:r>
          </m:sup>
        </m:sSup>
      </m:oMath>
      <w:r w:rsidRPr="00AE2028">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Q</m:t>
            </m:r>
          </m:sup>
        </m:sSup>
      </m:oMath>
      <w:r w:rsidRPr="00AE2028">
        <w:t>, és</w:t>
      </w:r>
      <w:r w:rsidRPr="00AE2028">
        <w:rPr>
          <w:b/>
          <w:bCs/>
        </w:rPr>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V</m:t>
            </m:r>
          </m:sup>
        </m:sSup>
      </m:oMath>
      <w:r w:rsidRPr="00AE2028">
        <w:t xml:space="preserve"> súlymátrixok a háló paraméterei, vagyis tanításkor ezeknek a mátrixoknak az elemeit frissítjük a hiba-visszaterjesztés során. Az </w:t>
      </w:r>
      <w:r>
        <w:t>2.35</w:t>
      </w:r>
      <w:r w:rsidRPr="00AE2028">
        <w:t>-</w:t>
      </w:r>
      <w:r>
        <w:t>ö</w:t>
      </w:r>
      <w:r w:rsidRPr="00AE2028">
        <w:t>s egyenlet pedig felfogható a réteg aktivációs függvényeként. A három súlymátrixot kis értékekkel szokás inicializálni, például Gauss-eloszlással.</w:t>
      </w:r>
    </w:p>
    <w:p w14:paraId="47E41459" w14:textId="77777777" w:rsidR="003A09BA" w:rsidRPr="00AE2028" w:rsidRDefault="003A09BA" w:rsidP="003A09BA">
      <w:pPr>
        <w:pStyle w:val="Kp"/>
      </w:pPr>
      <w:r w:rsidRPr="00AE2028">
        <w:rPr>
          <w:noProof/>
        </w:rPr>
        <w:drawing>
          <wp:inline distT="0" distB="0" distL="0" distR="0" wp14:anchorId="7849D235" wp14:editId="43123EFA">
            <wp:extent cx="5400040" cy="5094605"/>
            <wp:effectExtent l="0" t="0" r="0" b="0"/>
            <wp:docPr id="25" name="Ábr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400040" cy="5094605"/>
                    </a:xfrm>
                    <a:prstGeom prst="rect">
                      <a:avLst/>
                    </a:prstGeom>
                  </pic:spPr>
                </pic:pic>
              </a:graphicData>
            </a:graphic>
          </wp:inline>
        </w:drawing>
      </w:r>
    </w:p>
    <w:bookmarkStart w:id="29" w:name="_Ref72136980"/>
    <w:p w14:paraId="13ED85EF" w14:textId="77777777" w:rsidR="003A09BA" w:rsidRPr="00AE2028" w:rsidRDefault="003A09BA" w:rsidP="003A09BA">
      <w:pPr>
        <w:pStyle w:val="Caption"/>
      </w:pPr>
      <w:r>
        <w:fldChar w:fldCharType="begin"/>
      </w:r>
      <w:r>
        <w:instrText xml:space="preserve"> STYLEREF 1 \s </w:instrText>
      </w:r>
      <w:r>
        <w:fldChar w:fldCharType="separate"/>
      </w:r>
      <w:r>
        <w:rPr>
          <w:noProof/>
        </w:rPr>
        <w:t>2</w:t>
      </w:r>
      <w:r>
        <w:fldChar w:fldCharType="end"/>
      </w:r>
      <w:r>
        <w:t>.</w:t>
      </w:r>
      <w:fldSimple w:instr=" SEQ ábra \* ARABIC \s 1 ">
        <w:r>
          <w:rPr>
            <w:noProof/>
          </w:rPr>
          <w:t>11</w:t>
        </w:r>
      </w:fldSimple>
      <w:r w:rsidRPr="00AE2028">
        <w:t>. ábra</w:t>
      </w:r>
      <w:bookmarkEnd w:id="29"/>
      <w:r w:rsidRPr="00AE2028">
        <w:t xml:space="preserve"> A Self-Attention működése az első bemeneti elemre.</w:t>
      </w:r>
    </w:p>
    <w:p w14:paraId="1A37CF02" w14:textId="77777777" w:rsidR="003A09BA" w:rsidRPr="00AE2028" w:rsidRDefault="003A09BA" w:rsidP="003A09BA">
      <w:r w:rsidRPr="00AE2028">
        <w:t>A Multi-Head Attention innen már csak egy lépésre van: igazából az nem más, mint több Self-Attention blokk párhuzamos működése. A Multi-Head előnye, hogy így az egyes Self-Attention blokkok a szekvencia különböző jellegeire (</w:t>
      </w:r>
      <w:r w:rsidRPr="00AE2028">
        <w:rPr>
          <w:i/>
          <w:iCs/>
        </w:rPr>
        <w:t>feature</w:t>
      </w:r>
      <w:r w:rsidRPr="00AE2028">
        <w:t xml:space="preserve">) is képesek lesznek rátanulni. Ehhez az kell, hogy különböző súlymátrix hármasaink legyenek, tehát a mindegyik fejhez tartozó 3-3 súlymátrixot véletlenszerűen inicializáljuk.  A már említett mátrixokon kívül szükség van még egy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O</m:t>
            </m:r>
          </m:sup>
        </m:sSup>
      </m:oMath>
      <w:r w:rsidRPr="00AE2028">
        <w:t xml:space="preserve"> kimeneti súlymátrixra is, melynek elemeit szintén tanításkor frissíti a háló. Ez a mátrix arra szolgál, hogy a </w:t>
      </w:r>
      <w:r w:rsidRPr="00AE2028">
        <w:rPr>
          <w:i/>
          <w:iCs/>
        </w:rPr>
        <w:t>h</w:t>
      </w:r>
      <w:r w:rsidRPr="00AE2028">
        <w:t>-fejű Multi-</w:t>
      </w:r>
      <w:r w:rsidRPr="00AE2028">
        <w:lastRenderedPageBreak/>
        <w:t xml:space="preserve">Head Attention </w:t>
      </w:r>
      <w:r w:rsidRPr="00AE2028">
        <w:rPr>
          <w:i/>
          <w:iCs/>
        </w:rPr>
        <w:t>h</w:t>
      </w:r>
      <w:r w:rsidRPr="00AE2028">
        <w:t xml:space="preserve"> darab kimeneti </w:t>
      </w: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oMath>
      <w:r w:rsidRPr="00AE2028">
        <w:t xml:space="preserve"> mátrixaiból konkatenációval képzett </w:t>
      </w:r>
      <m:oMath>
        <m:r>
          <w:rPr>
            <w:rFonts w:ascii="Cambria Math" w:hAnsi="Cambria Math"/>
          </w:rPr>
          <m:t>N×</m:t>
        </m:r>
        <m:sSub>
          <m:sSubPr>
            <m:ctrlPr>
              <w:rPr>
                <w:rFonts w:ascii="Cambria Math" w:hAnsi="Cambria Math"/>
                <w:i/>
              </w:rPr>
            </m:ctrlPr>
          </m:sSubPr>
          <m:e>
            <m:r>
              <w:rPr>
                <w:rFonts w:ascii="Cambria Math" w:hAnsi="Cambria Math"/>
              </w:rPr>
              <m:t>h∙d</m:t>
            </m:r>
          </m:e>
          <m:sub>
            <m:r>
              <w:rPr>
                <w:rFonts w:ascii="Cambria Math" w:hAnsi="Cambria Math"/>
              </w:rPr>
              <m:t>v</m:t>
            </m:r>
          </m:sub>
        </m:sSub>
      </m:oMath>
      <w:r w:rsidRPr="00AE2028">
        <w:t xml:space="preserve"> mátrixot jobbról szorozva kapjuk a Multi-Head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o</m:t>
            </m:r>
          </m:sub>
        </m:sSub>
      </m:oMath>
      <w:r w:rsidRPr="00AE2028">
        <w:t xml:space="preserve"> méretű </w:t>
      </w:r>
      <m:oMath>
        <m:r>
          <m:rPr>
            <m:sty m:val="bi"/>
          </m:rPr>
          <w:rPr>
            <w:rFonts w:ascii="Cambria Math" w:hAnsi="Cambria Math"/>
          </w:rPr>
          <m:t>Z</m:t>
        </m:r>
      </m:oMath>
      <w:r w:rsidRPr="00AE2028">
        <w:t xml:space="preserve"> kimeneti mátrixot </w:t>
      </w:r>
      <m:oMath>
        <m:r>
          <m:rPr>
            <m:sty m:val="bi"/>
          </m:rPr>
          <w:rPr>
            <w:rFonts w:ascii="Cambria Math" w:hAnsi="Cambria Math"/>
          </w:rPr>
          <m:t>X</m:t>
        </m:r>
      </m:oMath>
      <w:r w:rsidRPr="00AE2028">
        <w:t xml:space="preserve"> bemenetre.</w:t>
      </w:r>
    </w:p>
    <w:p w14:paraId="6A0D4781" w14:textId="77777777" w:rsidR="003A09BA" w:rsidRPr="00AE2028" w:rsidRDefault="003A09BA" w:rsidP="003A09BA">
      <w:pPr>
        <w:pStyle w:val="Heading3"/>
      </w:pPr>
      <w:bookmarkStart w:id="30" w:name="_Toc90604102"/>
      <w:r w:rsidRPr="00AE2028">
        <w:t>Pozíció kódolás</w:t>
      </w:r>
      <w:bookmarkEnd w:id="30"/>
    </w:p>
    <w:p w14:paraId="1A7D2085" w14:textId="77777777" w:rsidR="003A09BA" w:rsidRPr="00AE2028" w:rsidRDefault="003A09BA" w:rsidP="003A09BA">
      <w:r w:rsidRPr="00AE2028">
        <w:t xml:space="preserve">A Transformer hálók egyik tulajdonsága, mely egyszerre lehet előny is és hátrány is különböző alkalmazások esetén, hogy mivel nem szekvenciálisan, hanem egyszerre dolgozza fel a bemenetet, ezért invariáns a szekvencia elemeinek sorrendjére. Tehát nem kódolja az elemek pozícióit, hanem mintegy halmazként kezeli csak őket. Például ez tipikusan a fordítóknál vagy más nyelvi feldolgozásnál hátrányt jelenthet, ha a kimenet független a bemeneti elemek sorrendjétől, hiszen egy mondat jelentése többnyire függ a szavak sorrendjétől. Ilyen esetekben érdemes kódolni a pozíciókat és ezt az információt is átadni az </w:t>
      </w:r>
      <w:r w:rsidRPr="00AE2028">
        <w:rPr>
          <w:i/>
          <w:iCs/>
        </w:rPr>
        <w:t xml:space="preserve">attention </w:t>
      </w:r>
      <w:r w:rsidRPr="00AE2028">
        <w:t>rétegnek.</w:t>
      </w:r>
    </w:p>
    <w:p w14:paraId="4D553D12" w14:textId="77777777" w:rsidR="003A09BA" w:rsidRDefault="003A09BA" w:rsidP="003A09BA">
      <w:r w:rsidRPr="00AE2028">
        <w:t xml:space="preserve">De miként válasszuk meg a kódolás metódusát? Ugyanis egyáltalán nem mindegy, hogy milyen módszert használunk, egy rossz módszer könnyedén lehet kontraproduktív. Néhány példát bemutatok, hogy mikre érdemes figyelni, mielőtt rátérnék arra a módszerre, amit alkalmaztam is. Először is, ha mindegyik bemenethez hozzáadok egy egész számot, például a pozícióját a sorozatban, akkor egy nagyon hosszú sorozatnál az utolsó vektorokhoz már akár egy több nagyságrenddel nagyobb számot adunk hozzá. Ez eltéríti a figyelem pontokat a </w:t>
      </w:r>
      <w:r w:rsidRPr="00AE2028">
        <w:rPr>
          <w:i/>
          <w:iCs/>
        </w:rPr>
        <w:t>softmax</w:t>
      </w:r>
      <w:r w:rsidRPr="00AE2028">
        <w:t xml:space="preserve"> </w:t>
      </w:r>
      <w:r w:rsidRPr="006946DB">
        <w:rPr>
          <w:color w:val="FF0000"/>
        </w:rPr>
        <w:t xml:space="preserve">használata </w:t>
      </w:r>
      <w:r w:rsidRPr="00AE2028">
        <w:t>miatt.</w:t>
      </w:r>
    </w:p>
    <w:p w14:paraId="5A14C290" w14:textId="77777777" w:rsidR="003A09BA" w:rsidRPr="00AE2028" w:rsidRDefault="003A09BA" w:rsidP="003A09BA">
      <w:r w:rsidRPr="00AE2028">
        <w:t xml:space="preserve">Egy másik ötlet lehet, mondjuk, ha 0 és 1 közé skálázott, a valós számok tengelyén egymástól egyenlő távolságra lévő pontokat adunk a vektorokhoz. Így nincs nagyságrendbeli változás, viszont, ha különböző hosszúságú szekvenciák lehetnek a bemenetek, akkor ugyanahhoz a pozícióhoz különböző hossznál különböző kódot rendelünk. Emiatt a háló nem lesz képes megtanulni a kódolt pozíciókat, ezért, ha ezt szeretnénk használni, akkor garantálni kell, hogy a bemenetek fix hosszúságúak legyenek. Tehát </w:t>
      </w:r>
      <w:r>
        <w:t xml:space="preserve">ebből </w:t>
      </w:r>
      <w:r w:rsidRPr="00AE2028">
        <w:t>a két példából láthatjuk, hogy a kódolási technikánál, amit alkalmaznánk egy adott pozíciónak mindig legyen ugyanannyi a kódja, a szekvencia hosszától függetlenül, a kód véges intervallumon belül vegyen fel értéket és különbözzön minden pozícióra.</w:t>
      </w:r>
    </w:p>
    <w:p w14:paraId="69790526" w14:textId="77777777" w:rsidR="003A09BA" w:rsidRPr="00AE2028" w:rsidRDefault="003A09BA" w:rsidP="003A09BA">
      <w:r w:rsidRPr="00AE2028">
        <w:t xml:space="preserve">Egy ismertebb megoldás, mely </w:t>
      </w:r>
      <w:r>
        <w:t xml:space="preserve">a </w:t>
      </w:r>
      <w:r w:rsidRPr="005F3BFE">
        <w:rPr>
          <w:color w:val="FF0000"/>
        </w:rPr>
        <w:t xml:space="preserve">feltételeket kielégítő </w:t>
      </w:r>
      <w:r w:rsidRPr="00AE2028">
        <w:t xml:space="preserve">kódolást állít elő, trigonometrikus függvényeket használ, különböző hullámhosszokkal. Először kódoljuk a pozíciókat a szinuszgörbe értékei szerint: </w:t>
      </w:r>
      <m:oMath>
        <m:r>
          <w:rPr>
            <w:rFonts w:ascii="Cambria Math" w:hAnsi="Cambria Math"/>
          </w:rPr>
          <m:t>PE=</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m:t>
                </m:r>
              </m:e>
            </m:d>
          </m:e>
        </m:func>
      </m:oMath>
      <w:r w:rsidRPr="00AE2028">
        <w:t xml:space="preserve">. Így a kód független a </w:t>
      </w:r>
      <w:r w:rsidRPr="00AE2028">
        <w:lastRenderedPageBreak/>
        <w:t>szekvencia hosszától, véges intervallumon belül vehet csak fel értéket, viszont nem egyediek a kódok, ismétlődni fognak a szinusz periodikussága miatt. Ekkor használjuk fel azt, hogy a bemeneti vektorok elemeit is külön kódolhatjuk és így nem csak a pozíciók mentén, hanem a rejtett dimenziók mentén is kódolunk. Minden egyes rejtett dimenzió mentén ugyanúgy teljesülni kell, a korábban említett tulajdonságoknak, így adódik a megoldás, hogy minde</w:t>
      </w:r>
      <w:r>
        <w:t>n</w:t>
      </w:r>
      <w:r w:rsidRPr="00AE2028">
        <w:t xml:space="preserve"> dimenzió mentén használjuk a szinuszgörbét, viszont különböző frekvenciával. Ha jól választjuk meg a frekvencia változtatását, akkor garantálhatjuk, hogy két különböző pozíció kódolása különböző is lesz, mivel, ha egy dimenzió mentén azonos is lenne a szinuszgörbén felvett érték, egy másik dimenzió mentén már biztosan nem lesz az. Ez a kódoló eljárás az alábbi módon néz ki:</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26F71B57" w14:textId="77777777" w:rsidTr="009B5B19">
        <w:trPr>
          <w:trHeight w:val="349"/>
        </w:trPr>
        <w:tc>
          <w:tcPr>
            <w:tcW w:w="1111" w:type="dxa"/>
            <w:vAlign w:val="center"/>
          </w:tcPr>
          <w:p w14:paraId="62C75FCA" w14:textId="77777777" w:rsidR="003A09BA" w:rsidRPr="00AE2028" w:rsidRDefault="003A09BA" w:rsidP="009B5B19">
            <w:pPr>
              <w:ind w:firstLine="0"/>
              <w:jc w:val="center"/>
              <w:rPr>
                <w:noProof/>
              </w:rPr>
            </w:pPr>
          </w:p>
        </w:tc>
        <w:tc>
          <w:tcPr>
            <w:tcW w:w="6246" w:type="dxa"/>
            <w:vAlign w:val="center"/>
          </w:tcPr>
          <w:p w14:paraId="15B2B22F" w14:textId="77777777" w:rsidR="003A09BA" w:rsidRPr="00AE2028" w:rsidRDefault="003A09BA" w:rsidP="009B5B19">
            <w:pPr>
              <w:rPr>
                <w:noProof/>
              </w:rPr>
            </w:pPr>
            <m:oMathPara>
              <m:oMath>
                <m:r>
                  <w:rPr>
                    <w:rFonts w:ascii="Cambria Math" w:hAnsi="Cambria Math"/>
                  </w:rPr>
                  <m:t>PE</m:t>
                </m:r>
                <m:d>
                  <m:dPr>
                    <m:ctrlPr>
                      <w:rPr>
                        <w:rFonts w:ascii="Cambria Math" w:hAnsi="Cambria Math"/>
                        <w:i/>
                      </w:rPr>
                    </m:ctrlPr>
                  </m:dPr>
                  <m:e>
                    <m:r>
                      <w:rPr>
                        <w:rFonts w:ascii="Cambria Math" w:hAnsi="Cambria Math"/>
                      </w:rPr>
                      <m:t>p,i</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10000</m:t>
                                        </m:r>
                                      </m:e>
                                      <m:sup>
                                        <m:f>
                                          <m:fPr>
                                            <m:type m:val="skw"/>
                                            <m:ctrlPr>
                                              <w:rPr>
                                                <w:rFonts w:ascii="Cambria Math" w:hAnsi="Cambria Math"/>
                                                <w:i/>
                                              </w:rPr>
                                            </m:ctrlPr>
                                          </m:fPr>
                                          <m:num>
                                            <m:r>
                                              <w:rPr>
                                                <w:rFonts w:ascii="Cambria Math" w:hAnsi="Cambria Math"/>
                                              </w:rPr>
                                              <m:t>i</m:t>
                                            </m:r>
                                          </m:num>
                                          <m:den>
                                            <m:r>
                                              <w:rPr>
                                                <w:rFonts w:ascii="Cambria Math" w:hAnsi="Cambria Math"/>
                                              </w:rPr>
                                              <m:t>d</m:t>
                                            </m:r>
                                          </m:den>
                                        </m:f>
                                      </m:sup>
                                    </m:sSup>
                                  </m:den>
                                </m:f>
                              </m:e>
                            </m:d>
                          </m:e>
                        </m:func>
                        <m:r>
                          <w:rPr>
                            <w:rFonts w:ascii="Cambria Math" w:hAnsi="Cambria Math"/>
                          </w:rPr>
                          <m:t>,  &amp;i≡0 mod 2</m:t>
                        </m:r>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10000</m:t>
                                        </m:r>
                                      </m:e>
                                      <m:sup>
                                        <m:f>
                                          <m:fPr>
                                            <m:type m:val="skw"/>
                                            <m:ctrlPr>
                                              <w:rPr>
                                                <w:rFonts w:ascii="Cambria Math" w:hAnsi="Cambria Math"/>
                                                <w:i/>
                                              </w:rPr>
                                            </m:ctrlPr>
                                          </m:fPr>
                                          <m:num>
                                            <m:r>
                                              <w:rPr>
                                                <w:rFonts w:ascii="Cambria Math" w:hAnsi="Cambria Math"/>
                                              </w:rPr>
                                              <m:t>i-1</m:t>
                                            </m:r>
                                          </m:num>
                                          <m:den>
                                            <m:r>
                                              <w:rPr>
                                                <w:rFonts w:ascii="Cambria Math" w:hAnsi="Cambria Math"/>
                                              </w:rPr>
                                              <m:t>d</m:t>
                                            </m:r>
                                          </m:den>
                                        </m:f>
                                      </m:sup>
                                    </m:sSup>
                                  </m:den>
                                </m:f>
                              </m:e>
                            </m:d>
                          </m:e>
                        </m:func>
                        <m:r>
                          <w:rPr>
                            <w:rFonts w:ascii="Cambria Math" w:hAnsi="Cambria Math"/>
                          </w:rPr>
                          <m:t>,  &amp;i≡1 mod 2</m:t>
                        </m:r>
                      </m:e>
                    </m:eqArr>
                  </m:e>
                </m:d>
              </m:oMath>
            </m:oMathPara>
          </w:p>
        </w:tc>
        <w:tc>
          <w:tcPr>
            <w:tcW w:w="1443" w:type="dxa"/>
            <w:vAlign w:val="center"/>
          </w:tcPr>
          <w:p w14:paraId="036A7AD6" w14:textId="77777777" w:rsidR="003A09BA" w:rsidRPr="00AE2028" w:rsidRDefault="003A09BA" w:rsidP="009B5B19">
            <w:pPr>
              <w:ind w:firstLine="0"/>
              <w:jc w:val="center"/>
              <w:rPr>
                <w:noProof/>
              </w:rPr>
            </w:pPr>
            <w:r w:rsidRPr="00AE2028">
              <w:t>(</w:t>
            </w:r>
            <w:r>
              <w:t>2.36</w:t>
            </w:r>
            <w:r w:rsidRPr="00AE2028">
              <w:t>)</w:t>
            </w:r>
          </w:p>
        </w:tc>
      </w:tr>
    </w:tbl>
    <w:p w14:paraId="70E0A9E6" w14:textId="77777777" w:rsidR="003A09BA" w:rsidRPr="00AE2028" w:rsidRDefault="003A09BA" w:rsidP="003A09BA">
      <w:pPr>
        <w:ind w:firstLine="0"/>
      </w:pPr>
    </w:p>
    <w:p w14:paraId="75E2DFD3" w14:textId="77777777" w:rsidR="003A09BA" w:rsidRPr="00AE2028" w:rsidRDefault="003A09BA" w:rsidP="003A09BA">
      <w:r w:rsidRPr="00AE2028">
        <w:t xml:space="preserve">Az egyenletben szereplő </w:t>
      </w:r>
      <m:oMath>
        <m:r>
          <w:rPr>
            <w:rFonts w:ascii="Cambria Math" w:hAnsi="Cambria Math"/>
          </w:rPr>
          <m:t>p</m:t>
        </m:r>
      </m:oMath>
      <w:r w:rsidRPr="00AE2028">
        <w:t xml:space="preserve"> jelöli a pozíciót, </w:t>
      </w:r>
      <m:oMath>
        <m:r>
          <w:rPr>
            <w:rFonts w:ascii="Cambria Math" w:hAnsi="Cambria Math"/>
          </w:rPr>
          <m:t>d</m:t>
        </m:r>
      </m:oMath>
      <w:r w:rsidRPr="00AE2028">
        <w:t xml:space="preserve"> a rejtett dimenzió méretét, az </w:t>
      </w:r>
      <m:oMath>
        <m:r>
          <w:rPr>
            <w:rFonts w:ascii="Cambria Math" w:hAnsi="Cambria Math"/>
          </w:rPr>
          <m:t>i</m:t>
        </m:r>
      </m:oMath>
      <w:r w:rsidRPr="00AE2028">
        <w:t xml:space="preserve"> az adott rejtett dimenzió indexe. Látható, hogy </w:t>
      </w:r>
      <m:oMath>
        <m:r>
          <w:rPr>
            <w:rFonts w:ascii="Cambria Math" w:hAnsi="Cambria Math"/>
          </w:rPr>
          <m:t>p</m:t>
        </m:r>
      </m:oMath>
      <w:r w:rsidRPr="00AE2028">
        <w:t xml:space="preserve"> mentén szinuszosan változnak az értékek, míg a rejtett dimenzió mentén a szinuszok hullámhossza exponenciálisan nő. A páros dimenziók mentén szinuszgörbének veszi a pontjait, míg a páratlan indexű dimenzióknál a koszinusz függvényt értékeli ki. Az alábbi képen látható az ábrázolt kódolás 20 elemű bementre nézve, melyben a vektorok rejtett dimenziója 4. Az első két dimenzió mentén megfigyelhető a </w:t>
      </w:r>
      <m:oMath>
        <m:r>
          <w:rPr>
            <w:rFonts w:ascii="Cambria Math" w:hAnsi="Cambria Math"/>
          </w:rPr>
          <m:t>2π</m:t>
        </m:r>
      </m:oMath>
      <w:r w:rsidRPr="00AE2028">
        <w:t xml:space="preserve"> hullámhosszú szinusz- és koszinuszgörbe, míg alatta a </w:t>
      </w:r>
      <m:oMath>
        <m:r>
          <w:rPr>
            <w:rFonts w:ascii="Cambria Math" w:hAnsi="Cambria Math"/>
          </w:rPr>
          <m:t>2π</m:t>
        </m:r>
        <m:rad>
          <m:radPr>
            <m:degHide m:val="1"/>
            <m:ctrlPr>
              <w:rPr>
                <w:rFonts w:ascii="Cambria Math" w:hAnsi="Cambria Math"/>
                <w:i/>
              </w:rPr>
            </m:ctrlPr>
          </m:radPr>
          <m:deg/>
          <m:e>
            <m:r>
              <w:rPr>
                <w:rFonts w:ascii="Cambria Math" w:hAnsi="Cambria Math"/>
              </w:rPr>
              <m:t>10000</m:t>
            </m:r>
          </m:e>
        </m:rad>
      </m:oMath>
      <w:r w:rsidRPr="00AE2028">
        <w:t xml:space="preserve"> hullámhosszú görbék. Vegyük észre, hogy nincs két egyformán kódolt pozíció, azaz két egyforma oszlop.</w:t>
      </w:r>
    </w:p>
    <w:p w14:paraId="1BB1AAD9" w14:textId="77777777" w:rsidR="003A09BA" w:rsidRPr="00AE2028" w:rsidRDefault="003A09BA" w:rsidP="003A09BA">
      <w:pPr>
        <w:pStyle w:val="Kp"/>
      </w:pPr>
      <w:r w:rsidRPr="00AE2028">
        <w:rPr>
          <w:noProof/>
        </w:rPr>
        <w:drawing>
          <wp:inline distT="0" distB="0" distL="0" distR="0" wp14:anchorId="2E06E340" wp14:editId="5948CD57">
            <wp:extent cx="5391150" cy="150495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504950"/>
                    </a:xfrm>
                    <a:prstGeom prst="rect">
                      <a:avLst/>
                    </a:prstGeom>
                    <a:noFill/>
                    <a:ln>
                      <a:noFill/>
                    </a:ln>
                  </pic:spPr>
                </pic:pic>
              </a:graphicData>
            </a:graphic>
          </wp:inline>
        </w:drawing>
      </w:r>
    </w:p>
    <w:bookmarkStart w:id="31" w:name="_Ref72137198"/>
    <w:p w14:paraId="09F410CA" w14:textId="77777777" w:rsidR="003A09BA" w:rsidRPr="00AE2028" w:rsidRDefault="003A09BA" w:rsidP="003A09BA">
      <w:pPr>
        <w:pStyle w:val="Caption"/>
      </w:pPr>
      <w:r>
        <w:fldChar w:fldCharType="begin"/>
      </w:r>
      <w:r>
        <w:instrText xml:space="preserve"> STYLEREF 1 \s </w:instrText>
      </w:r>
      <w:r>
        <w:fldChar w:fldCharType="separate"/>
      </w:r>
      <w:r>
        <w:rPr>
          <w:noProof/>
        </w:rPr>
        <w:t>2</w:t>
      </w:r>
      <w:r>
        <w:fldChar w:fldCharType="end"/>
      </w:r>
      <w:r>
        <w:t>.</w:t>
      </w:r>
      <w:fldSimple w:instr=" SEQ ábra \* ARABIC \s 1 ">
        <w:r>
          <w:rPr>
            <w:noProof/>
          </w:rPr>
          <w:t>12</w:t>
        </w:r>
      </w:fldSimple>
      <w:r w:rsidRPr="00AE2028">
        <w:t>. ábra</w:t>
      </w:r>
      <w:bookmarkEnd w:id="31"/>
      <w:r w:rsidRPr="00AE2028">
        <w:t xml:space="preserve"> A kód előállítása 20 elemű szekvenciára, az elemek rejtett dimenzióinak a száma 4</w:t>
      </w:r>
    </w:p>
    <w:p w14:paraId="7334D392" w14:textId="77777777" w:rsidR="003A09BA" w:rsidRPr="00AE2028" w:rsidRDefault="003A09BA" w:rsidP="003A09BA">
      <w:pPr>
        <w:pStyle w:val="Heading2"/>
      </w:pPr>
      <w:bookmarkStart w:id="32" w:name="_Toc90604103"/>
      <w:r w:rsidRPr="00AE2028">
        <w:lastRenderedPageBreak/>
        <w:t>RAdam</w:t>
      </w:r>
      <w:bookmarkEnd w:id="32"/>
    </w:p>
    <w:p w14:paraId="4CA57F1A" w14:textId="77777777" w:rsidR="003A09BA" w:rsidRPr="00AE2028" w:rsidRDefault="003A09BA" w:rsidP="003A09BA">
      <w:r w:rsidRPr="00AE2028">
        <w:t xml:space="preserve">A Rectified Adam egy módosított Adam (Adaptive Moment Estimation </w:t>
      </w:r>
      <w:sdt>
        <w:sdtPr>
          <w:id w:val="-1061397914"/>
          <w:citation/>
        </w:sdtPr>
        <w:sdtEndPr/>
        <w:sdtContent>
          <w:r w:rsidRPr="00AE2028">
            <w:fldChar w:fldCharType="begin"/>
          </w:r>
          <w:r w:rsidRPr="00AE2028">
            <w:instrText xml:space="preserve"> CITATION Boc18 \l 1038 </w:instrText>
          </w:r>
          <w:r w:rsidRPr="00AE2028">
            <w:fldChar w:fldCharType="separate"/>
          </w:r>
          <w:r>
            <w:rPr>
              <w:noProof/>
            </w:rPr>
            <w:t>[11]</w:t>
          </w:r>
          <w:r w:rsidRPr="00AE2028">
            <w:fldChar w:fldCharType="end"/>
          </w:r>
        </w:sdtContent>
      </w:sdt>
      <w:r w:rsidRPr="00AE2028">
        <w:t xml:space="preserve">), ami egy iteratív, negatív gradiens alapú optimalizáló algoritmus, ez </w:t>
      </w:r>
      <w:r>
        <w:t xml:space="preserve">egy </w:t>
      </w:r>
      <w:r w:rsidRPr="00AE2028">
        <w:t xml:space="preserve">state-of-the-art optimalizáló eljárás. Azonban mielőtt rátérnék, hogy miért jobb a Rectified Adam, előbb nézzük meg, hogy működik az egyszerű Adam. </w:t>
      </w:r>
    </w:p>
    <w:p w14:paraId="0409D40D" w14:textId="77777777" w:rsidR="003A09BA" w:rsidRDefault="003A09BA" w:rsidP="003A09BA">
      <w:r w:rsidRPr="00AE2028">
        <w:t xml:space="preserve">Az Adam két ismert algoritmus, az RMSProp és az AdaGrad jó tulajdonságait ötvözi. Célja a nevéből is adódóan az adaptív tanulási sebesség, akárcsak az RMSPropnál viszont itt a gradiens négyzetek összegzésén kívül a gradienseket is összegezzük, és kijavítja az AdaGrad nagy hátrányát: az időben végül majdnem nullára csökkenő tanulási sebességet. A függvény paraméterei, az </w:t>
      </w:r>
      <m:oMath>
        <m:r>
          <w:rPr>
            <w:rFonts w:ascii="Cambria Math" w:hAnsi="Cambria Math"/>
          </w:rPr>
          <m:t>α</m:t>
        </m:r>
      </m:oMath>
      <w:r w:rsidRPr="00AE2028">
        <w:t xml:space="preserve">, mely nem más, mint a tanulási ráta vagy lépéshossz (szokták </w:t>
      </w:r>
      <m:oMath>
        <m:r>
          <w:rPr>
            <w:rFonts w:ascii="Cambria Math" w:hAnsi="Cambria Math"/>
          </w:rPr>
          <m:t>η</m:t>
        </m:r>
      </m:oMath>
      <w:r w:rsidRPr="00AE2028">
        <w:t xml:space="preserve">-val vagy </w:t>
      </w:r>
      <m:oMath>
        <m:r>
          <w:rPr>
            <w:rFonts w:ascii="Cambria Math" w:hAnsi="Cambria Math"/>
          </w:rPr>
          <m:t>λ</m:t>
        </m:r>
      </m:oMath>
      <w:r w:rsidRPr="00AE2028">
        <w:t xml:space="preserve">-val is jelölni), a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rsidRPr="00AE2028">
        <w:t xml:space="preserve"> és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rsidRPr="00AE2028">
        <w:t xml:space="preserve">, melyek a gradiensek első (átlag) és második momentumának (középnélküli varianciája) exponenciális felejtési rátája. Ez utóbbiak 1 körüli értékek, míg az α egy nagyon kicsi szám. Ezeken kívül szükség van még az epszilonra (ε), mely a numerikus stabilitást biztosítja, azaz, hogy a nevező értéke sose lehessen nulla. </w:t>
      </w:r>
    </w:p>
    <w:p w14:paraId="0818B4C4" w14:textId="77777777" w:rsidR="003A09BA" w:rsidRPr="00AE2028" w:rsidRDefault="003A09BA" w:rsidP="003A09BA">
      <w:r w:rsidRPr="00AE2028">
        <w:t>Az Adam</w:t>
      </w:r>
      <w:r>
        <w:t xml:space="preserve"> algoritmus megalkotóinak</w:t>
      </w:r>
      <w:r w:rsidRPr="00AE2028">
        <w:t xml:space="preserve"> ajánlásai alapján ezeket a következő módon szokás beállítani: </w:t>
      </w:r>
      <m:oMath>
        <m:r>
          <w:rPr>
            <w:rFonts w:ascii="Cambria Math" w:hAnsi="Cambria Math"/>
          </w:rPr>
          <m:t>α = 0.001</m:t>
        </m:r>
      </m:oMath>
      <w:r w:rsidRPr="00AE2028">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 = 0.9</m:t>
        </m:r>
      </m:oMath>
      <w:r w:rsidRPr="00AE2028">
        <w:t xml:space="preserve">, </w:t>
      </w:r>
      <m:oMath>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 0.999</m:t>
        </m:r>
      </m:oMath>
      <w:r w:rsidRPr="00AE2028">
        <w:t xml:space="preserve"> és </w:t>
      </w:r>
      <m:oMath>
        <m:r>
          <w:rPr>
            <w:rFonts w:ascii="Cambria Math" w:hAnsi="Cambria Math"/>
          </w:rPr>
          <m:t xml:space="preserve">ε = </m:t>
        </m:r>
        <m:sSup>
          <m:sSupPr>
            <m:ctrlPr>
              <w:rPr>
                <w:rFonts w:ascii="Cambria Math" w:hAnsi="Cambria Math"/>
                <w:i/>
              </w:rPr>
            </m:ctrlPr>
          </m:sSupPr>
          <m:e>
            <m:r>
              <w:rPr>
                <w:rFonts w:ascii="Cambria Math" w:hAnsi="Cambria Math"/>
              </w:rPr>
              <m:t>10</m:t>
            </m:r>
          </m:e>
          <m:sup>
            <m:r>
              <w:rPr>
                <w:rFonts w:ascii="Cambria Math" w:hAnsi="Cambria Math"/>
              </w:rPr>
              <m:t>-8</m:t>
            </m:r>
          </m:sup>
        </m:sSup>
      </m:oMath>
      <w:r w:rsidRPr="00AE2028">
        <w:t xml:space="preserve">. Ha megnézzük az Adam PyTorch-os implementációját, </w:t>
      </w:r>
      <w:r>
        <w:t>alapértelmezett</w:t>
      </w:r>
      <w:r w:rsidRPr="00AE2028">
        <w:t xml:space="preserve"> paraméterként ugyanezeket az értékeket fogjuk látni. Ezeket a paramétereket felhasználva tudjuk kiszámolni az első és második momentumot. Természetesen szükségünk van még a gradiens vektorra, melyet megkapunk a költségfüggvény θ szerinti deriváltjából, ahol a θ a háló paraméterei. A </w:t>
      </w:r>
      <w:r w:rsidRPr="00AE2028">
        <w:rPr>
          <w:i/>
          <w:iCs/>
        </w:rPr>
        <w:t>t</w:t>
      </w:r>
      <w:r w:rsidRPr="00AE2028">
        <w:t xml:space="preserve"> alsó index az időlépést, azaz az időbeli iterációt jelöli.</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7768665C" w14:textId="77777777" w:rsidTr="009B5B19">
        <w:trPr>
          <w:trHeight w:val="349"/>
        </w:trPr>
        <w:tc>
          <w:tcPr>
            <w:tcW w:w="1111" w:type="dxa"/>
            <w:vAlign w:val="center"/>
          </w:tcPr>
          <w:p w14:paraId="36DB85F7" w14:textId="77777777" w:rsidR="003A09BA" w:rsidRPr="00AE2028" w:rsidRDefault="003A09BA" w:rsidP="009B5B19">
            <w:pPr>
              <w:ind w:firstLine="0"/>
              <w:jc w:val="center"/>
              <w:rPr>
                <w:noProof/>
              </w:rPr>
            </w:pPr>
          </w:p>
        </w:tc>
        <w:tc>
          <w:tcPr>
            <w:tcW w:w="6246" w:type="dxa"/>
            <w:vAlign w:val="center"/>
          </w:tcPr>
          <w:p w14:paraId="1EAF2881" w14:textId="77777777" w:rsidR="003A09BA" w:rsidRPr="00AE2028" w:rsidRDefault="00594BBB" w:rsidP="009B5B19">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oMath>
            </m:oMathPara>
          </w:p>
        </w:tc>
        <w:tc>
          <w:tcPr>
            <w:tcW w:w="1443" w:type="dxa"/>
            <w:vAlign w:val="center"/>
          </w:tcPr>
          <w:p w14:paraId="40B19330" w14:textId="77777777" w:rsidR="003A09BA" w:rsidRPr="00AE2028" w:rsidRDefault="003A09BA" w:rsidP="009B5B19">
            <w:pPr>
              <w:ind w:firstLine="0"/>
              <w:jc w:val="center"/>
            </w:pPr>
            <w:r w:rsidRPr="00AE2028">
              <w:t>(</w:t>
            </w:r>
            <w:r>
              <w:t>2.37</w:t>
            </w:r>
            <w:r w:rsidRPr="00AE2028">
              <w:t>)</w:t>
            </w:r>
          </w:p>
        </w:tc>
      </w:tr>
      <w:tr w:rsidR="003A09BA" w:rsidRPr="00AE2028" w14:paraId="0757B1C2" w14:textId="77777777" w:rsidTr="009B5B19">
        <w:trPr>
          <w:trHeight w:val="349"/>
        </w:trPr>
        <w:tc>
          <w:tcPr>
            <w:tcW w:w="1111" w:type="dxa"/>
            <w:vAlign w:val="center"/>
          </w:tcPr>
          <w:p w14:paraId="7B2BD406" w14:textId="77777777" w:rsidR="003A09BA" w:rsidRPr="00AE2028" w:rsidRDefault="003A09BA" w:rsidP="009B5B19">
            <w:pPr>
              <w:ind w:firstLine="0"/>
              <w:jc w:val="center"/>
              <w:rPr>
                <w:noProof/>
              </w:rPr>
            </w:pPr>
          </w:p>
        </w:tc>
        <w:tc>
          <w:tcPr>
            <w:tcW w:w="6246" w:type="dxa"/>
            <w:vAlign w:val="center"/>
          </w:tcPr>
          <w:p w14:paraId="5B71ED14" w14:textId="77777777" w:rsidR="003A09BA" w:rsidRPr="00AE2028" w:rsidRDefault="00594BBB" w:rsidP="009B5B19">
            <w:pPr>
              <w:jc w:val="center"/>
              <w:rPr>
                <w:noProof/>
              </w:rPr>
            </w:pPr>
            <m:oMathPara>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t-1</m:t>
                    </m:r>
                  </m:sub>
                </m:sSub>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oMath>
            </m:oMathPara>
          </w:p>
        </w:tc>
        <w:tc>
          <w:tcPr>
            <w:tcW w:w="1443" w:type="dxa"/>
            <w:vAlign w:val="center"/>
          </w:tcPr>
          <w:p w14:paraId="3CA0FEB1" w14:textId="77777777" w:rsidR="003A09BA" w:rsidRPr="00AE2028" w:rsidRDefault="003A09BA" w:rsidP="009B5B19">
            <w:pPr>
              <w:ind w:firstLine="0"/>
              <w:jc w:val="center"/>
              <w:rPr>
                <w:noProof/>
              </w:rPr>
            </w:pPr>
            <w:r w:rsidRPr="00AE2028">
              <w:t>(</w:t>
            </w:r>
            <w:r>
              <w:t>2.38</w:t>
            </w:r>
            <w:r w:rsidRPr="00AE2028">
              <w:t>)</w:t>
            </w:r>
          </w:p>
        </w:tc>
      </w:tr>
      <w:tr w:rsidR="003A09BA" w:rsidRPr="00AE2028" w14:paraId="1C9DD449" w14:textId="77777777" w:rsidTr="009B5B19">
        <w:trPr>
          <w:trHeight w:val="349"/>
        </w:trPr>
        <w:tc>
          <w:tcPr>
            <w:tcW w:w="1111" w:type="dxa"/>
            <w:vAlign w:val="center"/>
          </w:tcPr>
          <w:p w14:paraId="4A4B10B4" w14:textId="77777777" w:rsidR="003A09BA" w:rsidRPr="00AE2028" w:rsidRDefault="003A09BA" w:rsidP="009B5B19">
            <w:pPr>
              <w:ind w:firstLine="0"/>
              <w:jc w:val="center"/>
              <w:rPr>
                <w:noProof/>
              </w:rPr>
            </w:pPr>
          </w:p>
        </w:tc>
        <w:tc>
          <w:tcPr>
            <w:tcW w:w="6246" w:type="dxa"/>
            <w:vAlign w:val="center"/>
          </w:tcPr>
          <w:p w14:paraId="3CCCB031" w14:textId="77777777" w:rsidR="003A09BA" w:rsidRPr="00AE2028" w:rsidRDefault="00594BBB" w:rsidP="009B5B19">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t-1</m:t>
                    </m:r>
                  </m:sub>
                </m:sSub>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sSub>
                  <m:sSubPr>
                    <m:ctrlPr>
                      <w:rPr>
                        <w:rFonts w:ascii="Cambria Math" w:hAnsi="Cambria Math"/>
                        <w:i/>
                      </w:rPr>
                    </m:ctrlPr>
                  </m:sSubPr>
                  <m:e>
                    <m:r>
                      <w:rPr>
                        <w:rFonts w:ascii="Cambria Math" w:hAnsi="Cambria Math"/>
                      </w:rPr>
                      <m:t>⨀g</m:t>
                    </m:r>
                  </m:e>
                  <m:sub>
                    <m:r>
                      <w:rPr>
                        <w:rFonts w:ascii="Cambria Math" w:hAnsi="Cambria Math"/>
                      </w:rPr>
                      <m:t>t</m:t>
                    </m:r>
                  </m:sub>
                </m:sSub>
              </m:oMath>
            </m:oMathPara>
          </w:p>
        </w:tc>
        <w:tc>
          <w:tcPr>
            <w:tcW w:w="1443" w:type="dxa"/>
            <w:vAlign w:val="center"/>
          </w:tcPr>
          <w:p w14:paraId="139029BC" w14:textId="77777777" w:rsidR="003A09BA" w:rsidRPr="00AE2028" w:rsidRDefault="003A09BA" w:rsidP="009B5B19">
            <w:pPr>
              <w:ind w:firstLine="0"/>
              <w:jc w:val="center"/>
            </w:pPr>
            <w:r w:rsidRPr="00AE2028">
              <w:t>(</w:t>
            </w:r>
            <w:r>
              <w:t>2.39</w:t>
            </w:r>
            <w:r w:rsidRPr="00AE2028">
              <w:t>)</w:t>
            </w:r>
          </w:p>
        </w:tc>
      </w:tr>
    </w:tbl>
    <w:p w14:paraId="6DE5B6D4" w14:textId="77777777" w:rsidR="003A09BA" w:rsidRPr="00AE2028" w:rsidRDefault="003A09BA" w:rsidP="003A09BA">
      <w:pPr>
        <w:ind w:firstLine="0"/>
      </w:pPr>
    </w:p>
    <w:p w14:paraId="20A3D9B4" w14:textId="77777777" w:rsidR="003A09BA" w:rsidRPr="00AE2028" w:rsidRDefault="003A09BA" w:rsidP="003A09BA">
      <w:r w:rsidRPr="00AE2028">
        <w:t>Egy további korrekciót kell még alkalmazni, ha netán a gradiensek átlaga és a gradiens négyzetek átlaga kezdetben nagyon kis értékűek lennének, akkor van rá esély, hogy beragadnak ilyen kis értéken. Ezért korrigálunk a bétákkal („bias-corrected” mozgó átlag és mozgó második momentum), így a kezdeti értékek (</w:t>
      </w:r>
      <w:r w:rsidRPr="00AE2028">
        <w:rPr>
          <w:i/>
          <w:iCs/>
        </w:rPr>
        <w:t xml:space="preserve">t </w:t>
      </w:r>
      <w:r w:rsidRPr="00AE2028">
        <w:t xml:space="preserve">= 0) a gradiensek </w:t>
      </w:r>
      <w:r w:rsidRPr="00AE2028">
        <w:lastRenderedPageBreak/>
        <w:t>és gradiens négyzetek lesznek (Hadamard/elemenkénti szorzatuk), így az egyenletek a következőképpen alakulnak:</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2FC17F8E" w14:textId="77777777" w:rsidTr="009B5B19">
        <w:trPr>
          <w:trHeight w:val="349"/>
        </w:trPr>
        <w:tc>
          <w:tcPr>
            <w:tcW w:w="1111" w:type="dxa"/>
            <w:vAlign w:val="center"/>
          </w:tcPr>
          <w:p w14:paraId="48E39D71" w14:textId="77777777" w:rsidR="003A09BA" w:rsidRPr="00AE2028" w:rsidRDefault="003A09BA" w:rsidP="009B5B19">
            <w:pPr>
              <w:ind w:firstLine="0"/>
              <w:jc w:val="center"/>
              <w:rPr>
                <w:noProof/>
              </w:rPr>
            </w:pPr>
          </w:p>
        </w:tc>
        <w:tc>
          <w:tcPr>
            <w:tcW w:w="6246" w:type="dxa"/>
            <w:vAlign w:val="center"/>
          </w:tcPr>
          <w:p w14:paraId="5F1BC3BA" w14:textId="77777777" w:rsidR="003A09BA" w:rsidRPr="00AE2028" w:rsidRDefault="00594BBB" w:rsidP="009B5B19">
            <w:pPr>
              <w:jc w:val="center"/>
              <w:rPr>
                <w:noProof/>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t</m:t>
                        </m:r>
                      </m:sup>
                    </m:sSubSup>
                  </m:den>
                </m:f>
              </m:oMath>
            </m:oMathPara>
          </w:p>
        </w:tc>
        <w:tc>
          <w:tcPr>
            <w:tcW w:w="1443" w:type="dxa"/>
            <w:vAlign w:val="center"/>
          </w:tcPr>
          <w:p w14:paraId="4730A1F1" w14:textId="77777777" w:rsidR="003A09BA" w:rsidRPr="00AE2028" w:rsidRDefault="003A09BA" w:rsidP="009B5B19">
            <w:pPr>
              <w:ind w:firstLine="0"/>
              <w:jc w:val="center"/>
              <w:rPr>
                <w:noProof/>
              </w:rPr>
            </w:pPr>
            <w:r w:rsidRPr="00AE2028">
              <w:t>(</w:t>
            </w:r>
            <w:r>
              <w:t>2.40</w:t>
            </w:r>
            <w:r w:rsidRPr="00AE2028">
              <w:t>)</w:t>
            </w:r>
          </w:p>
        </w:tc>
      </w:tr>
      <w:tr w:rsidR="003A09BA" w:rsidRPr="00AE2028" w14:paraId="6D35EA51" w14:textId="77777777" w:rsidTr="009B5B19">
        <w:trPr>
          <w:trHeight w:val="289"/>
        </w:trPr>
        <w:tc>
          <w:tcPr>
            <w:tcW w:w="1111" w:type="dxa"/>
            <w:vAlign w:val="center"/>
          </w:tcPr>
          <w:p w14:paraId="2D473EBB" w14:textId="77777777" w:rsidR="003A09BA" w:rsidRPr="00AE2028" w:rsidRDefault="003A09BA" w:rsidP="009B5B19">
            <w:pPr>
              <w:ind w:firstLine="0"/>
              <w:jc w:val="center"/>
              <w:rPr>
                <w:noProof/>
              </w:rPr>
            </w:pPr>
          </w:p>
        </w:tc>
        <w:tc>
          <w:tcPr>
            <w:tcW w:w="6246" w:type="dxa"/>
            <w:vAlign w:val="center"/>
          </w:tcPr>
          <w:p w14:paraId="213E651A" w14:textId="77777777" w:rsidR="003A09BA" w:rsidRPr="00AE2028" w:rsidRDefault="00594BBB" w:rsidP="009B5B19">
            <w:pPr>
              <w:jc w:val="cente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m:t>
                        </m:r>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t</m:t>
                        </m:r>
                      </m:sup>
                    </m:sSubSup>
                  </m:den>
                </m:f>
              </m:oMath>
            </m:oMathPara>
          </w:p>
        </w:tc>
        <w:tc>
          <w:tcPr>
            <w:tcW w:w="1443" w:type="dxa"/>
            <w:vAlign w:val="center"/>
          </w:tcPr>
          <w:p w14:paraId="71B94FC3" w14:textId="77777777" w:rsidR="003A09BA" w:rsidRPr="00AE2028" w:rsidRDefault="003A09BA" w:rsidP="009B5B19">
            <w:pPr>
              <w:ind w:firstLine="0"/>
              <w:jc w:val="center"/>
            </w:pPr>
            <w:r w:rsidRPr="00AE2028">
              <w:t>(</w:t>
            </w:r>
            <w:r>
              <w:t>2.41</w:t>
            </w:r>
            <w:r w:rsidRPr="00AE2028">
              <w:t>)</w:t>
            </w:r>
          </w:p>
        </w:tc>
      </w:tr>
      <w:tr w:rsidR="003A09BA" w:rsidRPr="00AE2028" w14:paraId="60058115" w14:textId="77777777" w:rsidTr="009B5B19">
        <w:trPr>
          <w:trHeight w:val="289"/>
        </w:trPr>
        <w:tc>
          <w:tcPr>
            <w:tcW w:w="1111" w:type="dxa"/>
            <w:vAlign w:val="center"/>
          </w:tcPr>
          <w:p w14:paraId="486B16A4" w14:textId="77777777" w:rsidR="003A09BA" w:rsidRPr="00AE2028" w:rsidRDefault="003A09BA" w:rsidP="009B5B19">
            <w:pPr>
              <w:ind w:firstLine="0"/>
              <w:jc w:val="center"/>
              <w:rPr>
                <w:noProof/>
              </w:rPr>
            </w:pPr>
          </w:p>
        </w:tc>
        <w:tc>
          <w:tcPr>
            <w:tcW w:w="6246" w:type="dxa"/>
            <w:vAlign w:val="center"/>
          </w:tcPr>
          <w:p w14:paraId="4F507D1A" w14:textId="77777777" w:rsidR="003A09BA" w:rsidRPr="00AE2028" w:rsidRDefault="00594BBB" w:rsidP="009B5B19">
            <w:pPr>
              <w:jc w:val="center"/>
            </w:pPr>
            <m:oMathPara>
              <m:oMath>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α</m:t>
                    </m:r>
                  </m:num>
                  <m:den>
                    <m:rad>
                      <m:radPr>
                        <m:degHide m:val="1"/>
                        <m:ctrlPr>
                          <w:rPr>
                            <w:rFonts w:ascii="Cambria Math" w:hAnsi="Cambria Math"/>
                            <w:i/>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e>
                    </m:rad>
                    <m:r>
                      <w:rPr>
                        <w:rFonts w:ascii="Cambria Math" w:hAnsi="Cambria Math"/>
                      </w:rPr>
                      <m:t>+ϵ</m:t>
                    </m:r>
                  </m:den>
                </m:f>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m:oMathPara>
          </w:p>
        </w:tc>
        <w:tc>
          <w:tcPr>
            <w:tcW w:w="1443" w:type="dxa"/>
            <w:vAlign w:val="center"/>
          </w:tcPr>
          <w:p w14:paraId="5DDC1B05" w14:textId="77777777" w:rsidR="003A09BA" w:rsidRPr="00AE2028" w:rsidRDefault="003A09BA" w:rsidP="009B5B19">
            <w:pPr>
              <w:ind w:firstLine="0"/>
              <w:jc w:val="center"/>
            </w:pPr>
            <w:r w:rsidRPr="00AE2028">
              <w:t>(</w:t>
            </w:r>
            <w:r>
              <w:t>2.42</w:t>
            </w:r>
            <w:r w:rsidRPr="00AE2028">
              <w:t>)</w:t>
            </w:r>
          </w:p>
        </w:tc>
      </w:tr>
    </w:tbl>
    <w:p w14:paraId="4E35DC8B" w14:textId="77777777" w:rsidR="003A09BA" w:rsidRPr="00AE2028" w:rsidRDefault="003A09BA" w:rsidP="003A09BA">
      <w:pPr>
        <w:ind w:firstLine="0"/>
      </w:pPr>
    </w:p>
    <w:p w14:paraId="035A9924" w14:textId="77777777" w:rsidR="003A09BA" w:rsidRPr="00AE2028" w:rsidRDefault="003A09BA" w:rsidP="003A09BA">
      <w:r w:rsidRPr="00AE2028">
        <w:t xml:space="preserve">A probléma az Adammal, hogy kezdetben nagy a lépésköz varianciája, melyet jó lenne csökkenteni a gyorsabb konvergencia érdekében. Erre az egyik módszer a </w:t>
      </w:r>
      <w:r w:rsidRPr="00AE2028">
        <w:rPr>
          <w:i/>
          <w:iCs/>
        </w:rPr>
        <w:t>warmup</w:t>
      </w:r>
      <w:r>
        <w:t xml:space="preserve">, </w:t>
      </w:r>
      <w:r w:rsidRPr="00AE2028">
        <w:t>azaz, hogy a tanulási ráta nem egy konstans, vagy egy csökkenő érték (</w:t>
      </w:r>
      <w:r w:rsidRPr="00AE2028">
        <w:rPr>
          <w:i/>
          <w:iCs/>
        </w:rPr>
        <w:t>learning rate decay</w:t>
      </w:r>
      <w:r w:rsidRPr="00AE2028">
        <w:t xml:space="preserve">), hanem egy bizonyos T ideig kezdetben egy nagyon kicsi értékről növeljük az alfát, ezzel csökkentve a </w:t>
      </w:r>
      <w:r w:rsidRPr="001D1667">
        <w:t>varianciát</w:t>
      </w:r>
      <w:r>
        <w:t>,</w:t>
      </w:r>
      <w:r w:rsidRPr="001D1667">
        <w:t xml:space="preserve"> és ezzel stabilabb tanulást eredményezve. A </w:t>
      </w:r>
      <w:r w:rsidRPr="001D1667">
        <w:rPr>
          <w:i/>
          <w:iCs/>
        </w:rPr>
        <w:t>rectified</w:t>
      </w:r>
      <w:r w:rsidRPr="001D1667">
        <w:t xml:space="preserve"> megoldás ezzel szemben úgy oldja meg ezt a problémát, hogy először kiszámoljuk az egyszerű mozgó átlag közelítésének (SMA) a maximum hosszát, melyet </w:t>
      </w:r>
      <m:oMath>
        <m:sSub>
          <m:sSubPr>
            <m:ctrlPr>
              <w:rPr>
                <w:rFonts w:ascii="Cambria Math" w:hAnsi="Cambria Math"/>
                <w:i/>
              </w:rPr>
            </m:ctrlPr>
          </m:sSubPr>
          <m:e>
            <m:r>
              <w:rPr>
                <w:rFonts w:ascii="Cambria Math" w:hAnsi="Cambria Math"/>
              </w:rPr>
              <m:t>ρ</m:t>
            </m:r>
          </m:e>
          <m:sub>
            <m:r>
              <w:rPr>
                <w:rFonts w:ascii="Cambria Math" w:hAnsi="Cambria Math"/>
              </w:rPr>
              <m:t>∞</m:t>
            </m:r>
          </m:sub>
        </m:sSub>
      </m:oMath>
      <w:r w:rsidRPr="001D1667">
        <w:t xml:space="preserve"> -val jelölünk. Majd ezt felhasználva minden iterációban kiszámoljuk az közelített SMA hosszát (</w:t>
      </w: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m:t>
        </m:r>
      </m:oMath>
      <w:r w:rsidRPr="001D1667">
        <w:t xml:space="preserve"> </w:t>
      </w:r>
      <w:r w:rsidRPr="00AE2028">
        <w:t xml:space="preserve">és ha ez átlép egy általunk megválasztott küszöböt, akkor változtatunk a tanulási rátán, pontosabban beszorzunk egy ún. </w:t>
      </w:r>
      <w:r w:rsidRPr="00AE2028">
        <w:rPr>
          <w:i/>
          <w:iCs/>
        </w:rPr>
        <w:t>variance</w:t>
      </w:r>
      <w:r w:rsidRPr="00AE2028">
        <w:t xml:space="preserve"> </w:t>
      </w:r>
      <w:r w:rsidRPr="00AE2028">
        <w:rPr>
          <w:i/>
          <w:iCs/>
        </w:rPr>
        <w:t>rectification</w:t>
      </w:r>
      <w:r w:rsidRPr="00AE2028">
        <w:t xml:space="preserve"> (</w:t>
      </w:r>
      <w:r>
        <w:t>2.46</w:t>
      </w:r>
      <w:r w:rsidRPr="00AE2028">
        <w:t xml:space="preserve"> egyenlet) taggal. Egyéb esetben csak alfa konstans együtthatóval súlyozzuk az első momentumot (</w:t>
      </w:r>
      <w:r>
        <w:t>2.47</w:t>
      </w:r>
      <w:r w:rsidRPr="00AE2028">
        <w:t xml:space="preserve"> egyenlet).</w:t>
      </w:r>
    </w:p>
    <w:tbl>
      <w:tblPr>
        <w:tblStyle w:val="TableGrid"/>
        <w:tblpPr w:leftFromText="141" w:rightFromText="141" w:vertAnchor="text" w:horzAnchor="page" w:tblpX="2008" w:tblpY="345"/>
        <w:tblW w:w="89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6374"/>
        <w:gridCol w:w="1473"/>
      </w:tblGrid>
      <w:tr w:rsidR="003A09BA" w:rsidRPr="00AE2028" w14:paraId="6D177301" w14:textId="77777777" w:rsidTr="009B5B19">
        <w:trPr>
          <w:trHeight w:val="695"/>
        </w:trPr>
        <w:tc>
          <w:tcPr>
            <w:tcW w:w="1134" w:type="dxa"/>
            <w:vAlign w:val="center"/>
          </w:tcPr>
          <w:p w14:paraId="45B1A8FC" w14:textId="77777777" w:rsidR="003A09BA" w:rsidRPr="00AE2028" w:rsidRDefault="003A09BA" w:rsidP="009B5B19">
            <w:pPr>
              <w:ind w:firstLine="0"/>
              <w:jc w:val="center"/>
              <w:rPr>
                <w:noProof/>
              </w:rPr>
            </w:pPr>
          </w:p>
        </w:tc>
        <w:tc>
          <w:tcPr>
            <w:tcW w:w="6374" w:type="dxa"/>
            <w:vAlign w:val="center"/>
          </w:tcPr>
          <w:p w14:paraId="4BAC9A25" w14:textId="77777777" w:rsidR="003A09BA" w:rsidRPr="00AE2028" w:rsidRDefault="00594BBB" w:rsidP="009B5B19">
            <w:pPr>
              <w:jc w:val="center"/>
              <w:rPr>
                <w:noProof/>
              </w:rPr>
            </w:pPr>
            <m:oMathPara>
              <m:oMath>
                <m:sSub>
                  <m:sSubPr>
                    <m:ctrlPr>
                      <w:rPr>
                        <w:rFonts w:ascii="Cambria Math" w:hAnsi="Cambria Math"/>
                        <w:i/>
                      </w:rPr>
                    </m:ctrlPr>
                  </m:sSubPr>
                  <m:e>
                    <m:r>
                      <w:rPr>
                        <w:rFonts w:ascii="Cambria Math" w:hAnsi="Cambria Math"/>
                      </w:rPr>
                      <m:t>ρ</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den>
                </m:f>
                <m:r>
                  <w:rPr>
                    <w:rFonts w:ascii="Cambria Math" w:hAnsi="Cambria Math"/>
                  </w:rPr>
                  <m:t>-1</m:t>
                </m:r>
              </m:oMath>
            </m:oMathPara>
          </w:p>
        </w:tc>
        <w:tc>
          <w:tcPr>
            <w:tcW w:w="1473" w:type="dxa"/>
            <w:vAlign w:val="center"/>
          </w:tcPr>
          <w:p w14:paraId="37A26C09" w14:textId="77777777" w:rsidR="003A09BA" w:rsidRPr="00AE2028" w:rsidRDefault="003A09BA" w:rsidP="009B5B19">
            <w:pPr>
              <w:ind w:firstLine="0"/>
              <w:jc w:val="center"/>
              <w:rPr>
                <w:noProof/>
              </w:rPr>
            </w:pPr>
            <w:r w:rsidRPr="00AE2028">
              <w:t>(</w:t>
            </w:r>
            <w:r>
              <w:t>2.43</w:t>
            </w:r>
            <w:r w:rsidRPr="00AE2028">
              <w:t>)</w:t>
            </w:r>
          </w:p>
        </w:tc>
      </w:tr>
      <w:tr w:rsidR="003A09BA" w:rsidRPr="00AE2028" w14:paraId="64E2DB86" w14:textId="77777777" w:rsidTr="009B5B19">
        <w:trPr>
          <w:trHeight w:val="695"/>
        </w:trPr>
        <w:tc>
          <w:tcPr>
            <w:tcW w:w="1134" w:type="dxa"/>
            <w:vAlign w:val="center"/>
          </w:tcPr>
          <w:p w14:paraId="37A3D01F" w14:textId="77777777" w:rsidR="003A09BA" w:rsidRPr="00AE2028" w:rsidRDefault="003A09BA" w:rsidP="009B5B19">
            <w:pPr>
              <w:ind w:firstLine="0"/>
              <w:jc w:val="center"/>
              <w:rPr>
                <w:noProof/>
              </w:rPr>
            </w:pPr>
          </w:p>
        </w:tc>
        <w:tc>
          <w:tcPr>
            <w:tcW w:w="6374" w:type="dxa"/>
            <w:vAlign w:val="center"/>
          </w:tcPr>
          <w:p w14:paraId="2273F853" w14:textId="77777777" w:rsidR="003A09BA" w:rsidRPr="00AE2028" w:rsidRDefault="00594BBB" w:rsidP="009B5B19">
            <w:pPr>
              <w:jc w:val="center"/>
            </w:pPr>
            <m:oMathPara>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2t</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t</m:t>
                        </m:r>
                      </m:sup>
                    </m:sSubSup>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t</m:t>
                        </m:r>
                      </m:sup>
                    </m:sSubSup>
                  </m:den>
                </m:f>
              </m:oMath>
            </m:oMathPara>
          </w:p>
        </w:tc>
        <w:tc>
          <w:tcPr>
            <w:tcW w:w="1473" w:type="dxa"/>
            <w:vAlign w:val="center"/>
          </w:tcPr>
          <w:p w14:paraId="560A516E" w14:textId="77777777" w:rsidR="003A09BA" w:rsidRPr="00AE2028" w:rsidRDefault="003A09BA" w:rsidP="009B5B19">
            <w:pPr>
              <w:ind w:firstLine="0"/>
              <w:jc w:val="center"/>
            </w:pPr>
            <w:r w:rsidRPr="00AE2028">
              <w:t>(</w:t>
            </w:r>
            <w:r>
              <w:t>2.44</w:t>
            </w:r>
            <w:r w:rsidRPr="00AE2028">
              <w:t>)</w:t>
            </w:r>
          </w:p>
        </w:tc>
      </w:tr>
      <w:tr w:rsidR="003A09BA" w:rsidRPr="00AE2028" w14:paraId="3D4E52C7" w14:textId="77777777" w:rsidTr="009B5B19">
        <w:trPr>
          <w:trHeight w:val="695"/>
        </w:trPr>
        <w:tc>
          <w:tcPr>
            <w:tcW w:w="1134" w:type="dxa"/>
            <w:vAlign w:val="center"/>
          </w:tcPr>
          <w:p w14:paraId="6E0C9977" w14:textId="77777777" w:rsidR="003A09BA" w:rsidRPr="00AE2028" w:rsidRDefault="003A09BA" w:rsidP="009B5B19">
            <w:pPr>
              <w:ind w:firstLine="0"/>
              <w:jc w:val="center"/>
              <w:rPr>
                <w:noProof/>
              </w:rPr>
            </w:pPr>
          </w:p>
        </w:tc>
        <w:tc>
          <w:tcPr>
            <w:tcW w:w="6374" w:type="dxa"/>
            <w:vAlign w:val="center"/>
          </w:tcPr>
          <w:p w14:paraId="746858BF" w14:textId="77777777" w:rsidR="003A09BA" w:rsidRPr="00AE2028" w:rsidRDefault="00594BBB" w:rsidP="009B5B19">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e>
                    </m:rad>
                  </m:den>
                </m:f>
              </m:oMath>
            </m:oMathPara>
          </w:p>
        </w:tc>
        <w:tc>
          <w:tcPr>
            <w:tcW w:w="1473" w:type="dxa"/>
            <w:vAlign w:val="center"/>
          </w:tcPr>
          <w:p w14:paraId="62219497" w14:textId="77777777" w:rsidR="003A09BA" w:rsidRPr="00AE2028" w:rsidRDefault="003A09BA" w:rsidP="009B5B19">
            <w:pPr>
              <w:ind w:firstLine="0"/>
              <w:jc w:val="center"/>
            </w:pPr>
            <w:r w:rsidRPr="00AE2028">
              <w:t>(</w:t>
            </w:r>
            <w:r>
              <w:t>2.45</w:t>
            </w:r>
            <w:r w:rsidRPr="00AE2028">
              <w:t>)</w:t>
            </w:r>
          </w:p>
        </w:tc>
      </w:tr>
      <w:tr w:rsidR="003A09BA" w:rsidRPr="00AE2028" w14:paraId="78109E72" w14:textId="77777777" w:rsidTr="009B5B19">
        <w:trPr>
          <w:trHeight w:val="695"/>
        </w:trPr>
        <w:tc>
          <w:tcPr>
            <w:tcW w:w="1134" w:type="dxa"/>
            <w:vAlign w:val="center"/>
          </w:tcPr>
          <w:p w14:paraId="00CA61AE" w14:textId="77777777" w:rsidR="003A09BA" w:rsidRPr="00AE2028" w:rsidRDefault="003A09BA" w:rsidP="009B5B19">
            <w:pPr>
              <w:ind w:firstLine="0"/>
              <w:jc w:val="center"/>
              <w:rPr>
                <w:noProof/>
              </w:rPr>
            </w:pPr>
          </w:p>
        </w:tc>
        <w:tc>
          <w:tcPr>
            <w:tcW w:w="6374" w:type="dxa"/>
            <w:vAlign w:val="center"/>
          </w:tcPr>
          <w:p w14:paraId="6F120B54" w14:textId="77777777" w:rsidR="003A09BA" w:rsidRPr="00AE2028" w:rsidRDefault="00594BBB" w:rsidP="009B5B19">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-4)</m:t>
                        </m:r>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-2)ρ</m:t>
                            </m:r>
                          </m:e>
                          <m:sub>
                            <m:r>
                              <w:rPr>
                                <w:rFonts w:ascii="Cambria Math" w:hAnsi="Cambria Math"/>
                              </w:rPr>
                              <m:t>∞</m:t>
                            </m:r>
                          </m:sub>
                        </m:sSub>
                      </m:num>
                      <m:den>
                        <m:sSub>
                          <m:sSubPr>
                            <m:ctrlPr>
                              <w:rPr>
                                <w:rFonts w:ascii="Cambria Math" w:hAnsi="Cambria Math"/>
                                <w:i/>
                              </w:rPr>
                            </m:ctrlPr>
                          </m:sSubPr>
                          <m:e>
                            <m:r>
                              <w:rPr>
                                <w:rFonts w:ascii="Cambria Math" w:hAnsi="Cambria Math"/>
                              </w:rPr>
                              <m:t>(ρ</m:t>
                            </m:r>
                          </m:e>
                          <m:sub>
                            <m:r>
                              <w:rPr>
                                <w:rFonts w:ascii="Cambria Math" w:hAnsi="Cambria Math"/>
                              </w:rPr>
                              <m:t>∞</m:t>
                            </m:r>
                          </m:sub>
                        </m:sSub>
                        <m:r>
                          <w:rPr>
                            <w:rFonts w:ascii="Cambria Math" w:hAnsi="Cambria Math"/>
                          </w:rPr>
                          <m:t>-4)</m:t>
                        </m:r>
                        <m:sSub>
                          <m:sSubPr>
                            <m:ctrlPr>
                              <w:rPr>
                                <w:rFonts w:ascii="Cambria Math" w:hAnsi="Cambria Math"/>
                                <w:i/>
                              </w:rPr>
                            </m:ctrlPr>
                          </m:sSubPr>
                          <m:e>
                            <m:r>
                              <w:rPr>
                                <w:rFonts w:ascii="Cambria Math" w:hAnsi="Cambria Math"/>
                              </w:rPr>
                              <m:t>(ρ</m:t>
                            </m:r>
                          </m:e>
                          <m:sub>
                            <m:r>
                              <w:rPr>
                                <w:rFonts w:ascii="Cambria Math" w:hAnsi="Cambria Math"/>
                              </w:rPr>
                              <m:t>∞</m:t>
                            </m:r>
                          </m:sub>
                        </m:sSub>
                        <m:r>
                          <w:rPr>
                            <w:rFonts w:ascii="Cambria Math" w:hAnsi="Cambria Math"/>
                          </w:rPr>
                          <m:t>-2)</m:t>
                        </m:r>
                        <m:sSub>
                          <m:sSubPr>
                            <m:ctrlPr>
                              <w:rPr>
                                <w:rFonts w:ascii="Cambria Math" w:hAnsi="Cambria Math"/>
                                <w:i/>
                              </w:rPr>
                            </m:ctrlPr>
                          </m:sSubPr>
                          <m:e>
                            <m:r>
                              <w:rPr>
                                <w:rFonts w:ascii="Cambria Math" w:hAnsi="Cambria Math"/>
                              </w:rPr>
                              <m:t>ρ</m:t>
                            </m:r>
                          </m:e>
                          <m:sub>
                            <m:r>
                              <w:rPr>
                                <w:rFonts w:ascii="Cambria Math" w:hAnsi="Cambria Math"/>
                              </w:rPr>
                              <m:t>t</m:t>
                            </m:r>
                          </m:sub>
                        </m:sSub>
                      </m:den>
                    </m:f>
                  </m:e>
                </m:rad>
              </m:oMath>
            </m:oMathPara>
          </w:p>
        </w:tc>
        <w:tc>
          <w:tcPr>
            <w:tcW w:w="1473" w:type="dxa"/>
            <w:vAlign w:val="center"/>
          </w:tcPr>
          <w:p w14:paraId="22497B6C" w14:textId="77777777" w:rsidR="003A09BA" w:rsidRPr="00AE2028" w:rsidRDefault="003A09BA" w:rsidP="009B5B19">
            <w:pPr>
              <w:ind w:firstLine="0"/>
              <w:jc w:val="center"/>
            </w:pPr>
            <w:r w:rsidRPr="00AE2028">
              <w:t>(</w:t>
            </w:r>
            <w:r>
              <w:t>2.46</w:t>
            </w:r>
            <w:r w:rsidRPr="00AE2028">
              <w:t>)</w:t>
            </w:r>
          </w:p>
        </w:tc>
      </w:tr>
      <w:tr w:rsidR="003A09BA" w:rsidRPr="00AE2028" w14:paraId="590A8303" w14:textId="77777777" w:rsidTr="009B5B19">
        <w:trPr>
          <w:trHeight w:val="695"/>
        </w:trPr>
        <w:tc>
          <w:tcPr>
            <w:tcW w:w="1134" w:type="dxa"/>
            <w:vAlign w:val="center"/>
          </w:tcPr>
          <w:p w14:paraId="309B6ECE" w14:textId="77777777" w:rsidR="003A09BA" w:rsidRPr="00AE2028" w:rsidRDefault="003A09BA" w:rsidP="009B5B19">
            <w:pPr>
              <w:ind w:firstLine="0"/>
              <w:jc w:val="center"/>
              <w:rPr>
                <w:noProof/>
              </w:rPr>
            </w:pPr>
          </w:p>
        </w:tc>
        <w:tc>
          <w:tcPr>
            <w:tcW w:w="6374" w:type="dxa"/>
            <w:vAlign w:val="center"/>
          </w:tcPr>
          <w:p w14:paraId="55F6A42F" w14:textId="77777777" w:rsidR="003A09BA" w:rsidRPr="00AE2028" w:rsidRDefault="00594BBB" w:rsidP="009B5B19">
            <w:pPr>
              <w:jc w:val="center"/>
            </w:pPr>
            <m:oMathPara>
              <m:oMath>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r</m:t>
                            </m:r>
                          </m:e>
                          <m:sub>
                            <m:r>
                              <w:rPr>
                                <w:rFonts w:ascii="Cambria Math" w:hAnsi="Cambria Math"/>
                              </w:rPr>
                              <m:t>t</m:t>
                            </m:r>
                          </m:sub>
                        </m:sSub>
                        <m:sSub>
                          <m:sSubPr>
                            <m:ctrlPr>
                              <w:rPr>
                                <w:rFonts w:ascii="Cambria Math" w:hAnsi="Cambria Math"/>
                                <w:i/>
                              </w:rPr>
                            </m:ctrlPr>
                          </m:sSubPr>
                          <m:e>
                            <m:r>
                              <w:rPr>
                                <w:rFonts w:ascii="Cambria Math" w:hAnsi="Cambria Math"/>
                              </w:rPr>
                              <m:t>l</m:t>
                            </m:r>
                          </m:e>
                          <m:sub>
                            <m:r>
                              <w:rPr>
                                <w:rFonts w:ascii="Cambria Math" w:hAnsi="Cambria Math"/>
                              </w:rPr>
                              <m:t>t</m:t>
                            </m:r>
                          </m:sub>
                        </m:sSub>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  &amp;</m:t>
                        </m:r>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&gt;δ</m:t>
                        </m:r>
                      </m:e>
                      <m:e>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-α</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  &amp;</m:t>
                        </m:r>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≤δ</m:t>
                        </m:r>
                      </m:e>
                    </m:eqArr>
                  </m:e>
                </m:d>
              </m:oMath>
            </m:oMathPara>
          </w:p>
        </w:tc>
        <w:tc>
          <w:tcPr>
            <w:tcW w:w="1473" w:type="dxa"/>
            <w:vAlign w:val="center"/>
          </w:tcPr>
          <w:p w14:paraId="7205869F" w14:textId="77777777" w:rsidR="003A09BA" w:rsidRPr="00AE2028" w:rsidRDefault="003A09BA" w:rsidP="009B5B19">
            <w:pPr>
              <w:ind w:firstLine="0"/>
              <w:jc w:val="center"/>
            </w:pPr>
            <w:r w:rsidRPr="00AE2028">
              <w:t>(</w:t>
            </w:r>
            <w:r>
              <w:t>2.47</w:t>
            </w:r>
            <w:r w:rsidRPr="00AE2028">
              <w:t>)</w:t>
            </w:r>
          </w:p>
        </w:tc>
      </w:tr>
    </w:tbl>
    <w:p w14:paraId="0350F0AC" w14:textId="77777777" w:rsidR="003A09BA" w:rsidRPr="00AE2028" w:rsidRDefault="003A09BA" w:rsidP="003A09BA"/>
    <w:p w14:paraId="532D9D26" w14:textId="77777777" w:rsidR="003A09BA" w:rsidRPr="00AE2028" w:rsidRDefault="003A09BA" w:rsidP="003A09BA">
      <w:pPr>
        <w:pStyle w:val="Heading1"/>
      </w:pPr>
      <w:bookmarkStart w:id="33" w:name="_Toc90604104"/>
      <w:r w:rsidRPr="00AE2028">
        <w:lastRenderedPageBreak/>
        <w:t>Specifikáció, tervezés</w:t>
      </w:r>
      <w:bookmarkEnd w:id="33"/>
    </w:p>
    <w:p w14:paraId="17F28A29" w14:textId="77777777" w:rsidR="003A09BA" w:rsidRPr="00AE2028" w:rsidRDefault="003A09BA" w:rsidP="003A09BA">
      <w:pPr>
        <w:pStyle w:val="Heading2"/>
      </w:pPr>
      <w:bookmarkStart w:id="34" w:name="_Toc90604105"/>
      <w:r w:rsidRPr="00AE2028">
        <w:t>Specifikáció</w:t>
      </w:r>
      <w:bookmarkEnd w:id="34"/>
    </w:p>
    <w:p w14:paraId="4EAAF8B9" w14:textId="77777777" w:rsidR="003A09BA" w:rsidRPr="00AE2028" w:rsidRDefault="003A09BA" w:rsidP="003A09BA">
      <w:r w:rsidRPr="00AE2028">
        <w:t>Alapvetően a feladatom megalkotni egy rendszert, amely képes az ágens autonóm viselkedését megvalósítani. Ehhez én megerősítéses tanulást alkalmazok, amelyben az ágens modelljét Deep Learnig módszerrel valósítom meg</w:t>
      </w:r>
      <w:r>
        <w:t xml:space="preserve">, azon belül is </w:t>
      </w:r>
      <w:r w:rsidRPr="00AE2028">
        <w:t xml:space="preserve">a </w:t>
      </w:r>
      <w:r>
        <w:t>policy</w:t>
      </w:r>
      <w:r w:rsidRPr="00AE2028">
        <w:t xml:space="preserve"> gradiens és a Q-learning eljárások ötvözésén alapuló Actor-Critic neurális hálózat</w:t>
      </w:r>
      <w:r>
        <w:t xml:space="preserve"> segítségével</w:t>
      </w:r>
      <w:r w:rsidRPr="00AE2028">
        <w:t>. Viszont tanítás szempontjából az egyik legjobb ilyen algoritmus az A2C, mely gyorsabb konvergenciához és stabilabb tanuláshoz vezet, mint az A3C, így ezt alkalmazom.</w:t>
      </w:r>
    </w:p>
    <w:p w14:paraId="1014A308" w14:textId="77777777" w:rsidR="003A09BA" w:rsidRPr="00AE2028" w:rsidRDefault="003A09BA" w:rsidP="003A09BA">
      <w:r w:rsidRPr="00AE2028">
        <w:t xml:space="preserve">Második sarkalatos pontja a dolgozatnak a szimulációs környezet kialakítása. Itt figyelni kell, hogy olyan környezetet, könyvtárat használjunk, melyben könnyedén lehessen implementálni a számunkra fontos funkciókat. Az ágens képes legyen benne tanulni, valamint módosítható legyen a környezet felépítése, létre lehessen hozni benne a szükséges objektumokat. </w:t>
      </w:r>
      <w:r>
        <w:t>Fontos elvárás, hogy a</w:t>
      </w:r>
      <w:r w:rsidRPr="00AE2028">
        <w:t xml:space="preserve">z ágens bemenetére tudjunk képet (RGB-D) adni, vagy akár más szenzorok jelét is, ezenkívül pontos fizikával rendelkezzen. Fontos még, hogy tudjunk renderelni, hogy ellenőrizni tudjuk az ágens </w:t>
      </w:r>
      <w:r>
        <w:t>viselkedését</w:t>
      </w:r>
      <w:r w:rsidRPr="00AE2028">
        <w:t xml:space="preserve">, </w:t>
      </w:r>
      <w:r>
        <w:t xml:space="preserve">valamint </w:t>
      </w:r>
      <w:r w:rsidRPr="00AE2028">
        <w:t xml:space="preserve">a környezet állapotait. </w:t>
      </w:r>
      <w:r>
        <w:t>Végezetül elvárás az is, hogy az</w:t>
      </w:r>
      <w:r w:rsidRPr="00AE2028">
        <w:t xml:space="preserve"> ágens modelljét meg tudjuk tervezni, például, hogy hasonlítson a </w:t>
      </w:r>
      <w:r w:rsidRPr="008A2221">
        <w:t xml:space="preserve">távirányítós </w:t>
      </w:r>
      <w:r w:rsidRPr="00AE2028">
        <w:t>autónkra.</w:t>
      </w:r>
    </w:p>
    <w:p w14:paraId="02BF2AE0" w14:textId="77777777" w:rsidR="003A09BA" w:rsidRDefault="003A09BA" w:rsidP="003A09BA">
      <w:r>
        <w:t>A tanítás szempontjából nem hanyagolható el a megfelelő hardverek jelenléte a számításigény végett. A megerősítéses tanulás az egyszerűbb osztályozásnál is nagyságrendekkel több tanítási ciklust vár el, így szükségünk van egy nagyteljesítményű GPU/TPU-ra, a tanítási idő csökkentéséhez. A fejlesztés során rengeteg ellenőrző tanítást kell végezni, amely lassíthatja a fejlesztést, ha egy-egy eredményre órákat kell várni. Továbbá a fejlesztéshez szükség van a számunkra megfelelő függvénykönyvtár és fejlesztői környezet kiválasztására is.</w:t>
      </w:r>
    </w:p>
    <w:p w14:paraId="7ADC72FE" w14:textId="77777777" w:rsidR="003A09BA" w:rsidRPr="00AE2028" w:rsidRDefault="003A09BA" w:rsidP="003A09BA">
      <w:r w:rsidRPr="00AE2028">
        <w:t xml:space="preserve">Legvégül tesztelni kell az implementált algoritmus pontosságát és hatékonyságát. Alapvetően cél az, hogy a szimulációban (de igazából a célhardveren is) effektíven </w:t>
      </w:r>
      <w:r>
        <w:t>fusson</w:t>
      </w:r>
      <w:r w:rsidRPr="00AE2028">
        <w:t xml:space="preserve"> a szoftver és pontos, gyors döntéseket </w:t>
      </w:r>
      <w:r>
        <w:t>tudjon</w:t>
      </w:r>
      <w:r w:rsidRPr="00AE2028">
        <w:t xml:space="preserve"> hozni az ágens. Valósidejűség szempontjából mérni kell, hogy a háló kiértékelése (</w:t>
      </w:r>
      <w:r w:rsidRPr="00AE2028">
        <w:rPr>
          <w:i/>
          <w:iCs/>
        </w:rPr>
        <w:t>inference</w:t>
      </w:r>
      <w:r w:rsidRPr="00AE2028">
        <w:t xml:space="preserve">) mennyi időt vesz igénybe. Egy önvezető autónál a cél nyilvánvalóan az lenne, hogy a döntései </w:t>
      </w:r>
      <w:r w:rsidRPr="00AE2028">
        <w:lastRenderedPageBreak/>
        <w:t xml:space="preserve">gyorsabbak lennének, mint az emberi döntések, </w:t>
      </w:r>
      <w:r>
        <w:t>amelyek hozzávetőlegesen néhány 100 ms időt vesznek igénybe</w:t>
      </w:r>
      <w:r w:rsidRPr="00AE2028">
        <w:t xml:space="preserve">. A kamera 30 FPS-s, </w:t>
      </w:r>
      <w:r>
        <w:t>azaz 33 ms-ként következnek az új állapotok, melyekre kellene reagálnia az ágensnek, vagyis a legjobb lenne ez alá vinni a futásidőt.</w:t>
      </w:r>
    </w:p>
    <w:p w14:paraId="76346D23" w14:textId="77777777" w:rsidR="003A09BA" w:rsidRPr="00AE2028" w:rsidRDefault="003A09BA" w:rsidP="003A09BA">
      <w:pPr>
        <w:pStyle w:val="Heading2"/>
      </w:pPr>
      <w:bookmarkStart w:id="35" w:name="_Toc90604106"/>
      <w:r w:rsidRPr="00AE2028">
        <w:t>Fejlesztői eszközök</w:t>
      </w:r>
      <w:bookmarkEnd w:id="35"/>
    </w:p>
    <w:p w14:paraId="544BDA04" w14:textId="77777777" w:rsidR="003A09BA" w:rsidRPr="00AE2028" w:rsidRDefault="003A09BA" w:rsidP="003A09BA">
      <w:pPr>
        <w:pStyle w:val="Heading3"/>
      </w:pPr>
      <w:bookmarkStart w:id="36" w:name="_Toc90604107"/>
      <w:r w:rsidRPr="00AE2028">
        <w:t>Colaboratory</w:t>
      </w:r>
      <w:bookmarkEnd w:id="36"/>
    </w:p>
    <w:p w14:paraId="7CF7A07E" w14:textId="77777777" w:rsidR="003A09BA" w:rsidRPr="00AE2028" w:rsidRDefault="003A09BA" w:rsidP="003A09BA">
      <w:r w:rsidRPr="00AE2028">
        <w:t>A Colaboratory (a továbbiakban Colab) a Google ingyenes Jupyter jegyzetkezelő környezete</w:t>
      </w:r>
      <w:sdt>
        <w:sdtPr>
          <w:id w:val="-895659943"/>
          <w:citation/>
        </w:sdtPr>
        <w:sdtEndPr/>
        <w:sdtContent>
          <w:r w:rsidRPr="00AE2028">
            <w:fldChar w:fldCharType="begin"/>
          </w:r>
          <w:r w:rsidRPr="00AE2028">
            <w:instrText xml:space="preserve"> CITATION Wel19 \l 1038 </w:instrText>
          </w:r>
          <w:r w:rsidRPr="00AE2028">
            <w:fldChar w:fldCharType="separate"/>
          </w:r>
          <w:r>
            <w:rPr>
              <w:noProof/>
            </w:rPr>
            <w:t xml:space="preserve"> [12]</w:t>
          </w:r>
          <w:r w:rsidRPr="00AE2028">
            <w:fldChar w:fldCharType="end"/>
          </w:r>
        </w:sdtContent>
      </w:sdt>
      <w:sdt>
        <w:sdtPr>
          <w:id w:val="406128510"/>
          <w:citation/>
        </w:sdtPr>
        <w:sdtEndPr/>
        <w:sdtContent>
          <w:r w:rsidRPr="00AE2028">
            <w:fldChar w:fldCharType="begin"/>
          </w:r>
          <w:r w:rsidRPr="00AE2028">
            <w:instrText xml:space="preserve"> CITATION Pro19 \l 1038 </w:instrText>
          </w:r>
          <w:r w:rsidRPr="00AE2028">
            <w:fldChar w:fldCharType="separate"/>
          </w:r>
          <w:r>
            <w:rPr>
              <w:noProof/>
            </w:rPr>
            <w:t xml:space="preserve"> [13]</w:t>
          </w:r>
          <w:r w:rsidRPr="00AE2028">
            <w:fldChar w:fldCharType="end"/>
          </w:r>
        </w:sdtContent>
      </w:sdt>
      <w:r>
        <w:t xml:space="preserve">, amely egyszerűen </w:t>
      </w:r>
      <w:r w:rsidRPr="00AE2028">
        <w:t>használható Python kódok futtatására. A felhő alapú szolgáltatás mögött egy Linux rendszer áll, amelyre tölthetünk fel-le adatokat, futtathatjuk a kódunkat, akár GPU-n, sőt TPU-n (Tensor Processing Unit) is.</w:t>
      </w:r>
    </w:p>
    <w:p w14:paraId="42D50832" w14:textId="77777777" w:rsidR="003A09BA" w:rsidRPr="00AE2028" w:rsidRDefault="003A09BA" w:rsidP="003A09BA">
      <w:r w:rsidRPr="00AE2028">
        <w:t>Legnagyobb előnye a Colab-nak, hogy a hardware erőforrásai nagyságrendekkel erősebbek, nagyobb számítási kapacitással rendelkeznek, mint egy átlagos otthoni PC vagy laptop konfigurációja. Így ingyenes</w:t>
      </w:r>
      <w:r>
        <w:t>en</w:t>
      </w:r>
      <w:r w:rsidRPr="00AE2028">
        <w:t xml:space="preserve"> elérhető</w:t>
      </w:r>
      <w:r>
        <w:t>k</w:t>
      </w:r>
      <w:r w:rsidRPr="00AE2028">
        <w:t xml:space="preserve"> az NVIDIA Tesla K80 videókártyákat tartalmazó gépei (fizetős verziónál akár T4-et és P100-at is használhatnánk). Ezek a GPU-k sokkal nagyobb teljesítményűek és több memóriával is rendelkeznek, így ideálisabb ezeket a </w:t>
      </w:r>
      <w:r>
        <w:t>hardveres</w:t>
      </w:r>
      <w:r w:rsidRPr="00AE2028">
        <w:t xml:space="preserve"> gyorsítókat használni tanításnál. Ez által a kódok CUDA futtatása is nagyságrendekkel gyorsabb Colab-ban</w:t>
      </w:r>
      <w:sdt>
        <w:sdtPr>
          <w:id w:val="872267109"/>
          <w:citation/>
        </w:sdtPr>
        <w:sdtEndPr/>
        <w:sdtContent>
          <w:r w:rsidRPr="00AE2028">
            <w:fldChar w:fldCharType="begin"/>
          </w:r>
          <w:r w:rsidRPr="00AE2028">
            <w:instrText xml:space="preserve"> CITATION Par19 \l 1038 </w:instrText>
          </w:r>
          <w:r w:rsidRPr="00AE2028">
            <w:fldChar w:fldCharType="separate"/>
          </w:r>
          <w:r>
            <w:rPr>
              <w:noProof/>
            </w:rPr>
            <w:t xml:space="preserve"> [14]</w:t>
          </w:r>
          <w:r w:rsidRPr="00AE2028">
            <w:fldChar w:fldCharType="end"/>
          </w:r>
        </w:sdtContent>
      </w:sdt>
      <w:r w:rsidRPr="00AE2028">
        <w:t xml:space="preserve">. </w:t>
      </w:r>
    </w:p>
    <w:p w14:paraId="01A83AE9" w14:textId="77777777" w:rsidR="003A09BA" w:rsidRPr="00AE2028" w:rsidRDefault="003A09BA" w:rsidP="003A09BA">
      <w:r w:rsidRPr="00AE2028">
        <w:t xml:space="preserve">Későbbiekben kifejtem, hogy egyelőre miért kell </w:t>
      </w:r>
      <w:r>
        <w:t xml:space="preserve">mellőznöm </w:t>
      </w:r>
      <w:r w:rsidRPr="00AE2028">
        <w:t>a használatát a fejlesztés során. Viszont a későbbi tesztelések során már nem kell megkerülnünk, például így biztosan sor fog kerül a használatára. Addig is lokálisan végzem a tanításokat, a JetBrains Python fejlesztőikörnyezetét, a PyCharm IDE-t használom</w:t>
      </w:r>
      <w:sdt>
        <w:sdtPr>
          <w:id w:val="-176891993"/>
          <w:citation/>
        </w:sdtPr>
        <w:sdtEndPr/>
        <w:sdtContent>
          <w:r w:rsidRPr="00AE2028">
            <w:fldChar w:fldCharType="begin"/>
          </w:r>
          <w:r w:rsidRPr="00AE2028">
            <w:instrText xml:space="preserve"> CITATION Dow19 \l 1038 </w:instrText>
          </w:r>
          <w:r w:rsidRPr="00AE2028">
            <w:fldChar w:fldCharType="separate"/>
          </w:r>
          <w:r>
            <w:rPr>
              <w:noProof/>
            </w:rPr>
            <w:t xml:space="preserve"> [15]</w:t>
          </w:r>
          <w:r w:rsidRPr="00AE2028">
            <w:fldChar w:fldCharType="end"/>
          </w:r>
        </w:sdtContent>
      </w:sdt>
      <w:r w:rsidRPr="00AE2028">
        <w:t>.</w:t>
      </w:r>
    </w:p>
    <w:p w14:paraId="2DE8C0D5" w14:textId="77777777" w:rsidR="003A09BA" w:rsidRPr="00AE2028" w:rsidRDefault="003A09BA" w:rsidP="003A09BA">
      <w:pPr>
        <w:pStyle w:val="Heading3"/>
      </w:pPr>
      <w:bookmarkStart w:id="37" w:name="_Toc90604108"/>
      <w:r w:rsidRPr="00AE2028">
        <w:t>PyTorch</w:t>
      </w:r>
      <w:bookmarkEnd w:id="37"/>
    </w:p>
    <w:p w14:paraId="553A6A18" w14:textId="77777777" w:rsidR="003A09BA" w:rsidRPr="00AE2028" w:rsidRDefault="003A09BA" w:rsidP="003A09BA">
      <w:r w:rsidRPr="00AE2028">
        <w:t>A PyTorch egy Python</w:t>
      </w:r>
      <w:sdt>
        <w:sdtPr>
          <w:id w:val="-1952393978"/>
          <w:citation/>
        </w:sdtPr>
        <w:sdtEndPr/>
        <w:sdtContent>
          <w:r w:rsidRPr="00AE2028">
            <w:fldChar w:fldCharType="begin"/>
          </w:r>
          <w:r w:rsidRPr="00AE2028">
            <w:instrText xml:space="preserve"> CITATION Abo19 \l 1038 </w:instrText>
          </w:r>
          <w:r w:rsidRPr="00AE2028">
            <w:fldChar w:fldCharType="separate"/>
          </w:r>
          <w:r>
            <w:rPr>
              <w:noProof/>
            </w:rPr>
            <w:t xml:space="preserve"> [16]</w:t>
          </w:r>
          <w:r w:rsidRPr="00AE2028">
            <w:fldChar w:fldCharType="end"/>
          </w:r>
        </w:sdtContent>
      </w:sdt>
      <w:r w:rsidRPr="00AE2028">
        <w:t xml:space="preserve"> alapú nyílt-forráskódú tudományos könyvtár gépi tanulásos számításokhoz</w:t>
      </w:r>
      <w:sdt>
        <w:sdtPr>
          <w:id w:val="-309395257"/>
          <w:citation/>
        </w:sdtPr>
        <w:sdtEndPr/>
        <w:sdtContent>
          <w:r w:rsidRPr="00AE2028">
            <w:fldChar w:fldCharType="begin"/>
          </w:r>
          <w:r w:rsidRPr="00AE2028">
            <w:instrText xml:space="preserve"> CITATION Ket17 \l 1038 </w:instrText>
          </w:r>
          <w:r w:rsidRPr="00AE2028">
            <w:fldChar w:fldCharType="separate"/>
          </w:r>
          <w:r>
            <w:rPr>
              <w:noProof/>
            </w:rPr>
            <w:t xml:space="preserve"> [17]</w:t>
          </w:r>
          <w:r w:rsidRPr="00AE2028">
            <w:fldChar w:fldCharType="end"/>
          </w:r>
        </w:sdtContent>
      </w:sdt>
      <w:r w:rsidRPr="00AE2028">
        <w:t xml:space="preserve">. </w:t>
      </w:r>
      <w:r>
        <w:t>Léteznek</w:t>
      </w:r>
      <w:r w:rsidRPr="00AE2028">
        <w:t xml:space="preserve"> más hasonló könyvtárak, mint például a Keras vagy a TensorFlow, mindegyik másban jobb vagy rosszabb a másiknál. A Keras leginkább kezdőknek hasznos, mivel egyszerűen tanulható, cserébe nagyon korlátozott (specifikusan csak neurális hálózatok fejlesztésére találták ki) és lassú. Ezzel ellentétben a PyTorch alacsonyabb szintű, ezért nehezebb is kezelni, de sokkal gyorsabb, főleg </w:t>
      </w:r>
      <w:r w:rsidRPr="00AE2028">
        <w:lastRenderedPageBreak/>
        <w:t>nagy adathalmazokra, és több mindenre lehet felhasználni. A TensorFlow a PyTorch-nál is alacsonyabb szintű, így még nehezebb</w:t>
      </w:r>
      <w:r>
        <w:t xml:space="preserve">en </w:t>
      </w:r>
      <w:r w:rsidRPr="00AE2028">
        <w:t>kezel</w:t>
      </w:r>
      <w:r>
        <w:t>hető</w:t>
      </w:r>
      <w:r w:rsidRPr="00AE2028">
        <w:t>.</w:t>
      </w:r>
    </w:p>
    <w:p w14:paraId="3D050155" w14:textId="77777777" w:rsidR="003A09BA" w:rsidRDefault="003A09BA" w:rsidP="003A09BA">
      <w:bookmarkStart w:id="38" w:name="_Hlk26907754"/>
      <w:r w:rsidRPr="00AE2028">
        <w:t>Én a PyTorch mellettem döntöttem, mivel a feladathoz hozzá tartozik, hogy bele kell tudni avatkozni a háló működésébe alacsony szinten is már. Ezen</w:t>
      </w:r>
      <w:r>
        <w:t xml:space="preserve"> </w:t>
      </w:r>
      <w:r w:rsidRPr="00AE2028">
        <w:t>kívül rengeteg hasznos dokumentum található meg hozzá, leírások, példamunkák stb. Az sem elhanyagolandó szempont, hogy az algoritmusok, különböző komponensek melyeket felhasznál</w:t>
      </w:r>
      <w:r>
        <w:t>o</w:t>
      </w:r>
      <w:r w:rsidRPr="00AE2028">
        <w:t>k a projektben többnyire szintén PyTorch felhasználásával készültek.</w:t>
      </w:r>
    </w:p>
    <w:p w14:paraId="0410FD8A" w14:textId="77777777" w:rsidR="003A09BA" w:rsidRPr="00AE2028" w:rsidRDefault="003A09BA" w:rsidP="003A09BA">
      <w:r w:rsidRPr="00AE2028">
        <w:t xml:space="preserve">Egy ilyen könyvtár leghasznosabb tulajdonsága, hogy könnyeddé teszi a többdimenziós tömbökön, vagyis a tenzorokon végzett műveletek számítását GPU segítségével, továbbá rengeteg olyan függvény és osztály van implementálva, melyeket fel szoktak használni gépi tanulás alkalmazások fejlesztésénél. A számunkra legfontosabb könyvtára a </w:t>
      </w:r>
      <w:r w:rsidRPr="00AE2028">
        <w:rPr>
          <w:rStyle w:val="Irodalomjegyzkforrs"/>
        </w:rPr>
        <w:t>torch.nn</w:t>
      </w:r>
      <w:r w:rsidRPr="00AE2028">
        <w:t>, ebben speciálisan neurális hálók fejlesztését megkönnyítő osztályok és függvények állnak a rendelkezésünkre</w:t>
      </w:r>
      <w:r>
        <w:t>,</w:t>
      </w:r>
      <w:r w:rsidRPr="00AE2028">
        <w:t xml:space="preserve"> </w:t>
      </w:r>
      <w:r>
        <w:t>így h</w:t>
      </w:r>
      <w:r w:rsidRPr="00AE2028">
        <w:t>atalmas mértékben gyorsítja a hálók fejlesztését, ráadásul átláthatóbb és hordozhatóbb kódunk lesz, ha ezeket az alapfüggvényeket és osztályokat alkalmazzuk.</w:t>
      </w:r>
      <w:bookmarkEnd w:id="38"/>
      <w:r w:rsidRPr="00AE2028">
        <w:t xml:space="preserve"> </w:t>
      </w:r>
      <w:r>
        <w:t>Itt</w:t>
      </w:r>
      <w:r w:rsidRPr="00AE2028">
        <w:t xml:space="preserve"> találhatóak meg a konvolúciós, lineáris és más egyéb, például visszacsatolt rétegeket megvalósító osztályok, aktivációs függvények, költségfüggvények</w:t>
      </w:r>
      <w:r>
        <w:t xml:space="preserve">, valamint </w:t>
      </w:r>
      <w:r w:rsidRPr="00AE2028">
        <w:t>a Multi-Head Attention függvény implementációja is.</w:t>
      </w:r>
    </w:p>
    <w:p w14:paraId="1ADB3A94" w14:textId="77777777" w:rsidR="003A09BA" w:rsidRPr="00AE2028" w:rsidRDefault="003A09BA" w:rsidP="003A09BA">
      <w:pPr>
        <w:pStyle w:val="Heading3"/>
      </w:pPr>
      <w:bookmarkStart w:id="39" w:name="_Toc90604109"/>
      <w:r w:rsidRPr="00AE2028">
        <w:t>PyBullet</w:t>
      </w:r>
      <w:bookmarkEnd w:id="39"/>
    </w:p>
    <w:p w14:paraId="6762F004" w14:textId="77777777" w:rsidR="003A09BA" w:rsidRPr="00AE2028" w:rsidRDefault="003A09BA" w:rsidP="003A09BA">
      <w:r w:rsidRPr="00AE2028">
        <w:t xml:space="preserve">A PyBullet </w:t>
      </w:r>
      <w:sdt>
        <w:sdtPr>
          <w:id w:val="-941137736"/>
          <w:citation/>
        </w:sdtPr>
        <w:sdtEndPr/>
        <w:sdtContent>
          <w:r w:rsidRPr="00AE2028">
            <w:fldChar w:fldCharType="begin"/>
          </w:r>
          <w:r w:rsidRPr="00AE2028">
            <w:instrText xml:space="preserve"> CITATION Git20 \l 1038 </w:instrText>
          </w:r>
          <w:r w:rsidRPr="00AE2028">
            <w:fldChar w:fldCharType="separate"/>
          </w:r>
          <w:r>
            <w:rPr>
              <w:noProof/>
            </w:rPr>
            <w:t>[18]</w:t>
          </w:r>
          <w:r w:rsidRPr="00AE2028">
            <w:fldChar w:fldCharType="end"/>
          </w:r>
        </w:sdtContent>
      </w:sdt>
      <w:r w:rsidRPr="00AE2028">
        <w:t xml:space="preserve"> egy olyan Python csomag, melyben különböző szimulációs környezetekben végezhető gépi tanulásos implementációk találhatóak, ezenkívül modellek és környezetek sora is a rendelkezésünkre áll, alapja az ingyenesen elérhető Bullet fizikai motor. Többnyire megerősítéses tanulásnál használják az effajta környezeteket, ebben szimulálhatóak az ágens akciói, és az ebben szimulált környezet állapotaira reagál az ágens. </w:t>
      </w:r>
    </w:p>
    <w:p w14:paraId="599EC8C1" w14:textId="77777777" w:rsidR="003A09BA" w:rsidRPr="00AE2028" w:rsidRDefault="003A09BA" w:rsidP="003A09BA">
      <w:r w:rsidRPr="00AE2028">
        <w:t xml:space="preserve">A rendelkezésünkre áll néhány, a fejlesztők által elkészített környezet, melyeken viszonylag könnyedén tudunk változtatni, a saját feladatunkra szabni. A környezetek támogatnak folytonos és diszkrét akciókat. </w:t>
      </w:r>
      <w:r>
        <w:t>A PyBullet t</w:t>
      </w:r>
      <w:r w:rsidRPr="00AE2028">
        <w:t>ovábbi előnye, hogy egy részletes útmutató érhető el hozzá, valamint egyre többen használják, így folyamatosan fejlesztik is. Egy komolyabb hátránya van: Sok funkció nincs még implementálva, így jónéhány függvénnyel találkoztam, mely igazából még üres.</w:t>
      </w:r>
    </w:p>
    <w:p w14:paraId="3B888541" w14:textId="77777777" w:rsidR="003A09BA" w:rsidRPr="00AE2028" w:rsidRDefault="003A09BA" w:rsidP="003A09BA">
      <w:pPr>
        <w:pStyle w:val="Heading2"/>
      </w:pPr>
      <w:bookmarkStart w:id="40" w:name="_Toc90604110"/>
      <w:r w:rsidRPr="00AE2028">
        <w:lastRenderedPageBreak/>
        <w:t>Tervezés</w:t>
      </w:r>
      <w:bookmarkEnd w:id="40"/>
    </w:p>
    <w:p w14:paraId="7F6CF317" w14:textId="77777777" w:rsidR="003A09BA" w:rsidRPr="00AE2028" w:rsidRDefault="003A09BA" w:rsidP="003A09BA">
      <w:r w:rsidRPr="00AE2028">
        <w:t xml:space="preserve">Legelőször az önvezető algoritmust kellett megtervezni, kezdetben érdemes volt keresni egy jól megírt és könnyedén használható implementációt. Első körben a Stable Baselines kódjait használtam fel, de itt két akadályba is ütköztem. A kisebb gond az volt, hogy a TensorFlow függvénykönyvtár felhasználásával íródott a modell, mellyel összeegyeztethetőségi problémák voltak a PyTorch </w:t>
      </w:r>
      <w:r>
        <w:t xml:space="preserve">használata </w:t>
      </w:r>
      <w:r w:rsidRPr="00AE2028">
        <w:t xml:space="preserve">miatt. Ennél nagyobb gondot okozott az, hogy rengeteg absztrakt függvényt kellett volna implementálni, erre pedig akkor nem terveztünk időt szánni. A Stable Baselines az OpenAI Baselines függvénykönyvtárán alapuló megerősítéses tanulást könnyítő függvények implementációit tartalmazza, a kezdőbb fejlesztők számára ajánlják, mivel a Baselines-nál stabilabb működést biztosít. Ennek a része a </w:t>
      </w:r>
      <w:r w:rsidRPr="00AE2028">
        <w:rPr>
          <w:i/>
          <w:iCs/>
        </w:rPr>
        <w:t xml:space="preserve">SubprocVecEnv </w:t>
      </w:r>
      <w:r w:rsidRPr="00AE2028">
        <w:t>osztály, mellyel könnyedén vektorizálhatjuk a környezeteinket. De mivel a Baselines nem PyTorch, hanem TensorFlow segítségével íródott, továbbra is elég sok gond volt az összeegyeztetéseknél, de végül sikerült a hibákat kiküszöbölni. Végül egy diáktársam kódját használtam fel, melyen elvégeztem a szükséges módosításokat, hogy kompatibilis legyen a környezettel, valamint teljesen átdolgoztam az Actor-Critic struktúráját.</w:t>
      </w:r>
    </w:p>
    <w:p w14:paraId="11B6A974" w14:textId="77777777" w:rsidR="003A09BA" w:rsidRPr="00AE2028" w:rsidRDefault="003A09BA" w:rsidP="003A09BA">
      <w:r w:rsidRPr="00AE2028">
        <w:t>A projekt során több környezettel is próbálkoztam. Először az OpenAI SafetyGym környezetével, melyről sajnos kiderült, hogy a MuJoCo fizikai motort használja, amelyre ingyen csak diákként lehet licenszt szerezni, viszont maximum csak egy évre és egy adott gépre lehet kérvényezni. Ez kizárja annak a lehetőségét, hogy a Colab-on igénybe vehessük a SafetyGym-et a motor miatt, valamint a jövőbeli fejleszthetőséget kockáztatjuk meg azzal, ha nem kap</w:t>
      </w:r>
      <w:r>
        <w:t>o</w:t>
      </w:r>
      <w:r w:rsidRPr="00AE2028">
        <w:t>k később licenszt, vagy csak az eredeti árán, mely a dolgozat írásakor 500€. Így másik motor és környezet után kellett nézni, míg végül a Bullet alapú PyBullet-re esett a választás.</w:t>
      </w:r>
    </w:p>
    <w:p w14:paraId="278F706E" w14:textId="77777777" w:rsidR="003A09BA" w:rsidRPr="00AE2028" w:rsidRDefault="003A09BA" w:rsidP="003A09BA">
      <w:r w:rsidRPr="00AE2028">
        <w:t>A PyBullet szimulációs környezete teljesen ingyenes mindenkinek, így Colabon is lehetne elvileg futtatni. Azonban itt több problémába is ütköztem. Ha szeretnénk debuggolni az ágenst, vagyis, szeretnénk nyomon követni az ágens akcióit a környezetben, akkor igen hasznos funkció lenne, h</w:t>
      </w:r>
      <w:r>
        <w:t>ogy</w:t>
      </w:r>
      <w:r w:rsidRPr="00AE2028">
        <w:t xml:space="preserve"> meg tud</w:t>
      </w:r>
      <w:r>
        <w:t>juk</w:t>
      </w:r>
      <w:r w:rsidRPr="00AE2028">
        <w:t xml:space="preserve"> jeleníteni a környezetet. Így az egy fontos szempont volt, hogy a Colabon meg tudjuk ezt valósítani. Sajnálatos módon, mint kiderült ez egy nagyon nehezen megvalósítható funkció. Egyszerűbb környezetekkel, mint például az Atari ezt sikerült elérni oly módon, hogy egy függvény videót készít a környezet állapotairól, az elvégzett akciókról és a futás </w:t>
      </w:r>
      <w:r w:rsidRPr="00AE2028">
        <w:lastRenderedPageBreak/>
        <w:t xml:space="preserve">végén ezt kimenthetjük, visszanézhetjük. </w:t>
      </w:r>
      <w:r>
        <w:t>Azonban</w:t>
      </w:r>
      <w:r w:rsidRPr="00AE2028">
        <w:t xml:space="preserve"> a PyBullet egy SDK-ban (Software Development Kit) fut, melyet a Colab-bal nehéz megnyitni és sajnos nem lehet videóra rögzíteni sem. Így a Colab-ról egyelőre le kell mondanunk, amíg nem lesz tökéletes a szimulátor működése és nem lesz kész hozzá a környezet, hogy mellőzni lehessen a szimuláció renderelését.</w:t>
      </w:r>
    </w:p>
    <w:p w14:paraId="44D8E2A9" w14:textId="77777777" w:rsidR="003A09BA" w:rsidRPr="00AE2028" w:rsidRDefault="003A09BA" w:rsidP="003A09BA">
      <w:pPr>
        <w:pStyle w:val="Heading1"/>
      </w:pPr>
      <w:bookmarkStart w:id="41" w:name="_Toc90604111"/>
      <w:r w:rsidRPr="00AE2028">
        <w:lastRenderedPageBreak/>
        <w:t>Megvalósítás</w:t>
      </w:r>
      <w:bookmarkEnd w:id="41"/>
    </w:p>
    <w:p w14:paraId="4F7C37CC" w14:textId="77777777" w:rsidR="003A09BA" w:rsidRPr="00AE2028" w:rsidRDefault="003A09BA" w:rsidP="003A09BA">
      <w:r w:rsidRPr="00AE2028">
        <w:t xml:space="preserve">Ebben a fejezetben bemutatom, hogy a második fejezetben felvonultatott ismereteket, algoritmusokat miként alkalmaztam a gyakorlatban a feladatom elvégzéséhez. Előbb magát </w:t>
      </w:r>
      <w:r>
        <w:t xml:space="preserve">a </w:t>
      </w:r>
      <w:r w:rsidRPr="00AE2028">
        <w:t>megerősítéses tanulást megvalósító modell</w:t>
      </w:r>
      <w:r>
        <w:t xml:space="preserve"> architektúráját</w:t>
      </w:r>
      <w:r w:rsidRPr="00AE2028">
        <w:t xml:space="preserve"> </w:t>
      </w:r>
      <w:r>
        <w:t>részletezem</w:t>
      </w:r>
      <w:r w:rsidRPr="00AE2028">
        <w:t>, majd az általam használt szimulációs környezet felépítéséről és módosításairól írok. Végezetül az implementált jutalmazó függvényeket is bemutatom</w:t>
      </w:r>
      <w:r>
        <w:t xml:space="preserve"> részletesen</w:t>
      </w:r>
      <w:r w:rsidRPr="00AE2028">
        <w:t xml:space="preserve"> egyesével.</w:t>
      </w:r>
    </w:p>
    <w:p w14:paraId="6B75751C" w14:textId="77777777" w:rsidR="003A09BA" w:rsidRDefault="003A09BA" w:rsidP="003A09BA">
      <w:pPr>
        <w:pStyle w:val="Heading2"/>
      </w:pPr>
      <w:bookmarkStart w:id="42" w:name="_Toc90604112"/>
      <w:r w:rsidRPr="00AE2028">
        <w:t>Architektúra</w:t>
      </w:r>
      <w:bookmarkEnd w:id="42"/>
    </w:p>
    <w:p w14:paraId="141A9182" w14:textId="77777777" w:rsidR="003A09BA" w:rsidRPr="00AE2028" w:rsidRDefault="003A09BA" w:rsidP="003A09BA">
      <w:r w:rsidRPr="00AE2028">
        <w:t xml:space="preserve">Az alábbi képen látható a felépített </w:t>
      </w:r>
      <w:r>
        <w:t>Actor-Critic</w:t>
      </w:r>
      <w:r w:rsidRPr="00AE2028">
        <w:t xml:space="preserve"> struktúra, melyet érdemes összevetni az </w:t>
      </w:r>
      <w:r>
        <w:t>MDP működésével</w:t>
      </w:r>
      <w:r w:rsidRPr="00AE2028">
        <w:t xml:space="preserve"> </w:t>
      </w:r>
      <w:r>
        <w:t>(</w:t>
      </w:r>
      <w:r w:rsidRPr="00AE2028">
        <w:rPr>
          <w:b/>
          <w:bCs/>
        </w:rPr>
        <w:fldChar w:fldCharType="begin"/>
      </w:r>
      <w:r w:rsidRPr="00AE2028">
        <w:rPr>
          <w:b/>
          <w:bCs/>
        </w:rPr>
        <w:instrText xml:space="preserve"> REF _Ref72136909 \h  \* MERGEFORMAT </w:instrText>
      </w:r>
      <w:r w:rsidRPr="00AE2028">
        <w:rPr>
          <w:b/>
          <w:bCs/>
        </w:rPr>
      </w:r>
      <w:r w:rsidRPr="00AE2028">
        <w:rPr>
          <w:b/>
          <w:bCs/>
        </w:rPr>
        <w:fldChar w:fldCharType="separate"/>
      </w:r>
      <w:r w:rsidRPr="00F002AE">
        <w:rPr>
          <w:b/>
          <w:bCs/>
          <w:noProof/>
        </w:rPr>
        <w:t>2</w:t>
      </w:r>
      <w:r w:rsidRPr="00F002AE">
        <w:rPr>
          <w:b/>
          <w:bCs/>
        </w:rPr>
        <w:t>.</w:t>
      </w:r>
      <w:r w:rsidRPr="00F002AE">
        <w:rPr>
          <w:b/>
          <w:bCs/>
          <w:noProof/>
        </w:rPr>
        <w:t>8</w:t>
      </w:r>
      <w:r w:rsidRPr="00F002AE">
        <w:rPr>
          <w:b/>
          <w:bCs/>
        </w:rPr>
        <w:t>. ábra</w:t>
      </w:r>
      <w:r w:rsidRPr="00AE2028">
        <w:rPr>
          <w:b/>
          <w:bCs/>
        </w:rPr>
        <w:fldChar w:fldCharType="end"/>
      </w:r>
      <w:r>
        <w:rPr>
          <w:b/>
          <w:bCs/>
        </w:rPr>
        <w:t>)</w:t>
      </w:r>
      <w:r w:rsidRPr="00AE2028">
        <w:t>.</w:t>
      </w:r>
      <w:r>
        <w:t xml:space="preserve"> </w:t>
      </w:r>
      <w:r>
        <w:rPr>
          <w:color w:val="FF0000"/>
        </w:rPr>
        <w:t>Vegyük észre, hogy alapvetően ugyanazt a mechanizmust ábrázolja: Az ágens meglép egy (mintavételezett) akciót a környezet(ek)ben, mely értékeli a meglépett akciót és egy új állapotba kerül.</w:t>
      </w:r>
    </w:p>
    <w:p w14:paraId="5A4CF613" w14:textId="77777777" w:rsidR="003A09BA" w:rsidRPr="00AE2028" w:rsidRDefault="003A09BA" w:rsidP="003A09BA">
      <w:pPr>
        <w:pStyle w:val="Kp"/>
      </w:pPr>
      <w:r w:rsidRPr="00AE2028">
        <w:rPr>
          <w:noProof/>
        </w:rPr>
        <w:drawing>
          <wp:inline distT="0" distB="0" distL="0" distR="0" wp14:anchorId="58FA5A32" wp14:editId="176316F8">
            <wp:extent cx="5399980" cy="3889375"/>
            <wp:effectExtent l="0" t="0" r="0" b="0"/>
            <wp:docPr id="12" name="Ábr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Ábra 12"/>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399980" cy="3889375"/>
                    </a:xfrm>
                    <a:prstGeom prst="rect">
                      <a:avLst/>
                    </a:prstGeom>
                  </pic:spPr>
                </pic:pic>
              </a:graphicData>
            </a:graphic>
          </wp:inline>
        </w:drawing>
      </w:r>
    </w:p>
    <w:p w14:paraId="55892C8A" w14:textId="77777777" w:rsidR="003A09BA" w:rsidRPr="00604E37" w:rsidRDefault="003A09BA" w:rsidP="003A09BA">
      <w:pPr>
        <w:pStyle w:val="Caption"/>
      </w:pPr>
      <w:fldSimple w:instr=" STYLEREF 1 \s ">
        <w:r>
          <w:rPr>
            <w:noProof/>
          </w:rPr>
          <w:t>4</w:t>
        </w:r>
      </w:fldSimple>
      <w:r>
        <w:t>.</w:t>
      </w:r>
      <w:fldSimple w:instr=" SEQ ábra \* ARABIC \s 1 ">
        <w:r>
          <w:rPr>
            <w:noProof/>
          </w:rPr>
          <w:t>1</w:t>
        </w:r>
      </w:fldSimple>
      <w:r w:rsidRPr="00AE2028">
        <w:t>. ábra A2C architektúra</w:t>
      </w:r>
    </w:p>
    <w:p w14:paraId="0A7E8AB8" w14:textId="77777777" w:rsidR="003A09BA" w:rsidRPr="00AE2028" w:rsidRDefault="003A09BA" w:rsidP="003A09BA">
      <w:pPr>
        <w:pStyle w:val="Heading3"/>
      </w:pPr>
      <w:bookmarkStart w:id="43" w:name="_Toc90604113"/>
      <w:r w:rsidRPr="00AE2028">
        <w:lastRenderedPageBreak/>
        <w:t>Felépítése</w:t>
      </w:r>
      <w:bookmarkEnd w:id="43"/>
    </w:p>
    <w:p w14:paraId="339C6D7E" w14:textId="77777777" w:rsidR="003A09BA" w:rsidRPr="00AE2028" w:rsidRDefault="003A09BA" w:rsidP="003A09BA">
      <w:r w:rsidRPr="00AE2028">
        <w:t xml:space="preserve">Az általam választott, megerősítéses tanulást megvalósító implementáció az A2C </w:t>
      </w:r>
      <w:r>
        <w:t>policy</w:t>
      </w:r>
      <w:r w:rsidRPr="00AE2028">
        <w:t xml:space="preserve"> gradiens metódus lett. Az architektúra több kisebb logikai komponensre bontható: A rendszer magja az Actor-Critic </w:t>
      </w:r>
      <w:r>
        <w:t>ágens</w:t>
      </w:r>
      <w:r w:rsidRPr="00AE2028">
        <w:t xml:space="preserve">, melyet egy kétfejű mély neurális hálózattal valósítok meg. Az ágens </w:t>
      </w:r>
      <w:r>
        <w:t>tetszőleges</w:t>
      </w:r>
      <w:r w:rsidRPr="00AE2028">
        <w:t xml:space="preserve"> algoritmus</w:t>
      </w:r>
      <w:r>
        <w:t>sal</w:t>
      </w:r>
      <w:r w:rsidRPr="00AE2028">
        <w:t xml:space="preserve"> </w:t>
      </w:r>
      <w:r>
        <w:t>megvalósítható</w:t>
      </w:r>
      <w:r w:rsidRPr="00AE2028">
        <w:t xml:space="preserve">, de érdemes olyat választani, melynek a paraméterei tanulhatóak és végig </w:t>
      </w:r>
      <w:r>
        <w:t>visszaterjeszthető</w:t>
      </w:r>
      <w:r w:rsidRPr="00AE2028">
        <w:t xml:space="preserve"> a gradiens a modell bemenetéig. Az Actor fej kimenete a stratégia, vagyis az akciók eloszlása, melyből mintavételezünk akciókat, melyeket végrehajt az ágens az adott környezetekben. A Critic fej kimenete a </w:t>
      </w:r>
      <w:r>
        <w:t>becsült</w:t>
      </w:r>
      <w:r w:rsidRPr="00AE2028">
        <w:t xml:space="preserve"> állapot-érték. </w:t>
      </w:r>
    </w:p>
    <w:p w14:paraId="13213A8A" w14:textId="77777777" w:rsidR="003A09BA" w:rsidRPr="00AE2028" w:rsidRDefault="003A09BA" w:rsidP="003A09BA">
      <w:r>
        <w:t>Az A2C alkalmazása miatt</w:t>
      </w:r>
      <w:r w:rsidRPr="00AE2028">
        <w:t xml:space="preserve"> </w:t>
      </w:r>
      <w:r>
        <w:t>érdemes</w:t>
      </w:r>
      <w:r w:rsidRPr="00AE2028">
        <w:t xml:space="preserve"> több környezetet futtatn</w:t>
      </w:r>
      <w:r>
        <w:t>i</w:t>
      </w:r>
      <w:r w:rsidRPr="00AE2028">
        <w:t xml:space="preserve"> egyszerre, </w:t>
      </w:r>
      <w:r>
        <w:t xml:space="preserve">amelynek </w:t>
      </w:r>
      <w:r w:rsidRPr="00AE2028">
        <w:t>csak a hard</w:t>
      </w:r>
      <w:r>
        <w:t>ver</w:t>
      </w:r>
      <w:r w:rsidRPr="00AE2028">
        <w:t xml:space="preserve"> erőforrás</w:t>
      </w:r>
      <w:r>
        <w:t>o</w:t>
      </w:r>
      <w:r w:rsidRPr="00AE2028">
        <w:t>k szabnak</w:t>
      </w:r>
      <w:r>
        <w:t xml:space="preserve"> </w:t>
      </w:r>
      <w:r w:rsidRPr="00AE2028">
        <w:t>határt</w:t>
      </w:r>
      <w:r>
        <w:t>.</w:t>
      </w:r>
      <w:r w:rsidRPr="00AE2028">
        <w:t xml:space="preserve"> </w:t>
      </w:r>
      <w:r>
        <w:t>É</w:t>
      </w:r>
      <w:r w:rsidRPr="00AE2028">
        <w:t>n párhuzamosan maximum négy</w:t>
      </w:r>
      <w:r>
        <w:t xml:space="preserve"> környezetet</w:t>
      </w:r>
      <w:r w:rsidRPr="00AE2028">
        <w:t xml:space="preserve"> </w:t>
      </w:r>
      <w:r>
        <w:t>futtatam a szimulációban</w:t>
      </w:r>
      <w:r w:rsidRPr="00AE2028">
        <w:t>. Az ágens bemenet</w:t>
      </w:r>
      <w:r>
        <w:t>éül</w:t>
      </w:r>
      <w:r w:rsidRPr="00AE2028">
        <w:t xml:space="preserve"> a </w:t>
      </w:r>
      <w:r>
        <w:t xml:space="preserve">vektorizált </w:t>
      </w:r>
      <w:r w:rsidRPr="00AE2028">
        <w:t>környezetekből érkező megfigyelésekből képzett állapotok</w:t>
      </w:r>
      <w:r>
        <w:t>at</w:t>
      </w:r>
      <w:r w:rsidRPr="00AE2028">
        <w:t xml:space="preserve"> </w:t>
      </w:r>
      <w:r>
        <w:t>kapja</w:t>
      </w:r>
      <w:r w:rsidRPr="00AE2028">
        <w:t xml:space="preserve">. </w:t>
      </w:r>
      <w:r w:rsidRPr="004772A9">
        <w:t>Ezek RGB-D képekből álló csomagok, melyeke</w:t>
      </w:r>
      <w:r>
        <w:t>n</w:t>
      </w:r>
      <w:r w:rsidRPr="004772A9">
        <w:t xml:space="preserve"> </w:t>
      </w:r>
      <w:r>
        <w:t xml:space="preserve">néhány </w:t>
      </w:r>
      <w:r w:rsidRPr="004772A9">
        <w:t>transzform</w:t>
      </w:r>
      <w:r>
        <w:t>ációt</w:t>
      </w:r>
      <w:r w:rsidRPr="004772A9">
        <w:t xml:space="preserve"> </w:t>
      </w:r>
      <w:r>
        <w:t>végre kell hajtani</w:t>
      </w:r>
      <w:r w:rsidRPr="004772A9">
        <w:t xml:space="preserve">, mielőtt megkapja az Actor-Critic háló. </w:t>
      </w:r>
      <w:r w:rsidRPr="00AE2028">
        <w:t xml:space="preserve">Mivel a modell bemenetén megtalálható CNN </w:t>
      </w:r>
      <w:r>
        <w:t>rétegei</w:t>
      </w:r>
      <w:r w:rsidRPr="00AE2028">
        <w:t xml:space="preserve"> NCHW</w:t>
      </w:r>
      <w:r>
        <w:t xml:space="preserve"> (</w:t>
      </w:r>
      <m:oMath>
        <m:r>
          <w:rPr>
            <w:rFonts w:ascii="Cambria Math" w:hAnsi="Cambria Math"/>
          </w:rPr>
          <m:t>batch méret ×csatorna szám</m:t>
        </m:r>
        <m:r>
          <m:rPr>
            <m:sty m:val="p"/>
          </m:rPr>
          <w:rPr>
            <w:rFonts w:ascii="Cambria Math" w:hAnsi="Cambria Math"/>
          </w:rPr>
          <m:t xml:space="preserve"> </m:t>
        </m:r>
        <m:r>
          <w:rPr>
            <w:rFonts w:ascii="Cambria Math" w:hAnsi="Cambria Math"/>
          </w:rPr>
          <m:t>× kép magassága × kép szélessége</m:t>
        </m:r>
      </m:oMath>
      <w:r>
        <w:t>)</w:t>
      </w:r>
      <w:r w:rsidRPr="00AE2028">
        <w:t xml:space="preserve"> formátumú </w:t>
      </w:r>
      <w:r>
        <w:t>adatot</w:t>
      </w:r>
      <w:r w:rsidRPr="00AE2028">
        <w:t xml:space="preserve"> vár</w:t>
      </w:r>
      <w:r>
        <w:t>nak</w:t>
      </w:r>
      <w:r w:rsidRPr="00AE2028">
        <w:t>, ezért mint egy</w:t>
      </w:r>
      <w:r>
        <w:t>fajta</w:t>
      </w:r>
      <w:r w:rsidRPr="00AE2028">
        <w:t xml:space="preserve"> batch-be össze kell csomagolni a</w:t>
      </w:r>
      <w:r>
        <w:t xml:space="preserve"> környezetekből érkező </w:t>
      </w:r>
      <w:r w:rsidRPr="00AE2028">
        <w:t>kép</w:t>
      </w:r>
      <w:r>
        <w:t>sorozatokat</w:t>
      </w:r>
      <w:r w:rsidRPr="00AE2028">
        <w:t xml:space="preserve">, így a batch mérete </w:t>
      </w:r>
      <m:oMath>
        <m:r>
          <w:rPr>
            <w:rFonts w:ascii="Cambria Math" w:hAnsi="Cambria Math"/>
          </w:rPr>
          <m:t>környezetek száma ×framek száma</m:t>
        </m:r>
      </m:oMath>
      <w:r w:rsidRPr="00AE2028">
        <w:t xml:space="preserve"> lesz.</w:t>
      </w:r>
    </w:p>
    <w:p w14:paraId="7CCF89B6" w14:textId="77777777" w:rsidR="003A09BA" w:rsidRPr="00AE2028" w:rsidRDefault="003A09BA" w:rsidP="003A09BA">
      <w:r w:rsidRPr="00B03CC7">
        <w:rPr>
          <w:color w:val="FF0000"/>
        </w:rPr>
        <w:t xml:space="preserve">Az előny értékét a Bellman-egyenlet segítségével állítom elő, melyhez szükség van Critic fej által becsült végső állapot-értékre és a környezetektől visszakapott jutalmakra. </w:t>
      </w:r>
      <w:r w:rsidRPr="00AE2028">
        <w:t>Ez lényegében egy diszkontálást jelent, de ezenkívül itt egy kisebb trükköt is kell alkalmazni. Az előny mínusz egyszeresét kell venni (vagyis az állapot-értékből kell kivonni az akció-érték függvényt), mivel a jutalmat maximalizálni szeretnénk, ezért az optimalizáláskor nem minimumkeresést hajtunk végre, hanem a globális maximumot szeretnénk megtalálni.</w:t>
      </w:r>
    </w:p>
    <w:p w14:paraId="40E2F331" w14:textId="77777777" w:rsidR="003A09BA" w:rsidRDefault="003A09BA" w:rsidP="003A09BA">
      <w:r>
        <w:t xml:space="preserve">Az utolsó kiemelendő komponens a </w:t>
      </w:r>
      <w:r w:rsidRPr="00E369B7">
        <w:t xml:space="preserve">RAdam optimalizáló algoritmus, mely </w:t>
      </w:r>
      <w:r w:rsidRPr="00AE2028">
        <w:t xml:space="preserve">a háló jelenlegi paramétereit és a veszteségfüggvény gradienseit felhasználva számolja ki a háló új paramétereit a hiba-visszaterjesztés segítségével. </w:t>
      </w:r>
      <w:r>
        <w:t xml:space="preserve">A veszteségfüggvény három tag összegéből épül fel: Actor-tól kapott stratégiára, annak entrópiájára és a Critic fejre számolt költségből. Ezek minden esetben átlagértékek összegek helyett, mivel egy </w:t>
      </w:r>
      <w:r>
        <w:lastRenderedPageBreak/>
        <w:t xml:space="preserve">epizód idő előtt is befejeződhet, tehát nem biztos, hogy azonos hosszúságúak lesznek a batch-ek. </w:t>
      </w:r>
    </w:p>
    <w:p w14:paraId="5D98842D" w14:textId="77777777" w:rsidR="003A09BA" w:rsidRPr="00FA7462" w:rsidRDefault="003A09BA" w:rsidP="003A09BA">
      <w:r>
        <w:t xml:space="preserve">Az Actor költségét különbözőképpen kell számolni attól függően, hogy A2C-t vagy PPO-t </w:t>
      </w:r>
      <w:r w:rsidRPr="00FA7462">
        <w:t>alkalmazok</w:t>
      </w:r>
      <w:r>
        <w:t>, míg a másik két tag változatlan mindkét esetben. A Critic fej költsége az előnyre számított átlagos négyzetes hiba (</w:t>
      </w:r>
      <w:r w:rsidRPr="00816183">
        <w:rPr>
          <w:i/>
          <w:iCs/>
        </w:rPr>
        <w:t>MSE</w:t>
      </w:r>
      <w:r>
        <w:rPr>
          <w:i/>
          <w:iCs/>
        </w:rPr>
        <w:t xml:space="preserve"> </w:t>
      </w:r>
      <w:r>
        <w:t xml:space="preserve">– </w:t>
      </w:r>
      <w:r w:rsidRPr="00816183">
        <w:rPr>
          <w:i/>
          <w:iCs/>
        </w:rPr>
        <w:t>mean squared error</w:t>
      </w:r>
      <w:r>
        <w:t xml:space="preserve">), mely arra ösztönzi a hálót, hogy minél pontosabban becsülje meg a jövőbeli </w:t>
      </w:r>
      <w:r w:rsidRPr="00054887">
        <w:t xml:space="preserve">diszkontált </w:t>
      </w:r>
      <w:r>
        <w:t>jutalmat. Az Actor kimenetén érkező nyers akció értékeket (</w:t>
      </w:r>
      <w:r w:rsidRPr="00053BCD">
        <w:rPr>
          <w:i/>
          <w:iCs/>
        </w:rPr>
        <w:t>logits</w:t>
      </w:r>
      <w:r>
        <w:t xml:space="preserve">) </w:t>
      </w:r>
      <w:r w:rsidRPr="00053BCD">
        <w:rPr>
          <w:i/>
          <w:iCs/>
        </w:rPr>
        <w:t>softmax</w:t>
      </w:r>
      <w:r>
        <w:rPr>
          <w:i/>
          <w:iCs/>
        </w:rPr>
        <w:t xml:space="preserve"> </w:t>
      </w:r>
      <w:r>
        <w:t>segítségével konvertáljuk valószínűségi változókká. Az akciókat ebből a kategorikus eloszlásból mintavételezzük. Az eloszlás entrópiáját is hozzáadjuk a veszteségekhez regularizáció céljából: Az elfajuló (kis entrópiájú) stratégiát elkerülendő ezt kivonjuk az összegből, viszont kis súllyal szerepel az egyenletben, hogy ne legyen egyenletes eloszlású (nagy entrópiájú) se a stratégia.</w:t>
      </w:r>
    </w:p>
    <w:p w14:paraId="3F13A956" w14:textId="77777777" w:rsidR="003A09BA" w:rsidRPr="00AE2028" w:rsidRDefault="003A09BA" w:rsidP="003A09BA">
      <w:pPr>
        <w:pStyle w:val="Heading3"/>
      </w:pPr>
      <w:bookmarkStart w:id="44" w:name="_Toc90604114"/>
      <w:r w:rsidRPr="00AE2028">
        <w:t>Ágens</w:t>
      </w:r>
      <w:bookmarkEnd w:id="44"/>
    </w:p>
    <w:p w14:paraId="70540CCD" w14:textId="77777777" w:rsidR="003A09BA" w:rsidRPr="00AE2028" w:rsidRDefault="003A09BA" w:rsidP="003A09BA">
      <w:r w:rsidRPr="00AE2028">
        <w:t xml:space="preserve">Az architektúra lelke, vagyis maga az ágens az Actor-Critic neurális hálózat. Ez a módszer alkalmas az optimális stratégia megtanulására. </w:t>
      </w:r>
    </w:p>
    <w:p w14:paraId="637BF607" w14:textId="77777777" w:rsidR="003A09BA" w:rsidRPr="00AE2028" w:rsidRDefault="003A09BA" w:rsidP="003A09BA">
      <w:r w:rsidRPr="00AE2028">
        <w:t xml:space="preserve">A hálót alapvetően két egységre lehet </w:t>
      </w:r>
      <w:r w:rsidRPr="0069151D">
        <w:t>bontani: Az első fele a bemenet</w:t>
      </w:r>
      <w:r>
        <w:t>é</w:t>
      </w:r>
      <w:r w:rsidRPr="0069151D">
        <w:t>n kapott állapot</w:t>
      </w:r>
      <w:r>
        <w:t xml:space="preserve"> tenzort</w:t>
      </w:r>
      <w:r w:rsidRPr="0069151D">
        <w:t xml:space="preserve"> kódolja, vagyis a jellemzők kinyerésére szolgál (jellemző enkóder, </w:t>
      </w:r>
      <w:r w:rsidRPr="0069151D">
        <w:rPr>
          <w:i/>
          <w:iCs/>
        </w:rPr>
        <w:t>backbone</w:t>
      </w:r>
      <w:r w:rsidRPr="0069151D">
        <w:t>), míg a második fele lényegében a két fejet takarja, amelyek a kódolt jellemzőkből előállítják az optimális stratégiát és az állapot-érték függvényt</w:t>
      </w:r>
      <w:r w:rsidRPr="00AE2028">
        <w:t xml:space="preserve">. Az utóbbi komponens általában egyszerű, teljesen-összecsatolt osztályozó rétegeket tartalmaz. Diszkrét esetben az Actor fej egy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Pr="00AE2028">
        <w:t xml:space="preserve"> (a lehetséges akciók száma) neuronokból </w:t>
      </w:r>
      <w:r>
        <w:t xml:space="preserve">álló </w:t>
      </w:r>
      <w:r w:rsidRPr="00AE2028">
        <w:t xml:space="preserve">osztályozó, míg a Critic fej egyetlen skalárt ad meg, az állapot-értéket. Ez a része a hálónak viszonylag egyértelműen adódik, </w:t>
      </w:r>
      <w:r>
        <w:t>azonban</w:t>
      </w:r>
      <w:r w:rsidRPr="00AE2028">
        <w:t xml:space="preserve"> egyáltalán nem evidens, hogy a </w:t>
      </w:r>
      <w:r>
        <w:t>backbone</w:t>
      </w:r>
      <w:r w:rsidRPr="00AE2028">
        <w:t xml:space="preserve"> része hogyan épül fel.</w:t>
      </w:r>
    </w:p>
    <w:p w14:paraId="259A5791" w14:textId="77777777" w:rsidR="003A09BA" w:rsidRPr="00AE2028" w:rsidRDefault="003A09BA" w:rsidP="003A09BA">
      <w:pPr>
        <w:pStyle w:val="Kp"/>
      </w:pPr>
      <w:r w:rsidRPr="00AE2028">
        <w:rPr>
          <w:noProof/>
        </w:rPr>
        <w:drawing>
          <wp:inline distT="0" distB="0" distL="0" distR="0" wp14:anchorId="4F74E3A9" wp14:editId="524EB3BE">
            <wp:extent cx="5400040" cy="1601470"/>
            <wp:effectExtent l="0" t="0" r="0" b="0"/>
            <wp:docPr id="21"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400040" cy="1601470"/>
                    </a:xfrm>
                    <a:prstGeom prst="rect">
                      <a:avLst/>
                    </a:prstGeom>
                  </pic:spPr>
                </pic:pic>
              </a:graphicData>
            </a:graphic>
          </wp:inline>
        </w:drawing>
      </w:r>
    </w:p>
    <w:bookmarkStart w:id="45" w:name="_Ref72137156"/>
    <w:p w14:paraId="2D1E142B" w14:textId="77777777" w:rsidR="003A09BA" w:rsidRPr="00AE2028" w:rsidRDefault="003A09BA" w:rsidP="003A09BA">
      <w:pPr>
        <w:pStyle w:val="Caption"/>
      </w:pPr>
      <w:r>
        <w:fldChar w:fldCharType="begin"/>
      </w:r>
      <w:r>
        <w:instrText xml:space="preserve"> STYLEREF 1 \s </w:instrText>
      </w:r>
      <w:r>
        <w:fldChar w:fldCharType="separate"/>
      </w:r>
      <w:r>
        <w:rPr>
          <w:noProof/>
        </w:rPr>
        <w:t>4</w:t>
      </w:r>
      <w:r>
        <w:fldChar w:fldCharType="end"/>
      </w:r>
      <w:r>
        <w:t>.</w:t>
      </w:r>
      <w:fldSimple w:instr=" SEQ ábra \* ARABIC \s 1 ">
        <w:r>
          <w:rPr>
            <w:noProof/>
          </w:rPr>
          <w:t>2</w:t>
        </w:r>
      </w:fldSimple>
      <w:r w:rsidRPr="00AE2028">
        <w:t>. ábra</w:t>
      </w:r>
      <w:bookmarkEnd w:id="45"/>
      <w:r w:rsidRPr="00AE2028">
        <w:t xml:space="preserve"> Actor-Critic modell</w:t>
      </w:r>
    </w:p>
    <w:p w14:paraId="75F87BD3" w14:textId="77777777" w:rsidR="003A09BA" w:rsidRDefault="003A09BA" w:rsidP="003A09BA">
      <w:r w:rsidRPr="00AE2028">
        <w:lastRenderedPageBreak/>
        <w:t xml:space="preserve">A </w:t>
      </w:r>
      <w:r>
        <w:t xml:space="preserve">backbone </w:t>
      </w:r>
      <w:r w:rsidRPr="00AE2028">
        <w:t>első komponense egy</w:t>
      </w:r>
      <w:r>
        <w:t xml:space="preserve"> ortogonálisan inicializált</w:t>
      </w:r>
      <w:r w:rsidRPr="00AE2028">
        <w:t xml:space="preserve"> CNN hálózat, mely a bemenetén kapott NCHW formátumú képek </w:t>
      </w:r>
      <w:r w:rsidRPr="003400D2">
        <w:t xml:space="preserve">tenzorát egy </w:t>
      </w:r>
      <m:oMath>
        <m:r>
          <w:rPr>
            <w:rFonts w:ascii="Cambria Math" w:hAnsi="Cambria Math"/>
          </w:rPr>
          <m:t>h</m:t>
        </m:r>
        <m:r>
          <m:rPr>
            <m:sty m:val="p"/>
          </m:rPr>
          <w:rPr>
            <w:rFonts w:ascii="Cambria Math" w:hAnsi="Cambria Math"/>
          </w:rPr>
          <m:t xml:space="preserve"> </m:t>
        </m:r>
      </m:oMath>
      <w:r w:rsidRPr="003400D2">
        <w:t>(rejtett dimenzió) hosszú vektorba képezi le. A</w:t>
      </w:r>
      <w:r w:rsidRPr="00AE2028">
        <w:t xml:space="preserve"> dimenziócsökkentést négy darab egymást követő leskálázó konvolúcióval </w:t>
      </w:r>
      <w:sdt>
        <w:sdtPr>
          <w:id w:val="2076770014"/>
          <w:citation/>
        </w:sdtPr>
        <w:sdtEndPr/>
        <w:sdtContent>
          <w:r w:rsidRPr="00AE2028">
            <w:fldChar w:fldCharType="begin"/>
          </w:r>
          <w:r w:rsidRPr="00AE2028">
            <w:instrText xml:space="preserve"> CITATION Zei14 \l 1038 </w:instrText>
          </w:r>
          <w:r w:rsidRPr="00AE2028">
            <w:fldChar w:fldCharType="separate"/>
          </w:r>
          <w:r>
            <w:rPr>
              <w:noProof/>
            </w:rPr>
            <w:t>[19]</w:t>
          </w:r>
          <w:r w:rsidRPr="00AE2028">
            <w:fldChar w:fldCharType="end"/>
          </w:r>
        </w:sdtContent>
      </w:sdt>
      <w:r w:rsidRPr="00AE2028">
        <w:t xml:space="preserve"> érem el, tehát </w:t>
      </w:r>
      <w:r w:rsidRPr="002741F2">
        <w:t>pooling</w:t>
      </w:r>
      <w:r w:rsidRPr="00AE2028">
        <w:t xml:space="preserve"> réteget nem alkalmazok. A</w:t>
      </w:r>
      <w:r>
        <w:t>z egyes</w:t>
      </w:r>
      <w:r w:rsidRPr="00AE2028">
        <w:t xml:space="preserve"> konvolúciós rétegek aktivációs függvényeiként </w:t>
      </w:r>
      <w:r w:rsidRPr="00AE2028">
        <w:rPr>
          <w:i/>
          <w:iCs/>
        </w:rPr>
        <w:t>Leaky</w:t>
      </w:r>
      <w:r>
        <w:rPr>
          <w:i/>
          <w:iCs/>
        </w:rPr>
        <w:t xml:space="preserve"> </w:t>
      </w:r>
      <w:r w:rsidRPr="00AE2028">
        <w:rPr>
          <w:i/>
          <w:iCs/>
        </w:rPr>
        <w:t>ReLU</w:t>
      </w:r>
      <w:r w:rsidRPr="00AE2028">
        <w:t xml:space="preserve"> nemlinearitást alkalmazok, mely hasonló a </w:t>
      </w:r>
      <w:r w:rsidRPr="00AE2028">
        <w:rPr>
          <w:i/>
          <w:iCs/>
        </w:rPr>
        <w:t>ReLU</w:t>
      </w:r>
      <w:r w:rsidRPr="00AE2028">
        <w:t xml:space="preserve"> függvényhez, de a negatív tartományban nem nullát rendel a bemen</w:t>
      </w:r>
      <w:r w:rsidRPr="00124E40">
        <w:t xml:space="preserve">ethez, hanem a kis meredekségű letörése miatt egy kicsi negatív számot. </w:t>
      </w:r>
    </w:p>
    <w:p w14:paraId="58B3556C" w14:textId="77777777" w:rsidR="003A09BA" w:rsidRDefault="003A09BA" w:rsidP="003A09BA">
      <w:r>
        <w:t xml:space="preserve">A stabilabb és gyorsabb konvergencia érdekében ún. </w:t>
      </w:r>
      <w:r w:rsidRPr="005E13F8">
        <w:rPr>
          <w:i/>
          <w:iCs/>
        </w:rPr>
        <w:t>LayerNorm</w:t>
      </w:r>
      <w:r>
        <w:t xml:space="preserve">-ot alkalmazok a konvolúciók után. Az ismertebb </w:t>
      </w:r>
      <w:r w:rsidRPr="00DD05EB">
        <w:rPr>
          <w:i/>
          <w:iCs/>
        </w:rPr>
        <w:t>BatchNorm</w:t>
      </w:r>
      <w:r>
        <w:t>-al szemben nem az egész batch-en keresztül normalizál csatornánkként, hanem minden egyes tenzort egyénileg kezelve az összes csatornáján keresztül normalizál. Mi esetünkben az egymáshoz nagyon közeli framek-en keresztül nem lenne értelme csatornánkként normalizálni.</w:t>
      </w:r>
    </w:p>
    <w:p w14:paraId="72E0EF2A" w14:textId="77777777" w:rsidR="003A09BA" w:rsidRPr="00AE2028" w:rsidRDefault="003A09BA" w:rsidP="003A09BA">
      <w:r w:rsidRPr="00124E40">
        <w:t xml:space="preserve">Végül </w:t>
      </w:r>
      <w:r w:rsidRPr="00351468">
        <w:t xml:space="preserve">kicsomagolom a képeket, hogy ismét külön kezelhessük </w:t>
      </w:r>
      <w:r w:rsidRPr="00AE2028">
        <w:t>a különböző környezetektől kapott frameket. Ekkor a reprezentáció tenzor</w:t>
      </w:r>
      <w:r>
        <w:t>j</w:t>
      </w:r>
      <w:r w:rsidRPr="00AE2028">
        <w:t xml:space="preserve">a </w:t>
      </w:r>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m:t>
            </m:r>
          </m:sub>
        </m:sSub>
        <m:r>
          <m:rPr>
            <m:sty m:val="p"/>
          </m:rPr>
          <w:rPr>
            <w:rFonts w:ascii="Cambria Math" w:hAnsi="Cambria Math"/>
          </w:rPr>
          <m:t>×</m:t>
        </m:r>
        <m:r>
          <w:rPr>
            <w:rFonts w:ascii="Cambria Math" w:hAnsi="Cambria Math"/>
          </w:rPr>
          <m:t>h</m:t>
        </m:r>
      </m:oMath>
      <w:r w:rsidRPr="00AE2028">
        <w:t xml:space="preserve"> méretű, ahol az első dimenzió a környezetek száma, a második a framek száma.</w:t>
      </w:r>
    </w:p>
    <w:p w14:paraId="3A4423C8" w14:textId="77777777" w:rsidR="003A09BA" w:rsidRPr="00AE2028" w:rsidRDefault="003A09BA" w:rsidP="003A09BA">
      <w:r w:rsidRPr="00AE2028">
        <w:t>A következő két blokk</w:t>
      </w:r>
      <w:r>
        <w:t>ot</w:t>
      </w:r>
      <w:r w:rsidRPr="00AE2028">
        <w:t xml:space="preserve"> opcionális</w:t>
      </w:r>
      <w:r>
        <w:t>an tartalmazza a modell</w:t>
      </w:r>
      <w:r w:rsidRPr="00AE2028">
        <w:t xml:space="preserve">, hogy különböző struktúrákat össze tudjak hasonlítani a tanítások során. Az első kikapcsolható blokk a Multi-Head Attention réteg </w:t>
      </w:r>
      <w:sdt>
        <w:sdtPr>
          <w:id w:val="1898859000"/>
          <w:citation/>
        </w:sdtPr>
        <w:sdtEndPr/>
        <w:sdtContent>
          <w:r w:rsidRPr="00AE2028">
            <w:fldChar w:fldCharType="begin"/>
          </w:r>
          <w:r w:rsidRPr="00AE2028">
            <w:instrText xml:space="preserve"> CITATION Wan20 \l 1038 </w:instrText>
          </w:r>
          <w:r w:rsidRPr="00AE2028">
            <w:fldChar w:fldCharType="separate"/>
          </w:r>
          <w:r>
            <w:rPr>
              <w:noProof/>
            </w:rPr>
            <w:t>[20]</w:t>
          </w:r>
          <w:r w:rsidRPr="00AE2028">
            <w:fldChar w:fldCharType="end"/>
          </w:r>
        </w:sdtContent>
      </w:sdt>
      <w:r w:rsidRPr="00AE2028">
        <w:t xml:space="preserve">, mely előtt </w:t>
      </w:r>
      <w:r>
        <w:t>szükségszerűen</w:t>
      </w:r>
      <w:r w:rsidRPr="00AE2028">
        <w:t xml:space="preserve"> alkalmaz</w:t>
      </w:r>
      <w:r>
        <w:t>om</w:t>
      </w:r>
      <w:r w:rsidRPr="00AE2028">
        <w:t xml:space="preserve"> a</w:t>
      </w:r>
      <w:r>
        <w:t xml:space="preserve"> bemutatott </w:t>
      </w:r>
      <w:r w:rsidRPr="00AE2028">
        <w:t>pozíció kódolási technikát. A bemeneti szekvencia hossza a képek száma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rsidRPr="00AE2028">
        <w:t xml:space="preserve">), hiszen a képek pozícióit szeretnénk kódolni, a környezetek mentén azonos lesz a kódolás (nyilvánvalóan nem szeretnénk különbséget tenni a független környezetek között). A rejtett dimenziók száma </w:t>
      </w:r>
      <m:oMath>
        <m:r>
          <w:rPr>
            <w:rFonts w:ascii="Cambria Math" w:hAnsi="Cambria Math"/>
          </w:rPr>
          <m:t>h</m:t>
        </m:r>
      </m:oMath>
      <w:r w:rsidRPr="00AE2028">
        <w:t xml:space="preserve">, mely egy-két nagyságrenddel nagyobb, mint a képek száma. </w:t>
      </w:r>
    </w:p>
    <w:p w14:paraId="631D7D81" w14:textId="77777777" w:rsidR="003A09BA" w:rsidRPr="00AE2028" w:rsidRDefault="003A09BA" w:rsidP="003A09BA">
      <w:pPr>
        <w:pStyle w:val="Kp"/>
      </w:pPr>
      <w:r w:rsidRPr="00AE2028">
        <w:rPr>
          <w:noProof/>
        </w:rPr>
        <w:drawing>
          <wp:inline distT="0" distB="0" distL="0" distR="0" wp14:anchorId="305268B3" wp14:editId="64876B59">
            <wp:extent cx="4338320" cy="2477135"/>
            <wp:effectExtent l="0" t="0" r="508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8320" cy="2477135"/>
                    </a:xfrm>
                    <a:prstGeom prst="rect">
                      <a:avLst/>
                    </a:prstGeom>
                    <a:noFill/>
                    <a:ln>
                      <a:noFill/>
                    </a:ln>
                  </pic:spPr>
                </pic:pic>
              </a:graphicData>
            </a:graphic>
          </wp:inline>
        </w:drawing>
      </w:r>
    </w:p>
    <w:bookmarkStart w:id="46" w:name="_Ref72137346"/>
    <w:p w14:paraId="7D64B37F" w14:textId="77777777" w:rsidR="003A09BA" w:rsidRPr="00AE2028" w:rsidRDefault="003A09BA" w:rsidP="003A09BA">
      <w:pPr>
        <w:pStyle w:val="Caption"/>
      </w:pPr>
      <w:r>
        <w:fldChar w:fldCharType="begin"/>
      </w:r>
      <w:r>
        <w:instrText xml:space="preserve"> STYLEREF 1 \s </w:instrText>
      </w:r>
      <w:r>
        <w:fldChar w:fldCharType="separate"/>
      </w:r>
      <w:r>
        <w:rPr>
          <w:noProof/>
        </w:rPr>
        <w:t>4</w:t>
      </w:r>
      <w:r>
        <w:fldChar w:fldCharType="end"/>
      </w:r>
      <w:r>
        <w:t>.</w:t>
      </w:r>
      <w:fldSimple w:instr=" SEQ ábra \* ARABIC \s 1 ">
        <w:r>
          <w:rPr>
            <w:noProof/>
          </w:rPr>
          <w:t>3</w:t>
        </w:r>
      </w:fldSimple>
      <w:r w:rsidRPr="00AE2028">
        <w:t>. ábra</w:t>
      </w:r>
      <w:bookmarkEnd w:id="46"/>
      <w:r w:rsidRPr="00AE2028">
        <w:t xml:space="preserve"> Pozíció kódolás, feltüntetve az általam használt kódok halmazát</w:t>
      </w:r>
    </w:p>
    <w:p w14:paraId="1B471616" w14:textId="77777777" w:rsidR="003A09BA" w:rsidRPr="00AE2028" w:rsidRDefault="003A09BA" w:rsidP="003A09BA">
      <w:r w:rsidRPr="00AE2028">
        <w:lastRenderedPageBreak/>
        <w:t xml:space="preserve">A </w:t>
      </w:r>
      <w:r w:rsidRPr="00AE2028">
        <w:rPr>
          <w:b/>
          <w:bCs/>
        </w:rPr>
        <w:fldChar w:fldCharType="begin"/>
      </w:r>
      <w:r w:rsidRPr="00AE2028">
        <w:rPr>
          <w:b/>
          <w:bCs/>
        </w:rPr>
        <w:instrText xml:space="preserve"> REF _Ref72137346 \h  \* MERGEFORMAT </w:instrText>
      </w:r>
      <w:r w:rsidRPr="00AE2028">
        <w:rPr>
          <w:b/>
          <w:bCs/>
        </w:rPr>
      </w:r>
      <w:r w:rsidRPr="00AE2028">
        <w:rPr>
          <w:b/>
          <w:bCs/>
        </w:rPr>
        <w:fldChar w:fldCharType="separate"/>
      </w:r>
      <w:r w:rsidRPr="00F002AE">
        <w:rPr>
          <w:b/>
          <w:bCs/>
          <w:noProof/>
        </w:rPr>
        <w:t>4</w:t>
      </w:r>
      <w:r w:rsidRPr="00F002AE">
        <w:rPr>
          <w:b/>
          <w:bCs/>
        </w:rPr>
        <w:t>.</w:t>
      </w:r>
      <w:r w:rsidRPr="00F002AE">
        <w:rPr>
          <w:b/>
          <w:bCs/>
          <w:noProof/>
        </w:rPr>
        <w:t>3</w:t>
      </w:r>
      <w:r w:rsidRPr="00F002AE">
        <w:rPr>
          <w:b/>
          <w:bCs/>
        </w:rPr>
        <w:t>. ábr</w:t>
      </w:r>
      <w:r>
        <w:rPr>
          <w:b/>
          <w:bCs/>
        </w:rPr>
        <w:t>án</w:t>
      </w:r>
      <w:r w:rsidRPr="00AE2028">
        <w:rPr>
          <w:b/>
          <w:bCs/>
        </w:rPr>
        <w:fldChar w:fldCharType="end"/>
      </w:r>
      <w:r w:rsidRPr="00AE2028">
        <w:rPr>
          <w:b/>
          <w:bCs/>
        </w:rPr>
        <w:t xml:space="preserve"> </w:t>
      </w:r>
      <w:r w:rsidRPr="00AE2028">
        <w:t xml:space="preserve">látható egy példa, melyen ábrázoltan, hogy hogyan alakulnak a kódok egy </w:t>
      </w:r>
      <w:r>
        <w:t>adott</w:t>
      </w:r>
      <w:r w:rsidRPr="00AE2028">
        <w:t xml:space="preserve"> beállításnál, mely egy maximum 1920 hosszú és 1080 rejtett dimenziójú szekvenciát képes kódolni. Az így kapott Full HD képen már </w:t>
      </w:r>
      <w:r>
        <w:t>könyebben</w:t>
      </w:r>
      <w:r w:rsidRPr="00AE2028">
        <w:t xml:space="preserve"> ki lehet venni az exponenciálisan nővő hullámhosszokat, a </w:t>
      </w:r>
      <w:r w:rsidRPr="00AE2028">
        <w:rPr>
          <w:b/>
          <w:bCs/>
        </w:rPr>
        <w:fldChar w:fldCharType="begin"/>
      </w:r>
      <w:r w:rsidRPr="00AE2028">
        <w:rPr>
          <w:b/>
          <w:bCs/>
        </w:rPr>
        <w:instrText xml:space="preserve"> REF _Ref72137198 \h  \* MERGEFORMAT </w:instrText>
      </w:r>
      <w:r w:rsidRPr="00AE2028">
        <w:rPr>
          <w:b/>
          <w:bCs/>
        </w:rPr>
      </w:r>
      <w:r w:rsidRPr="00AE2028">
        <w:rPr>
          <w:b/>
          <w:bCs/>
        </w:rPr>
        <w:fldChar w:fldCharType="separate"/>
      </w:r>
      <w:r w:rsidRPr="00F002AE">
        <w:rPr>
          <w:b/>
          <w:bCs/>
          <w:noProof/>
        </w:rPr>
        <w:t>2</w:t>
      </w:r>
      <w:r w:rsidRPr="00F002AE">
        <w:rPr>
          <w:b/>
          <w:bCs/>
        </w:rPr>
        <w:t>.</w:t>
      </w:r>
      <w:r w:rsidRPr="00F002AE">
        <w:rPr>
          <w:b/>
          <w:bCs/>
          <w:noProof/>
        </w:rPr>
        <w:t>12</w:t>
      </w:r>
      <w:r w:rsidRPr="00F002AE">
        <w:rPr>
          <w:b/>
          <w:bCs/>
        </w:rPr>
        <w:t>. ábr</w:t>
      </w:r>
      <w:r>
        <w:rPr>
          <w:b/>
          <w:bCs/>
        </w:rPr>
        <w:t>ával</w:t>
      </w:r>
      <w:r w:rsidRPr="00AE2028">
        <w:rPr>
          <w:b/>
          <w:bCs/>
        </w:rPr>
        <w:fldChar w:fldCharType="end"/>
      </w:r>
      <w:r w:rsidRPr="00AE2028">
        <w:t xml:space="preserve"> szemben. A bal</w:t>
      </w:r>
      <w:r>
        <w:t xml:space="preserve"> </w:t>
      </w:r>
      <w:r w:rsidRPr="00AE2028">
        <w:t xml:space="preserve">felső sarokba rajzolt téglalap jelzi az általam választott dimenziók esetén a kódolási beállítást, ahol </w:t>
      </w:r>
      <m:oMath>
        <m:r>
          <w:rPr>
            <w:rFonts w:ascii="Cambria Math" w:hAnsi="Cambria Math"/>
          </w:rPr>
          <m:t>h</m:t>
        </m:r>
        <m:r>
          <m:rPr>
            <m:sty m:val="p"/>
          </m:rPr>
          <w:rPr>
            <w:rFonts w:ascii="Cambria Math" w:hAnsi="Cambria Math"/>
          </w:rPr>
          <m:t>=512</m:t>
        </m:r>
      </m:oMath>
      <w:r w:rsidRPr="00AE2028">
        <w:t xml:space="preserve"> és a szekvencia hossza, azaz a képek száma: </w:t>
      </w:r>
      <m:oMath>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=5</m:t>
        </m:r>
      </m:oMath>
      <w:r w:rsidRPr="00AE2028">
        <w:t xml:space="preserve">. Az arányok </w:t>
      </w:r>
      <w:r>
        <w:t>a jobb láthatóság érdekében enyhén módosításra kerültek.</w:t>
      </w:r>
    </w:p>
    <w:p w14:paraId="112702B7" w14:textId="77777777" w:rsidR="003A09BA" w:rsidRPr="00AE2028" w:rsidRDefault="003A09BA" w:rsidP="003A09BA">
      <w:r w:rsidRPr="00AE2028">
        <w:t xml:space="preserve">A Multi-Head Attention megvalósításához a PyTorch implementációját használtam fel. A tanításokat egy kétfejű rétegen végeztem el, a </w:t>
      </w:r>
      <w:r>
        <w:t>paramétereket</w:t>
      </w:r>
      <w:r w:rsidRPr="00AE2028">
        <w:t xml:space="preserve"> úgy állítottam be, hogy a bemenet dimenzió</w:t>
      </w:r>
      <w:r>
        <w:t>i</w:t>
      </w:r>
      <w:r w:rsidRPr="00AE2028">
        <w:t xml:space="preserve"> ne változzanak.</w:t>
      </w:r>
    </w:p>
    <w:p w14:paraId="209FED37" w14:textId="77777777" w:rsidR="003A09BA" w:rsidRDefault="003A09BA" w:rsidP="003A09BA">
      <w:r w:rsidRPr="00AE2028">
        <w:t xml:space="preserve">Az Attention blokkot követi opcionálisan egy LSTM cella (Long Short-Term Memory </w:t>
      </w:r>
      <w:sdt>
        <w:sdtPr>
          <w:id w:val="901708240"/>
          <w:citation/>
        </w:sdtPr>
        <w:sdtEndPr/>
        <w:sdtContent>
          <w:r w:rsidRPr="00AE2028">
            <w:fldChar w:fldCharType="begin"/>
          </w:r>
          <w:r w:rsidRPr="00AE2028">
            <w:instrText xml:space="preserve"> CITATION Hoc97 \l 1038 </w:instrText>
          </w:r>
          <w:r w:rsidRPr="00AE2028">
            <w:fldChar w:fldCharType="separate"/>
          </w:r>
          <w:r>
            <w:rPr>
              <w:noProof/>
            </w:rPr>
            <w:t>[21]</w:t>
          </w:r>
          <w:r w:rsidRPr="00AE2028">
            <w:fldChar w:fldCharType="end"/>
          </w:r>
        </w:sdtContent>
      </w:sdt>
      <w:r w:rsidRPr="00AE2028">
        <w:t>). Az opcional</w:t>
      </w:r>
      <w:r>
        <w:t>i</w:t>
      </w:r>
      <w:r w:rsidRPr="00AE2028">
        <w:t xml:space="preserve">tás oly módon van </w:t>
      </w:r>
      <w:r>
        <w:t>korlátozva</w:t>
      </w:r>
      <w:r w:rsidRPr="00AE2028">
        <w:t xml:space="preserve">, hogy a Multi-Head Attention után mindenképp az LSTM réteg következzen. </w:t>
      </w:r>
      <w:r>
        <w:t xml:space="preserve">Összeségében tehát </w:t>
      </w:r>
      <w:r w:rsidRPr="00AE2028">
        <w:t>három módban futtatható az ágens: a</w:t>
      </w:r>
      <w:r>
        <w:t xml:space="preserve"> jellemző</w:t>
      </w:r>
      <w:r w:rsidRPr="00AE2028">
        <w:t xml:space="preserve"> enkóder csak a CNN blokkból, vagy CNN és LSTM blokkokból áll, vagy az összes blokk be van kapcsolva. Mivel az LSTM </w:t>
      </w:r>
      <w:r>
        <w:t xml:space="preserve">- </w:t>
      </w:r>
      <w:r w:rsidRPr="00AE2028">
        <w:t xml:space="preserve">és emiatt az enkóder </w:t>
      </w:r>
      <w:r>
        <w:t xml:space="preserve">- </w:t>
      </w:r>
      <w:r w:rsidRPr="00AE2028">
        <w:t xml:space="preserve">kimenetén lévő lineáris osztályozók is egy a </w:t>
      </w:r>
      <w:r w:rsidRPr="00C1033E">
        <w:rPr>
          <w:color w:val="FF0000"/>
        </w:rPr>
        <w:t xml:space="preserve">környezetenként </w:t>
      </w:r>
      <w:r w:rsidRPr="00AE2028">
        <w:t xml:space="preserve">kódolt </w:t>
      </w:r>
      <w:r>
        <w:t>jellemző</w:t>
      </w:r>
      <w:r w:rsidRPr="00AE2028">
        <w:t xml:space="preserve"> vektort vár (az LSTM felépítéséből adódóan nem változtat a dimenziókon), ezért még egy transzformációra szükség van. Mivel a képek menti változás információját is a vektorba kell tömöríteni ezért Attention használata esetén a képek mentén átlagolok, míg a többi esetben egyszerűen csak kiválasztom az utolsó kapott frame reprezentációját és azt adom bemenetként az LSTM cellának vagy már közvetlenül a lineáris rétegeknek. Így a</w:t>
      </w:r>
      <w:r>
        <w:t xml:space="preserve"> backbone </w:t>
      </w:r>
      <w:r w:rsidRPr="00AE2028">
        <w:t xml:space="preserve">kimenete egy </w:t>
      </w:r>
      <m:oMath>
        <m:sSub>
          <m:sSubPr>
            <m:ctrlPr>
              <w:rPr>
                <w:rFonts w:ascii="Cambria Math" w:hAnsi="Cambria Math"/>
                <w:i/>
              </w:rPr>
            </m:ctrlPr>
          </m:sSubPr>
          <m:e>
            <m:r>
              <w:rPr>
                <w:rFonts w:ascii="Cambria Math" w:hAnsi="Cambria Math"/>
              </w:rPr>
              <m:t>N</m:t>
            </m:r>
          </m:e>
          <m:sub>
            <m:r>
              <w:rPr>
                <w:rFonts w:ascii="Cambria Math" w:hAnsi="Cambria Math"/>
              </w:rPr>
              <m:t>E</m:t>
            </m:r>
          </m:sub>
        </m:sSub>
        <m:r>
          <m:rPr>
            <m:sty m:val="p"/>
          </m:rPr>
          <w:rPr>
            <w:rFonts w:ascii="Cambria Math" w:hAnsi="Cambria Math"/>
          </w:rPr>
          <m:t>×</m:t>
        </m:r>
        <m:r>
          <w:rPr>
            <w:rFonts w:ascii="Cambria Math" w:hAnsi="Cambria Math"/>
          </w:rPr>
          <m:t>h</m:t>
        </m:r>
      </m:oMath>
      <w:r w:rsidRPr="00AE2028">
        <w:t xml:space="preserve"> méretű mátrix lesz.</w:t>
      </w:r>
    </w:p>
    <w:p w14:paraId="325C1C71" w14:textId="77777777" w:rsidR="003A09BA" w:rsidRDefault="003A09BA" w:rsidP="003A09BA">
      <w:pPr>
        <w:pStyle w:val="Kp"/>
      </w:pPr>
      <w:r w:rsidRPr="0043040F">
        <w:rPr>
          <w:noProof/>
        </w:rPr>
        <w:drawing>
          <wp:inline distT="0" distB="0" distL="0" distR="0" wp14:anchorId="3A2E2ABF" wp14:editId="182AAD11">
            <wp:extent cx="5400040" cy="1756410"/>
            <wp:effectExtent l="0" t="0" r="0" b="0"/>
            <wp:docPr id="13"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400040" cy="1756410"/>
                    </a:xfrm>
                    <a:prstGeom prst="rect">
                      <a:avLst/>
                    </a:prstGeom>
                  </pic:spPr>
                </pic:pic>
              </a:graphicData>
            </a:graphic>
          </wp:inline>
        </w:drawing>
      </w:r>
    </w:p>
    <w:p w14:paraId="12BBDD24" w14:textId="77777777" w:rsidR="003A09BA" w:rsidRDefault="003A09BA" w:rsidP="003A09BA">
      <w:pPr>
        <w:pStyle w:val="Caption"/>
      </w:pPr>
      <w:fldSimple w:instr=" STYLEREF 1 \s ">
        <w:r>
          <w:rPr>
            <w:noProof/>
          </w:rPr>
          <w:t>4</w:t>
        </w:r>
      </w:fldSimple>
      <w:r>
        <w:t>.</w:t>
      </w:r>
      <w:fldSimple w:instr=" SEQ ábra \* ARABIC \s 1 ">
        <w:r>
          <w:rPr>
            <w:noProof/>
          </w:rPr>
          <w:t>4</w:t>
        </w:r>
      </w:fldSimple>
      <w:r>
        <w:t xml:space="preserve">. ábra </w:t>
      </w:r>
      <w:r w:rsidRPr="00117972">
        <w:rPr>
          <w:color w:val="FF0000"/>
        </w:rPr>
        <w:t xml:space="preserve">A részletes modell, </w:t>
      </w:r>
      <w:r>
        <w:rPr>
          <w:color w:val="FF0000"/>
        </w:rPr>
        <w:t xml:space="preserve">az </w:t>
      </w:r>
      <w:r w:rsidRPr="00117972">
        <w:rPr>
          <w:color w:val="FF0000"/>
        </w:rPr>
        <w:t xml:space="preserve">opcionális </w:t>
      </w:r>
      <w:r>
        <w:rPr>
          <w:color w:val="FF0000"/>
        </w:rPr>
        <w:t>adatfolyamokkal</w:t>
      </w:r>
      <w:r w:rsidRPr="00117972">
        <w:rPr>
          <w:color w:val="FF0000"/>
        </w:rPr>
        <w:t xml:space="preserve"> kiegészítve</w:t>
      </w:r>
    </w:p>
    <w:p w14:paraId="4C1F697F" w14:textId="77777777" w:rsidR="003A09BA" w:rsidRPr="00AE2028" w:rsidRDefault="003A09BA" w:rsidP="003A09BA">
      <w:pPr>
        <w:pStyle w:val="Heading2"/>
      </w:pPr>
      <w:bookmarkStart w:id="47" w:name="_Toc90604115"/>
      <w:r w:rsidRPr="00AE2028">
        <w:lastRenderedPageBreak/>
        <w:t>Szimulációs környezet</w:t>
      </w:r>
      <w:bookmarkEnd w:id="47"/>
    </w:p>
    <w:p w14:paraId="6C1F088C" w14:textId="77777777" w:rsidR="003A09BA" w:rsidRPr="00AE2028" w:rsidRDefault="003A09BA" w:rsidP="003A09BA">
      <w:r>
        <w:t>C</w:t>
      </w:r>
      <w:r w:rsidRPr="00AE2028">
        <w:t xml:space="preserve">élhardveren tanítani, illetve </w:t>
      </w:r>
      <w:r>
        <w:t>ezzel párhuzamosan</w:t>
      </w:r>
      <w:r w:rsidRPr="00AE2028">
        <w:t xml:space="preserve"> tesztelni a hálót egyrészt lassú lenne, mert felesleges overhead-et okozna az integráció, hiszen mindig jelen kéne lenni a laborban. Másrészt igencsak költséges is lehet, hiszen, egy komolyabb hiba vagy rossz döntés miatt kárt tehet magában és a környezetében is a versenyautó. Ezért célszerű a szoftver működését egy </w:t>
      </w:r>
      <w:r>
        <w:t>pontos</w:t>
      </w:r>
      <w:r w:rsidRPr="00AE2028">
        <w:t xml:space="preserve"> fizikai motorral szimulált részletes környezetben tesztelni, ahol </w:t>
      </w:r>
      <w:r>
        <w:t>az említett</w:t>
      </w:r>
      <w:r w:rsidRPr="00AE2028">
        <w:t xml:space="preserve"> a hátrányok természetesen nem jelentkeznek.</w:t>
      </w:r>
    </w:p>
    <w:p w14:paraId="7D97D3C6" w14:textId="77777777" w:rsidR="003A09BA" w:rsidRPr="00AE2028" w:rsidRDefault="003A09BA" w:rsidP="003A09BA">
      <w:pPr>
        <w:rPr>
          <w:noProof/>
        </w:rPr>
      </w:pPr>
      <w:r w:rsidRPr="00AE2028">
        <w:t xml:space="preserve">A kitűzött feladat elvégzéséhez a PyBullet fejlesztői kettő hasonló környezetet építettek már ki. Mindkettőben az ágens egy kis távirányítós versenyautó, </w:t>
      </w:r>
      <w:r>
        <w:t>amelynek el</w:t>
      </w:r>
      <w:r w:rsidRPr="00AE2028">
        <w:t xml:space="preserve"> kell jutnia egy nagy üres pályán (eredetileg egy focipályán) a pálya közepétől egy a pályán véletlenszerűen elhelyezett labdához. A két környezet abban különbözik leginkább, hogy míg az egyiknél a megfigyelés csak a labda pozíciója a kamera képén (</w:t>
      </w:r>
      <m:oMath>
        <m:r>
          <w:rPr>
            <w:rFonts w:ascii="Cambria Math" w:hAnsi="Cambria Math"/>
          </w:rPr>
          <m:t>x, y</m:t>
        </m:r>
      </m:oMath>
      <w:r w:rsidRPr="00AE2028">
        <w:t xml:space="preserve">), addig a másiknál a teljes RGB-D kamera kimenete. Az utóbbi környezetet fejlesztettem tovább, </w:t>
      </w:r>
      <w:r>
        <w:t xml:space="preserve">jelenleg már </w:t>
      </w:r>
      <w:r w:rsidRPr="00AE2028">
        <w:t xml:space="preserve">teljesen új </w:t>
      </w:r>
      <w:r>
        <w:t>elemekből</w:t>
      </w:r>
      <w:r w:rsidRPr="00AE2028">
        <w:t xml:space="preserve"> épül fel, kijavítottam és módosítottam</w:t>
      </w:r>
      <w:r>
        <w:t xml:space="preserve"> a</w:t>
      </w:r>
      <w:r w:rsidRPr="00AE2028">
        <w:t xml:space="preserve"> szükséges függvényeket, valamint új funkciókat hoztam létre és új jutalmazó függvényt </w:t>
      </w:r>
      <w:r>
        <w:t>implementáltam,</w:t>
      </w:r>
      <w:r w:rsidRPr="00AE2028">
        <w:t xml:space="preserve"> melyet később részletesen bemutato</w:t>
      </w:r>
      <w:r>
        <w:t>k</w:t>
      </w:r>
      <w:r w:rsidRPr="00AE2028">
        <w:t>.</w:t>
      </w:r>
      <w:r w:rsidRPr="00AE2028">
        <w:rPr>
          <w:noProof/>
        </w:rPr>
        <w:t xml:space="preserve"> </w:t>
      </w:r>
    </w:p>
    <w:p w14:paraId="44A448F1" w14:textId="77777777" w:rsidR="003A09BA" w:rsidRPr="00AE2028" w:rsidRDefault="003A09BA" w:rsidP="003A09BA">
      <w:pPr>
        <w:pStyle w:val="Kp"/>
      </w:pPr>
      <w:r w:rsidRPr="00AE2028">
        <w:rPr>
          <w:noProof/>
        </w:rPr>
        <w:drawing>
          <wp:inline distT="0" distB="0" distL="0" distR="0" wp14:anchorId="383E2A2F" wp14:editId="43E53214">
            <wp:extent cx="5391150" cy="2505075"/>
            <wp:effectExtent l="0" t="0" r="0" b="952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505075"/>
                    </a:xfrm>
                    <a:prstGeom prst="rect">
                      <a:avLst/>
                    </a:prstGeom>
                    <a:noFill/>
                    <a:ln>
                      <a:noFill/>
                    </a:ln>
                  </pic:spPr>
                </pic:pic>
              </a:graphicData>
            </a:graphic>
          </wp:inline>
        </w:drawing>
      </w:r>
    </w:p>
    <w:p w14:paraId="6D8F22AF" w14:textId="77777777" w:rsidR="003A09BA" w:rsidRPr="00AE2028" w:rsidRDefault="003A09BA" w:rsidP="003A09BA">
      <w:pPr>
        <w:pStyle w:val="Caption"/>
      </w:pPr>
      <w:fldSimple w:instr=" STYLEREF 1 \s ">
        <w:r>
          <w:rPr>
            <w:noProof/>
          </w:rPr>
          <w:t>4</w:t>
        </w:r>
      </w:fldSimple>
      <w:r>
        <w:t>.</w:t>
      </w:r>
      <w:fldSimple w:instr=" SEQ ábra \* ARABIC \s 1 ">
        <w:r>
          <w:rPr>
            <w:noProof/>
          </w:rPr>
          <w:t>5</w:t>
        </w:r>
      </w:fldSimple>
      <w:r w:rsidRPr="00AE2028">
        <w:t>. ábra Az eredeti PyBullet-es környezet, bal oldalt a kamera képe látható (felülről lefelé: RGB, mélység, szegmentált)</w:t>
      </w:r>
    </w:p>
    <w:p w14:paraId="27328B50" w14:textId="77777777" w:rsidR="003A09BA" w:rsidRPr="00AE2028" w:rsidRDefault="003A09BA" w:rsidP="003A09BA">
      <w:pPr>
        <w:pStyle w:val="Heading3"/>
      </w:pPr>
      <w:bookmarkStart w:id="48" w:name="_Toc90604116"/>
      <w:r w:rsidRPr="00AE2028">
        <w:t>Objektumok beolvasása</w:t>
      </w:r>
      <w:bookmarkEnd w:id="48"/>
    </w:p>
    <w:p w14:paraId="591739BA" w14:textId="77777777" w:rsidR="003A09BA" w:rsidRDefault="003A09BA" w:rsidP="003A09BA">
      <w:r w:rsidRPr="00AE2028">
        <w:t xml:space="preserve">A PyBullet egyik legnagyobb hátránya, hogy meglehetősen limitáltan </w:t>
      </w:r>
      <w:r>
        <w:t>képes</w:t>
      </w:r>
      <w:r w:rsidRPr="00AE2028">
        <w:t xml:space="preserve"> beolvasni az objektumokat és elhelyezni </w:t>
      </w:r>
      <w:r>
        <w:t xml:space="preserve">azokat </w:t>
      </w:r>
      <w:r w:rsidRPr="00AE2028">
        <w:t xml:space="preserve">a környezetben. Alapvetően két fájl típust </w:t>
      </w:r>
      <w:r>
        <w:t>képes</w:t>
      </w:r>
      <w:r w:rsidRPr="00AE2028">
        <w:t xml:space="preserve"> kezelni, az</w:t>
      </w:r>
      <w:r>
        <w:t xml:space="preserve"> ún.</w:t>
      </w:r>
      <w:r w:rsidRPr="00AE2028">
        <w:t xml:space="preserve"> </w:t>
      </w:r>
      <w:r w:rsidRPr="009446DE">
        <w:rPr>
          <w:i/>
          <w:iCs/>
        </w:rPr>
        <w:t>URDF</w:t>
      </w:r>
      <w:r w:rsidRPr="00AE2028">
        <w:t xml:space="preserve"> és </w:t>
      </w:r>
      <w:r w:rsidRPr="009446DE">
        <w:rPr>
          <w:i/>
          <w:iCs/>
        </w:rPr>
        <w:t>SDF</w:t>
      </w:r>
      <w:r w:rsidRPr="00AE2028">
        <w:t xml:space="preserve"> fájlokat, ezek mind </w:t>
      </w:r>
      <w:r w:rsidRPr="009446DE">
        <w:rPr>
          <w:i/>
          <w:iCs/>
        </w:rPr>
        <w:t>XML</w:t>
      </w:r>
      <w:r w:rsidRPr="00AE2028">
        <w:t xml:space="preserve"> alapúak. Az előbbi </w:t>
      </w:r>
      <w:r w:rsidRPr="00AE2028">
        <w:lastRenderedPageBreak/>
        <w:t>a bonyolultabb objektumokat írja le, mozgatható egységekkel, csuklókkal stb. Tipikusan a robotok leírását szolgálja, alapvetően ezek lesznek az ágensek a szimulációban, míg az utóbbi az egyszerűbb tereptárgyak jellemzőit írja le. Ezek olyan tulajdonságokat tartalmaznak, mint például a tömeg, súrlódás</w:t>
      </w:r>
      <w:r>
        <w:t>i együttható</w:t>
      </w:r>
      <w:r w:rsidRPr="00AE2028">
        <w:t xml:space="preserve">, pozíció és orientáció, szín, anyagjellemzők stb. </w:t>
      </w:r>
    </w:p>
    <w:p w14:paraId="6B0E8137" w14:textId="77777777" w:rsidR="003A09BA" w:rsidRDefault="003A09BA" w:rsidP="003A09BA">
      <w:r w:rsidRPr="00AE2028">
        <w:t>A PyBullet</w:t>
      </w:r>
      <w:r>
        <w:t xml:space="preserve"> esetében</w:t>
      </w:r>
      <w:r w:rsidRPr="00AE2028">
        <w:t xml:space="preserve"> csak kevés ilyen előre elkészített modell volt számomra hasznos, így csak a versenyautó </w:t>
      </w:r>
      <w:r w:rsidRPr="009446DE">
        <w:rPr>
          <w:i/>
          <w:iCs/>
        </w:rPr>
        <w:t>URDF</w:t>
      </w:r>
      <w:r w:rsidRPr="00AE2028">
        <w:t xml:space="preserve"> modelljét használtam fel. A többi objektumot kezdetben kézzel próbáltam elkészíteni</w:t>
      </w:r>
      <w:r>
        <w:t xml:space="preserve"> az </w:t>
      </w:r>
      <w:r w:rsidRPr="009446DE">
        <w:rPr>
          <w:i/>
          <w:iCs/>
        </w:rPr>
        <w:t>XML</w:t>
      </w:r>
      <w:r w:rsidRPr="00AE2028">
        <w:t xml:space="preserve"> fájlok</w:t>
      </w:r>
      <w:r>
        <w:t xml:space="preserve"> szerkesztésével</w:t>
      </w:r>
      <w:r w:rsidRPr="00AE2028">
        <w:t xml:space="preserve">, melyekbe ingyenesen beszerzett </w:t>
      </w:r>
      <w:r w:rsidRPr="009446DE">
        <w:rPr>
          <w:i/>
          <w:iCs/>
        </w:rPr>
        <w:t>OBJ</w:t>
      </w:r>
      <w:r w:rsidRPr="00AE2028">
        <w:t xml:space="preserve"> fájlokat linkeltem. </w:t>
      </w:r>
      <w:r>
        <w:t>Mivel</w:t>
      </w:r>
      <w:r w:rsidRPr="00AE2028">
        <w:t xml:space="preserve"> rengeteg időt vett volna igénybe az össze</w:t>
      </w:r>
      <w:r>
        <w:t>s szükséges</w:t>
      </w:r>
      <w:r w:rsidRPr="00AE2028">
        <w:t xml:space="preserve"> tereptárgyat ily módon elkészíteni, ezért alternatív megoldások után néztem. Végül egy </w:t>
      </w:r>
      <w:r>
        <w:t>időközben</w:t>
      </w:r>
      <w:r w:rsidRPr="00AE2028">
        <w:t xml:space="preserve"> implementált osztály lett a segítségemre, melyben található egy </w:t>
      </w:r>
      <w:r>
        <w:t>hasznos</w:t>
      </w:r>
      <w:r w:rsidRPr="00AE2028">
        <w:t xml:space="preserve"> metódus, mely </w:t>
      </w:r>
      <w:r w:rsidRPr="009446DE">
        <w:rPr>
          <w:i/>
          <w:iCs/>
        </w:rPr>
        <w:t>WORLD</w:t>
      </w:r>
      <w:r w:rsidRPr="00AE2028">
        <w:t xml:space="preserve"> típusú </w:t>
      </w:r>
      <w:r w:rsidRPr="009446DE">
        <w:rPr>
          <w:i/>
          <w:iCs/>
        </w:rPr>
        <w:t>X</w:t>
      </w:r>
      <w:r w:rsidRPr="00D26451">
        <w:rPr>
          <w:i/>
          <w:iCs/>
        </w:rPr>
        <w:t>ML</w:t>
      </w:r>
      <w:r w:rsidRPr="00D26451">
        <w:t xml:space="preserve"> fájlokat képes feldolgozni. Ez egy tereptárgyakat (</w:t>
      </w:r>
      <w:r w:rsidRPr="00D26451">
        <w:rPr>
          <w:i/>
          <w:iCs/>
        </w:rPr>
        <w:t>SDF</w:t>
      </w:r>
      <w:r w:rsidRPr="00D26451">
        <w:t xml:space="preserve">) egybefoglaló </w:t>
      </w:r>
      <w:r w:rsidRPr="00D26451">
        <w:rPr>
          <w:i/>
          <w:iCs/>
        </w:rPr>
        <w:t>XML</w:t>
      </w:r>
      <w:r w:rsidRPr="00D26451">
        <w:t xml:space="preserve">, melyben minden objektum megjelenik. A </w:t>
      </w:r>
      <w:r w:rsidRPr="00D26451">
        <w:rPr>
          <w:i/>
          <w:iCs/>
        </w:rPr>
        <w:t>WORLD</w:t>
      </w:r>
      <w:r w:rsidRPr="00D26451">
        <w:t xml:space="preserve">, valamint a korábban említett két fájl típus is a Gazebo 3D robot szimulátor szoftver segítségével generálható. </w:t>
      </w:r>
    </w:p>
    <w:p w14:paraId="2680035C" w14:textId="77777777" w:rsidR="003A09BA" w:rsidRPr="00AE2028" w:rsidRDefault="003A09BA" w:rsidP="003A09BA">
      <w:pPr>
        <w:pStyle w:val="Kp"/>
      </w:pPr>
      <w:r w:rsidRPr="00AE2028">
        <w:rPr>
          <w:noProof/>
        </w:rPr>
        <w:drawing>
          <wp:inline distT="0" distB="0" distL="0" distR="0" wp14:anchorId="4ABEFD69" wp14:editId="1C0C7E50">
            <wp:extent cx="5391150" cy="28194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bookmarkStart w:id="49" w:name="_Ref90392511"/>
    <w:p w14:paraId="180D94F3" w14:textId="77777777" w:rsidR="003A09BA" w:rsidRPr="00DB57D8" w:rsidRDefault="003A09BA" w:rsidP="003A09BA">
      <w:pPr>
        <w:pStyle w:val="Caption"/>
      </w:pPr>
      <w:r>
        <w:fldChar w:fldCharType="begin"/>
      </w:r>
      <w:r>
        <w:instrText xml:space="preserve"> STYLEREF 1 \s </w:instrText>
      </w:r>
      <w:r>
        <w:fldChar w:fldCharType="separate"/>
      </w:r>
      <w:r>
        <w:rPr>
          <w:noProof/>
        </w:rPr>
        <w:t>4</w:t>
      </w:r>
      <w:r>
        <w:fldChar w:fldCharType="end"/>
      </w:r>
      <w:r>
        <w:t>.</w:t>
      </w:r>
      <w:fldSimple w:instr=" SEQ ábra \* ARABIC \s 1 ">
        <w:r>
          <w:rPr>
            <w:noProof/>
          </w:rPr>
          <w:t>6</w:t>
        </w:r>
      </w:fldSimple>
      <w:r w:rsidRPr="00AE2028">
        <w:t>. ábra</w:t>
      </w:r>
      <w:bookmarkEnd w:id="49"/>
      <w:r w:rsidRPr="00AE2028">
        <w:t xml:space="preserve"> Az elkészült pálya, a hibás színkezeléssel együtt</w:t>
      </w:r>
    </w:p>
    <w:p w14:paraId="5C17EE6A" w14:textId="77777777" w:rsidR="003A09BA" w:rsidRDefault="003A09BA" w:rsidP="003A09BA">
      <w:r>
        <w:t>Ezáltal</w:t>
      </w:r>
      <w:r w:rsidRPr="00AE2028">
        <w:t xml:space="preserve"> lehetőség nyílt arra, hogy vagy tervezzek magamnak egy egész pályát, melyet egy az egyben be tud már olvasni a PyBullet, vagy egyszerűen keresek egy Gazebo-ban tervezett kész pályát. Végül találtam is egy számomra szimpatikus pályát, melyet </w:t>
      </w:r>
      <w:r>
        <w:t>kifejezetten</w:t>
      </w:r>
      <w:r w:rsidRPr="00AE2028">
        <w:t xml:space="preserve"> a PyBullet-hez készítettek el. Sok tekintetben hasonlít az elképzeléseink</w:t>
      </w:r>
      <w:r>
        <w:t>hez</w:t>
      </w:r>
      <w:r w:rsidRPr="00AE2028">
        <w:t>, és egyelőre tökéletesen megfelel</w:t>
      </w:r>
      <w:r>
        <w:t>t</w:t>
      </w:r>
      <w:r w:rsidRPr="00AE2028">
        <w:t xml:space="preserve"> a szimulációhoz. Sok féle </w:t>
      </w:r>
      <w:r w:rsidRPr="00AE2028">
        <w:lastRenderedPageBreak/>
        <w:t xml:space="preserve">objektum található ezen a versenypályán: különböző falak és korlátok, lámpák, sávok, bóják stb. Egyetlen komolyabb hátránya, hogy maga a versenypálya egy fix objektum, és nem több részből áll, ezért jelenleg </w:t>
      </w:r>
      <w:r>
        <w:t>csakis</w:t>
      </w:r>
      <w:r w:rsidRPr="00AE2028">
        <w:t xml:space="preserve"> futópálya alakú versenypálya</w:t>
      </w:r>
      <w:r>
        <w:t xml:space="preserve"> érhető el</w:t>
      </w:r>
      <w:r w:rsidRPr="00AE2028">
        <w:t xml:space="preserve">. </w:t>
      </w:r>
    </w:p>
    <w:p w14:paraId="1D2244EE" w14:textId="77777777" w:rsidR="003A09BA" w:rsidRPr="00AE2028" w:rsidRDefault="003A09BA" w:rsidP="003A09BA">
      <w:r w:rsidRPr="00AE2028">
        <w:t xml:space="preserve">A felesleges tereptárgyak törlése és egyéb módosítások után még elhelyeztem két álló objektumot, valamint egy mozgó objektumot is magán a versenypályán. A versenyautót a pályán véletlenszerűen helyezem el az epizódok elején. A többi pálya elem </w:t>
      </w:r>
      <w:r>
        <w:t xml:space="preserve">jelenleg </w:t>
      </w:r>
      <w:r w:rsidRPr="006E7F15">
        <w:t xml:space="preserve">még fix pozícióval generálódik a környezetbe. Ezeken </w:t>
      </w:r>
      <w:r w:rsidRPr="00AE2028">
        <w:t>kívül kiemelendő objektum még a célvonal, valamint egy közlekedési lámpa is, melyeket felhasznál</w:t>
      </w:r>
      <w:r>
        <w:t>o</w:t>
      </w:r>
      <w:r w:rsidRPr="00AE2028">
        <w:t>k a jutalom számításához. A pályán található még egy Stop tábla is, de ezt és egyéb táblákat jelenleg még nem használ</w:t>
      </w:r>
      <w:r>
        <w:t>o</w:t>
      </w:r>
      <w:r w:rsidRPr="00AE2028">
        <w:t>k fel az autó tanításához.</w:t>
      </w:r>
    </w:p>
    <w:p w14:paraId="46BB31EE" w14:textId="77777777" w:rsidR="003A09BA" w:rsidRPr="005367B5" w:rsidRDefault="003A09BA" w:rsidP="003A09BA">
      <w:r w:rsidRPr="00AE2028">
        <w:t>Itt megemlíteném, a PyBullet legnehezebben javítható bug-ját</w:t>
      </w:r>
      <w:r>
        <w:t>: A</w:t>
      </w:r>
      <w:r w:rsidRPr="00AE2028">
        <w:t xml:space="preserve"> </w:t>
      </w:r>
      <w:r w:rsidRPr="009446DE">
        <w:rPr>
          <w:i/>
          <w:iCs/>
        </w:rPr>
        <w:t>WORLD</w:t>
      </w:r>
      <w:r w:rsidRPr="00AE2028">
        <w:t xml:space="preserve"> és </w:t>
      </w:r>
      <w:r w:rsidRPr="009446DE">
        <w:rPr>
          <w:i/>
          <w:iCs/>
        </w:rPr>
        <w:t>SDF</w:t>
      </w:r>
      <w:r w:rsidRPr="00AE2028">
        <w:t xml:space="preserve"> fájlok beolvasása nem tökéletes, </w:t>
      </w:r>
      <w:r>
        <w:t>egyelőre ismeretlen okból</w:t>
      </w:r>
      <w:r w:rsidRPr="00AE2028">
        <w:t xml:space="preserve"> az anyagjellemzők</w:t>
      </w:r>
      <w:r>
        <w:t xml:space="preserve"> beolvasása hibás</w:t>
      </w:r>
      <w:r w:rsidRPr="00AE2028">
        <w:t>. Ez abban mutatkozik meg, hogy az objektumokat felváltva sárga vagy zöld színnel „maszkolja”. Ezt sajnos nem tudtam sehogy sem javítani. A</w:t>
      </w:r>
      <w:r>
        <w:t xml:space="preserve"> </w:t>
      </w:r>
      <w:r w:rsidRPr="00B83866">
        <w:rPr>
          <w:b/>
          <w:bCs/>
        </w:rPr>
        <w:fldChar w:fldCharType="begin"/>
      </w:r>
      <w:r w:rsidRPr="00B83866">
        <w:rPr>
          <w:b/>
          <w:bCs/>
        </w:rPr>
        <w:instrText xml:space="preserve"> REF _Ref90392511 \h </w:instrText>
      </w:r>
      <w:r>
        <w:rPr>
          <w:b/>
          <w:bCs/>
        </w:rPr>
        <w:instrText xml:space="preserve"> \* MERGEFORMAT </w:instrText>
      </w:r>
      <w:r w:rsidRPr="00B83866">
        <w:rPr>
          <w:b/>
          <w:bCs/>
        </w:rPr>
      </w:r>
      <w:r w:rsidRPr="00B83866">
        <w:rPr>
          <w:b/>
          <w:bCs/>
        </w:rPr>
        <w:fldChar w:fldCharType="separate"/>
      </w:r>
      <w:r w:rsidRPr="00F002AE">
        <w:rPr>
          <w:b/>
          <w:bCs/>
          <w:noProof/>
        </w:rPr>
        <w:t>4</w:t>
      </w:r>
      <w:r w:rsidRPr="00F002AE">
        <w:rPr>
          <w:b/>
          <w:bCs/>
        </w:rPr>
        <w:t>.</w:t>
      </w:r>
      <w:r w:rsidRPr="00F002AE">
        <w:rPr>
          <w:b/>
          <w:bCs/>
          <w:noProof/>
        </w:rPr>
        <w:t>6</w:t>
      </w:r>
      <w:r w:rsidRPr="00F002AE">
        <w:rPr>
          <w:b/>
          <w:bCs/>
        </w:rPr>
        <w:t>. ábr</w:t>
      </w:r>
      <w:r>
        <w:rPr>
          <w:b/>
          <w:bCs/>
        </w:rPr>
        <w:t>án</w:t>
      </w:r>
      <w:r w:rsidRPr="00B83866">
        <w:rPr>
          <w:b/>
          <w:bCs/>
        </w:rPr>
        <w:fldChar w:fldCharType="end"/>
      </w:r>
      <w:r w:rsidRPr="00AE2028">
        <w:t xml:space="preserve"> az elkészült versenypálya látható.</w:t>
      </w:r>
    </w:p>
    <w:p w14:paraId="16775EA4" w14:textId="77777777" w:rsidR="003A09BA" w:rsidRPr="00AE2028" w:rsidRDefault="003A09BA" w:rsidP="003A09BA">
      <w:pPr>
        <w:pStyle w:val="Heading3"/>
      </w:pPr>
      <w:bookmarkStart w:id="50" w:name="_Toc90604117"/>
      <w:r w:rsidRPr="00AE2028">
        <w:t>UI</w:t>
      </w:r>
      <w:bookmarkEnd w:id="50"/>
    </w:p>
    <w:p w14:paraId="7C76719F" w14:textId="77777777" w:rsidR="003A09BA" w:rsidRPr="00AE2028" w:rsidRDefault="003A09BA" w:rsidP="003A09BA">
      <w:r w:rsidRPr="00AE2028">
        <w:t xml:space="preserve">A PyBullet egyik hasznos tulajdonsága, hogy a kezelőfelületén gombokat és csúszkákat helyezhetünk el, melyekkel bármilyen paramétert </w:t>
      </w:r>
      <w:r>
        <w:t>változtathatunk</w:t>
      </w:r>
      <w:r w:rsidRPr="00AE2028">
        <w:t xml:space="preserve">. Sajnos a gomb implementálása kissé </w:t>
      </w:r>
      <w:r>
        <w:t>hibásra</w:t>
      </w:r>
      <w:r w:rsidRPr="00AE2028">
        <w:t xml:space="preserve"> sikerült, így a gomb helyett is csúszka jelenik meg (például a</w:t>
      </w:r>
      <w:r w:rsidRPr="00AE2028">
        <w:rPr>
          <w:b/>
          <w:bCs/>
        </w:rPr>
        <w:t xml:space="preserve"> </w:t>
      </w:r>
      <w:r w:rsidRPr="00AE2028">
        <w:rPr>
          <w:b/>
          <w:bCs/>
        </w:rPr>
        <w:fldChar w:fldCharType="begin"/>
      </w:r>
      <w:r w:rsidRPr="00AE2028">
        <w:rPr>
          <w:b/>
          <w:bCs/>
        </w:rPr>
        <w:instrText xml:space="preserve"> REF _Ref71989337 \h  \* MERGEFORMAT </w:instrText>
      </w:r>
      <w:r w:rsidRPr="00AE2028">
        <w:rPr>
          <w:b/>
          <w:bCs/>
        </w:rPr>
      </w:r>
      <w:r w:rsidRPr="00AE2028">
        <w:rPr>
          <w:b/>
          <w:bCs/>
        </w:rPr>
        <w:fldChar w:fldCharType="separate"/>
      </w:r>
      <w:r w:rsidRPr="00F002AE">
        <w:rPr>
          <w:b/>
          <w:bCs/>
          <w:noProof/>
        </w:rPr>
        <w:t>4</w:t>
      </w:r>
      <w:r w:rsidRPr="00F002AE">
        <w:rPr>
          <w:b/>
          <w:bCs/>
        </w:rPr>
        <w:t>.</w:t>
      </w:r>
      <w:r w:rsidRPr="00F002AE">
        <w:rPr>
          <w:b/>
          <w:bCs/>
          <w:noProof/>
        </w:rPr>
        <w:t>7</w:t>
      </w:r>
      <w:r w:rsidRPr="00F002AE">
        <w:rPr>
          <w:b/>
          <w:bCs/>
        </w:rPr>
        <w:t>. ábr</w:t>
      </w:r>
      <w:r>
        <w:rPr>
          <w:b/>
          <w:bCs/>
        </w:rPr>
        <w:t>án</w:t>
      </w:r>
      <w:r w:rsidRPr="00AE2028">
        <w:rPr>
          <w:b/>
          <w:bCs/>
        </w:rPr>
        <w:fldChar w:fldCharType="end"/>
      </w:r>
      <w:r w:rsidRPr="00AE2028">
        <w:t xml:space="preserve"> látható felső kettő csúszka igazándiból gombok). A felső </w:t>
      </w:r>
      <w:r>
        <w:t>„</w:t>
      </w:r>
      <w:r w:rsidRPr="00AE2028">
        <w:t>csúszka</w:t>
      </w:r>
      <w:r>
        <w:t>”</w:t>
      </w:r>
      <w:r w:rsidRPr="00AE2028">
        <w:t xml:space="preserve"> arra szolgál, hogy szeretnénk-e azt, hogy az epizódok kezdetén véletlenszerű pályát hozzon létre a környezet vagy sem. Ezt a funkciót jelenlég még nem implementáltam. A második gombot, ha bekapcsoljuk, akkor </w:t>
      </w:r>
      <w:r>
        <w:t xml:space="preserve">a </w:t>
      </w:r>
      <w:r w:rsidRPr="00AE2028">
        <w:t xml:space="preserve">kocsi fölött fixálja a GUI ablakát, így könnyedén </w:t>
      </w:r>
      <w:r>
        <w:t>képesek lehetünk követni</w:t>
      </w:r>
      <w:r w:rsidRPr="00AE2028">
        <w:t xml:space="preserve"> a kocsit a pályán. Kikapcsolva ezt a funkciót szabadon nézelődhetünk a szimulált környezetben. Az ez alatt megtalálható </w:t>
      </w:r>
      <w:r>
        <w:t xml:space="preserve">további </w:t>
      </w:r>
      <w:r w:rsidRPr="00AE2028">
        <w:t>7 csúszka a később említésre kerülő jutalmak súlyait állítja, melyet így szimuláció közben is hangolhatunk folyamatosan. A legalsó csúszkával a mozgó objektum sebességét változtathatjuk bármikor a szimuláció során.</w:t>
      </w:r>
    </w:p>
    <w:p w14:paraId="66F1DBDE" w14:textId="77777777" w:rsidR="003A09BA" w:rsidRPr="00AE2028" w:rsidRDefault="003A09BA" w:rsidP="003A09BA">
      <w:pPr>
        <w:pStyle w:val="Kp"/>
      </w:pPr>
      <w:r w:rsidRPr="00AE2028">
        <w:rPr>
          <w:noProof/>
        </w:rPr>
        <w:lastRenderedPageBreak/>
        <w:drawing>
          <wp:inline distT="0" distB="0" distL="0" distR="0" wp14:anchorId="26567C62" wp14:editId="5EEE93B7">
            <wp:extent cx="2152950" cy="4286848"/>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pic:cNvPicPr/>
                  </pic:nvPicPr>
                  <pic:blipFill>
                    <a:blip r:embed="rId45">
                      <a:extLst>
                        <a:ext uri="{28A0092B-C50C-407E-A947-70E740481C1C}">
                          <a14:useLocalDpi xmlns:a14="http://schemas.microsoft.com/office/drawing/2010/main" val="0"/>
                        </a:ext>
                      </a:extLst>
                    </a:blip>
                    <a:stretch>
                      <a:fillRect/>
                    </a:stretch>
                  </pic:blipFill>
                  <pic:spPr>
                    <a:xfrm>
                      <a:off x="0" y="0"/>
                      <a:ext cx="2152950" cy="4286848"/>
                    </a:xfrm>
                    <a:prstGeom prst="rect">
                      <a:avLst/>
                    </a:prstGeom>
                  </pic:spPr>
                </pic:pic>
              </a:graphicData>
            </a:graphic>
          </wp:inline>
        </w:drawing>
      </w:r>
    </w:p>
    <w:bookmarkStart w:id="51" w:name="_Ref71989337"/>
    <w:p w14:paraId="678CBE45" w14:textId="77777777" w:rsidR="003A09BA" w:rsidRPr="00AE2028" w:rsidRDefault="003A09BA" w:rsidP="003A09BA">
      <w:pPr>
        <w:pStyle w:val="Caption"/>
      </w:pPr>
      <w:r>
        <w:fldChar w:fldCharType="begin"/>
      </w:r>
      <w:r>
        <w:instrText xml:space="preserve"> STYLEREF 1 \s </w:instrText>
      </w:r>
      <w:r>
        <w:fldChar w:fldCharType="separate"/>
      </w:r>
      <w:r>
        <w:rPr>
          <w:noProof/>
        </w:rPr>
        <w:t>4</w:t>
      </w:r>
      <w:r>
        <w:fldChar w:fldCharType="end"/>
      </w:r>
      <w:r>
        <w:t>.</w:t>
      </w:r>
      <w:fldSimple w:instr=" SEQ ábra \* ARABIC \s 1 ">
        <w:r>
          <w:rPr>
            <w:noProof/>
          </w:rPr>
          <w:t>7</w:t>
        </w:r>
      </w:fldSimple>
      <w:r w:rsidRPr="00AE2028">
        <w:t>. ábra</w:t>
      </w:r>
      <w:bookmarkEnd w:id="51"/>
      <w:r w:rsidRPr="00AE2028">
        <w:t xml:space="preserve"> Gombok és csúszkák a GUI felületén</w:t>
      </w:r>
    </w:p>
    <w:p w14:paraId="1D6C491E" w14:textId="77777777" w:rsidR="003A09BA" w:rsidRPr="00806AAE" w:rsidRDefault="003A09BA" w:rsidP="003A09BA">
      <w:pPr>
        <w:pStyle w:val="Heading2"/>
      </w:pPr>
      <w:bookmarkStart w:id="52" w:name="_Toc90604118"/>
      <w:r w:rsidRPr="00806AAE">
        <w:t>Tanítás</w:t>
      </w:r>
      <w:bookmarkEnd w:id="52"/>
    </w:p>
    <w:p w14:paraId="5E3DB486" w14:textId="77777777" w:rsidR="003A09BA" w:rsidRPr="00AE2028" w:rsidRDefault="003A09BA" w:rsidP="003A09BA">
      <w:r w:rsidRPr="00806AAE">
        <w:t xml:space="preserve">A tanítás folyamata </w:t>
      </w:r>
      <w:r w:rsidRPr="00AE2028">
        <w:t>igencsak</w:t>
      </w:r>
      <w:r>
        <w:t xml:space="preserve"> zajos és</w:t>
      </w:r>
      <w:r w:rsidRPr="00AE2028">
        <w:t xml:space="preserve"> hosszadalmas lenne, ha minden állapotban egyetlen akciót vennénk csak figyelembe a költség számolásánál, ezért érdemes több akciót megvárni a modell paramétereinek frissítéséhez. Ennek a folyamatnak a megnevezése az ún. </w:t>
      </w:r>
      <w:r w:rsidRPr="00AE2028">
        <w:rPr>
          <w:i/>
          <w:iCs/>
        </w:rPr>
        <w:t>rollout</w:t>
      </w:r>
      <w:r w:rsidRPr="00AE2028">
        <w:t xml:space="preserve">, mellyel megadhatjuk, hogy hány lépést </w:t>
      </w:r>
      <w:r>
        <w:t xml:space="preserve">(állapot-akció párt) </w:t>
      </w:r>
      <w:r w:rsidRPr="00AE2028">
        <w:t xml:space="preserve">várjunk meg, mielőtt kiszámoljuk költségfüggvény eredményét. Ez felfogható úgy, mint a </w:t>
      </w:r>
      <w:r>
        <w:t>felügyelt</w:t>
      </w:r>
      <w:r w:rsidRPr="00AE2028">
        <w:t xml:space="preserve"> tanulásnál alkalmazott batch fogalma</w:t>
      </w:r>
      <w:r>
        <w:t>.</w:t>
      </w:r>
      <w:r w:rsidRPr="00AE2028">
        <w:t xml:space="preserve"> A rollout </w:t>
      </w:r>
      <w:r>
        <w:t>ennél fontosabb</w:t>
      </w:r>
      <w:r w:rsidRPr="00AE2028">
        <w:t xml:space="preserve"> előnye, hogy így nem szükséges a teljes epizód trajektóriáját eltárolni a memóriában, ami az A2C esetében igen nagy probléma lenne, mivel több ágenst is futtat</w:t>
      </w:r>
      <w:r>
        <w:t>o</w:t>
      </w:r>
      <w:r w:rsidRPr="00AE2028">
        <w:t>k egyszerre, ráadásul komplexebb feladatnál nagyon hosszadalmas</w:t>
      </w:r>
      <w:r>
        <w:t>a</w:t>
      </w:r>
      <w:r w:rsidRPr="00AE2028">
        <w:t xml:space="preserve">k lehetnek az epizódok. </w:t>
      </w:r>
      <w:r>
        <w:t>Viszont</w:t>
      </w:r>
      <w:r w:rsidRPr="00AE2028">
        <w:t xml:space="preserve"> ezesetben nincs meg még a végső jutalom, tehát nem tudjuk a jutalmakat diszkontálni, ezért egy trükköt kell alkalmazni: a rollout utolsó állapotára a Critic fej által számolt érték, vagyis az utolsó állapotban predikált </w:t>
      </w:r>
      <w:r>
        <w:t xml:space="preserve">végső </w:t>
      </w:r>
      <w:r w:rsidRPr="00AE2028">
        <w:t xml:space="preserve">jutalmat diszkontáljuk. Szokásosan kis számú akciót szokás megvárni, például öt-hatot. </w:t>
      </w:r>
    </w:p>
    <w:p w14:paraId="00437477" w14:textId="77777777" w:rsidR="003A09BA" w:rsidRPr="00AE2028" w:rsidRDefault="003A09BA" w:rsidP="003A09BA">
      <w:r w:rsidRPr="00AE2028">
        <w:lastRenderedPageBreak/>
        <w:t>Egy tanítást epizódokra bontunk (</w:t>
      </w:r>
      <w:r>
        <w:t xml:space="preserve">hasonlóan az </w:t>
      </w:r>
      <w:r w:rsidRPr="00AE2028">
        <w:t>epoch</w:t>
      </w:r>
      <w:r>
        <w:t>-hoz</w:t>
      </w:r>
      <w:r w:rsidRPr="00AE2028">
        <w:t>), az epizód végén újraindítjuk a környezetet és ismét a nulladik állapotból indul az ágens. Egy epizód rollout-okból áll</w:t>
      </w:r>
      <w:r>
        <w:t>,</w:t>
      </w:r>
      <w:r w:rsidRPr="00AE2028">
        <w:t xml:space="preserve"> viszont egy rollout-ba összefoghatunk több azonos akciót. Ennek a célja jelen esetben az, hogy összegyűjtsünk több megfigyelést is (framet) a környezetből és így a hálónak egyszerre több információt adunk át. Ezenkívül kevésbé lassítjuk így a szimulációt, mivel </w:t>
      </w:r>
      <w:r>
        <w:t>nem</w:t>
      </w:r>
      <w:r w:rsidRPr="00AE2028">
        <w:t xml:space="preserve"> akció</w:t>
      </w:r>
      <w:r>
        <w:t>nkként</w:t>
      </w:r>
      <w:r w:rsidRPr="00AE2028">
        <w:t xml:space="preserve"> értékeljük ki az állapotot. </w:t>
      </w:r>
    </w:p>
    <w:p w14:paraId="36D7AF68" w14:textId="77777777" w:rsidR="003A09BA" w:rsidRPr="00AE2028" w:rsidRDefault="003A09BA" w:rsidP="003A09BA">
      <w:pPr>
        <w:pStyle w:val="Kp"/>
      </w:pPr>
      <w:r w:rsidRPr="00AE2028">
        <w:rPr>
          <w:noProof/>
        </w:rPr>
        <w:drawing>
          <wp:inline distT="0" distB="0" distL="0" distR="0" wp14:anchorId="01A5C4B4" wp14:editId="4F77CC1C">
            <wp:extent cx="5400039" cy="2317716"/>
            <wp:effectExtent l="0" t="0" r="0" b="6985"/>
            <wp:docPr id="14" name="Ábr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Ábra 14"/>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400039" cy="2317716"/>
                    </a:xfrm>
                    <a:prstGeom prst="rect">
                      <a:avLst/>
                    </a:prstGeom>
                  </pic:spPr>
                </pic:pic>
              </a:graphicData>
            </a:graphic>
          </wp:inline>
        </w:drawing>
      </w:r>
    </w:p>
    <w:p w14:paraId="0B70E8C6" w14:textId="77777777" w:rsidR="003A09BA" w:rsidRPr="00AE2028" w:rsidRDefault="003A09BA" w:rsidP="003A09BA">
      <w:pPr>
        <w:pStyle w:val="Caption"/>
      </w:pPr>
      <w:fldSimple w:instr=" STYLEREF 1 \s ">
        <w:r>
          <w:rPr>
            <w:noProof/>
          </w:rPr>
          <w:t>4</w:t>
        </w:r>
      </w:fldSimple>
      <w:r>
        <w:t>.</w:t>
      </w:r>
      <w:fldSimple w:instr=" SEQ ábra \* ARABIC \s 1 ">
        <w:r>
          <w:rPr>
            <w:noProof/>
          </w:rPr>
          <w:t>8</w:t>
        </w:r>
      </w:fldSimple>
      <w:r w:rsidRPr="00AE2028">
        <w:t>. ábra</w:t>
      </w:r>
      <w:r>
        <w:t xml:space="preserve"> A tanítás felbontása a különböző részegységekre</w:t>
      </w:r>
    </w:p>
    <w:p w14:paraId="059EBA71" w14:textId="77777777" w:rsidR="003A09BA" w:rsidRPr="00AE2028" w:rsidRDefault="003A09BA" w:rsidP="003A09BA">
      <w:r w:rsidRPr="00AE2028">
        <w:t xml:space="preserve">Nézzünk egy példát: egy tanítást 100 epizódra </w:t>
      </w:r>
      <w:r>
        <w:t>végzünk</w:t>
      </w:r>
      <w:r w:rsidRPr="00AE2028">
        <w:t xml:space="preserve"> el és 1 epizód </w:t>
      </w:r>
      <w:r>
        <w:t xml:space="preserve">fix </w:t>
      </w:r>
      <w:r w:rsidRPr="00AE2028">
        <w:t>80 rollout-ból</w:t>
      </w:r>
      <w:r>
        <w:t xml:space="preserve"> áll (ha nem történhet olyan esemény a környezetben, mely esetén hamarabb is befejeződhet egy epizód).</w:t>
      </w:r>
      <w:r w:rsidRPr="00AE2028">
        <w:t xml:space="preserve"> </w:t>
      </w:r>
      <w:r>
        <w:t>Egy</w:t>
      </w:r>
      <w:r w:rsidRPr="00AE2028">
        <w:t xml:space="preserve"> rollout 5 </w:t>
      </w:r>
      <w:r>
        <w:t>lépésből</w:t>
      </w:r>
      <w:r w:rsidRPr="00AE2028">
        <w:t xml:space="preserve"> álljon, valamint 1 akciót ötször ismételjünk meg a szimulációban. Ekkor a tanítás során az ágens 200</w:t>
      </w:r>
      <w:r>
        <w:t>,000</w:t>
      </w:r>
      <w:r w:rsidRPr="00AE2028">
        <w:t xml:space="preserve"> akciót végez, ha 4 környezetet párhuzamosítunk, akkor máris 800</w:t>
      </w:r>
      <w:r>
        <w:t>,000</w:t>
      </w:r>
      <w:r w:rsidRPr="00AE2028">
        <w:t xml:space="preserve"> akcióról beszélünk. A modell paraméterei 8</w:t>
      </w:r>
      <w:r>
        <w:t>,000-szer</w:t>
      </w:r>
      <w:r w:rsidRPr="00AE2028">
        <w:t xml:space="preserve"> frissültek.</w:t>
      </w:r>
    </w:p>
    <w:p w14:paraId="3563319B" w14:textId="77777777" w:rsidR="003A09BA" w:rsidRDefault="003A09BA" w:rsidP="003A09BA">
      <w:r w:rsidRPr="00AE2028">
        <w:t>A háló</w:t>
      </w:r>
      <w:r>
        <w:t xml:space="preserve"> </w:t>
      </w:r>
      <w:r w:rsidRPr="00AE2028">
        <w:t>kimentését a jutalom alapján végzem</w:t>
      </w:r>
      <w:r>
        <w:t>: A</w:t>
      </w:r>
      <w:r w:rsidRPr="00AE2028">
        <w:t xml:space="preserve"> legjobban jutalmazott modell paramétereit mentem ki. A modell viszonylag kicsi, néhány Mbyte </w:t>
      </w:r>
      <w:r>
        <w:t>tár</w:t>
      </w:r>
      <w:r w:rsidRPr="00AE2028">
        <w:t>helyet foglal, így nem kellett a háló tömörítésével foglalkoznom (</w:t>
      </w:r>
      <w:r w:rsidRPr="0037388B">
        <w:t xml:space="preserve">lásd </w:t>
      </w:r>
      <w:r w:rsidRPr="0037388B">
        <w:rPr>
          <w:i/>
          <w:iCs/>
        </w:rPr>
        <w:t>prun</w:t>
      </w:r>
      <w:r>
        <w:rPr>
          <w:i/>
          <w:iCs/>
        </w:rPr>
        <w:t>ing</w:t>
      </w:r>
      <w:r w:rsidRPr="0037388B">
        <w:t xml:space="preserve"> vagy </w:t>
      </w:r>
      <w:r w:rsidRPr="0037388B">
        <w:rPr>
          <w:i/>
          <w:iCs/>
        </w:rPr>
        <w:t>weight sharing</w:t>
      </w:r>
      <w:r w:rsidRPr="00AE2028">
        <w:t xml:space="preserve">). A tanítás </w:t>
      </w:r>
      <w:r>
        <w:t xml:space="preserve">komoly </w:t>
      </w:r>
      <w:r w:rsidRPr="00AE2028">
        <w:t>számításigényén látszik, hogy még</w:t>
      </w:r>
      <w:r>
        <w:t xml:space="preserve"> ez a</w:t>
      </w:r>
      <w:r w:rsidRPr="00AE2028">
        <w:t xml:space="preserve"> nem túl komplex model</w:t>
      </w:r>
      <w:r>
        <w:t>l</w:t>
      </w:r>
      <w:r w:rsidRPr="00AE2028">
        <w:t xml:space="preserve"> esetén is a fenti példát véve </w:t>
      </w:r>
      <w:r>
        <w:t xml:space="preserve">a </w:t>
      </w:r>
      <w:r w:rsidRPr="00AE2028">
        <w:t>100 epizód 1</w:t>
      </w:r>
      <w:r>
        <w:t>1</w:t>
      </w:r>
      <w:r w:rsidRPr="00AE2028">
        <w:t xml:space="preserve"> órát ve</w:t>
      </w:r>
      <w:r>
        <w:t>nne</w:t>
      </w:r>
      <w:r w:rsidRPr="00AE2028">
        <w:t xml:space="preserve"> igénybe</w:t>
      </w:r>
      <w:r>
        <w:t xml:space="preserve"> rendereléssel</w:t>
      </w:r>
      <w:r w:rsidRPr="00AE2028">
        <w:t xml:space="preserve">, </w:t>
      </w:r>
      <w:r>
        <w:t>melyet optimalizációkkal sikerült lecsökkenteni nagyjából 3 órára.</w:t>
      </w:r>
    </w:p>
    <w:p w14:paraId="3972D5C2" w14:textId="77777777" w:rsidR="003A09BA" w:rsidRPr="00AE2028" w:rsidRDefault="003A09BA" w:rsidP="003A09BA">
      <w:r>
        <w:t xml:space="preserve">Imitation Learning használatát végül nem vettem igénybe. A közvetlen stratégiát tanuló módszerek (BC és DPL), valamint az IRL model-given megközelítése a tulajdonságaik és hátrányaik miatt a komplex környezetben nyilvánvalóan nem </w:t>
      </w:r>
      <w:r>
        <w:lastRenderedPageBreak/>
        <w:t>használhatóak. A modell nélküli eset tanítása viszont rendkívül sok időt vett volna valószínűleg igénybe, így végül ezzel sem próbálkoztam.</w:t>
      </w:r>
    </w:p>
    <w:p w14:paraId="057F5423" w14:textId="77777777" w:rsidR="003A09BA" w:rsidRPr="00AE2028" w:rsidRDefault="003A09BA" w:rsidP="003A09BA">
      <w:pPr>
        <w:pStyle w:val="Heading2"/>
      </w:pPr>
      <w:bookmarkStart w:id="53" w:name="_Toc90604119"/>
      <w:r w:rsidRPr="00AE2028">
        <w:t>Jutalom függvény</w:t>
      </w:r>
      <w:bookmarkEnd w:id="53"/>
    </w:p>
    <w:p w14:paraId="00CB8255" w14:textId="77777777" w:rsidR="003A09BA" w:rsidRPr="00AE2028" w:rsidRDefault="003A09BA" w:rsidP="003A09BA">
      <w:r w:rsidRPr="00AE2028">
        <w:t xml:space="preserve">A másik </w:t>
      </w:r>
      <w:r>
        <w:t>esszenciális</w:t>
      </w:r>
      <w:r w:rsidRPr="00AE2028">
        <w:t xml:space="preserve"> feladat a környezet elkészítése mellett a jutalmazó algoritmus </w:t>
      </w:r>
      <w:r>
        <w:t>megalkotása</w:t>
      </w:r>
      <w:r w:rsidRPr="00AE2028">
        <w:t>, mely eldönti, hogy az adott akcióra mekkora jutalmat ad. Ez kulcsfontosságú lépés, hiszen itt sok elvi hibát lehet ejteni, könny</w:t>
      </w:r>
      <w:r>
        <w:t xml:space="preserve">edén előfordulhat </w:t>
      </w:r>
      <w:r w:rsidRPr="00AE2028">
        <w:t>a kobra effektus</w:t>
      </w:r>
      <w:r>
        <w:t xml:space="preserve"> jelenség</w:t>
      </w:r>
      <w:r w:rsidRPr="00AE2028">
        <w:t xml:space="preserve">, azaz, hogy azt hisszük egy megoldási javaslat tényleg megoldja a problémát/feladatot, de igazából csak még inkább rontunk rajta. </w:t>
      </w:r>
      <w:r>
        <w:t>Emiatt</w:t>
      </w:r>
      <w:r w:rsidRPr="00AE2028">
        <w:t xml:space="preserve"> sok</w:t>
      </w:r>
      <w:r>
        <w:t xml:space="preserve"> időt</w:t>
      </w:r>
      <w:r w:rsidRPr="00AE2028">
        <w:t xml:space="preserve"> kell </w:t>
      </w:r>
      <w:r>
        <w:t xml:space="preserve">a </w:t>
      </w:r>
      <w:r w:rsidRPr="00AE2028">
        <w:t>tesztel</w:t>
      </w:r>
      <w:r>
        <w:t>ésre szánni</w:t>
      </w:r>
      <w:r w:rsidRPr="00AE2028">
        <w:t>, nehogy az ágensünk furcsa vagy haszontalan dolgot tanuljon meg: Például ne vágja le az utat egy kanyar helyett, vagy ne tolatva jusson el a célba stb. Összesen hat féle jutalmazást implementáltam, melyek</w:t>
      </w:r>
      <w:r>
        <w:t xml:space="preserve"> segítségével</w:t>
      </w:r>
      <w:r w:rsidRPr="00AE2028">
        <w:t xml:space="preserve"> az ágens az önvezetés különböző aspektusait sajátíthatja el. </w:t>
      </w:r>
      <w:r>
        <w:t>Ezek nagyon alapvető képességeket fednek le, így a későbbiekben további jutalmazásokra is szükség lehet, például a közlekedési táblákat nem veszem figyelembe.</w:t>
      </w:r>
    </w:p>
    <w:p w14:paraId="1A53B286" w14:textId="77777777" w:rsidR="003A09BA" w:rsidRPr="00AE2028" w:rsidRDefault="003A09BA" w:rsidP="003A09BA">
      <w:r w:rsidRPr="00AE2028">
        <w:t>Az alábbi hat jutalomból csak az első kettő (</w:t>
      </w:r>
      <m:oMath>
        <m:r>
          <w:rPr>
            <w:rFonts w:ascii="Cambria Math" w:hAnsi="Cambria Math"/>
          </w:rPr>
          <m:t>α</m:t>
        </m:r>
      </m:oMath>
      <w:r w:rsidRPr="00AE2028">
        <w:t xml:space="preserve"> és </w:t>
      </w:r>
      <m:oMath>
        <m:r>
          <w:rPr>
            <w:rFonts w:ascii="Cambria Math" w:hAnsi="Cambria Math"/>
          </w:rPr>
          <m:t>β</m:t>
        </m:r>
      </m:oMath>
      <w:r w:rsidRPr="00AE2028">
        <w:t>) tekinthető folytonosnak, a többi diszkrét</w:t>
      </w:r>
      <w:r>
        <w:t>nek, vagyis ritkának</w:t>
      </w:r>
      <w:r w:rsidRPr="00AE2028">
        <w:t xml:space="preserve">. A </w:t>
      </w:r>
      <w:r>
        <w:t>ritka</w:t>
      </w:r>
      <w:r w:rsidRPr="00AE2028">
        <w:t xml:space="preserve"> jutalmak, habár jó eredményre visznek minket, lassabb konvergenciát okoznak, mivel az ágens ritkábban kap visszacsatolást a döntései után. A végső jutalmat a hat részeredmény súlyozott összegéből kapjuk meg:</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3AC1316E" w14:textId="77777777" w:rsidTr="009B5B19">
        <w:trPr>
          <w:trHeight w:val="349"/>
        </w:trPr>
        <w:tc>
          <w:tcPr>
            <w:tcW w:w="1111" w:type="dxa"/>
            <w:vAlign w:val="center"/>
          </w:tcPr>
          <w:p w14:paraId="17F488A3" w14:textId="77777777" w:rsidR="003A09BA" w:rsidRPr="00AE2028" w:rsidRDefault="003A09BA" w:rsidP="009B5B19">
            <w:pPr>
              <w:ind w:firstLine="0"/>
              <w:jc w:val="center"/>
              <w:rPr>
                <w:noProof/>
              </w:rPr>
            </w:pPr>
          </w:p>
        </w:tc>
        <w:tc>
          <w:tcPr>
            <w:tcW w:w="6246" w:type="dxa"/>
            <w:vAlign w:val="center"/>
          </w:tcPr>
          <w:p w14:paraId="1B2A9EE9" w14:textId="77777777" w:rsidR="003A09BA" w:rsidRPr="00AE2028" w:rsidRDefault="003A09BA" w:rsidP="009B5B19">
            <w:pPr>
              <w:jc w:val="center"/>
              <w:rPr>
                <w:noProof/>
              </w:rPr>
            </w:pPr>
            <m:oMathPara>
              <m:oMath>
                <m:r>
                  <w:rPr>
                    <w:rFonts w:ascii="Cambria Math" w:hAnsi="Cambria Math"/>
                  </w:rPr>
                  <m:t>R=</m:t>
                </m:r>
                <m:sSub>
                  <m:sSubPr>
                    <m:ctrlPr>
                      <w:rPr>
                        <w:rFonts w:ascii="Cambria Math" w:hAnsi="Cambria Math"/>
                        <w:i/>
                      </w:rPr>
                    </m:ctrlPr>
                  </m:sSubPr>
                  <m:e>
                    <m:r>
                      <w:rPr>
                        <w:rFonts w:ascii="Cambria Math" w:hAnsi="Cambria Math"/>
                      </w:rPr>
                      <m:t>w</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α</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β</m:t>
                        </m:r>
                      </m:sub>
                    </m:sSub>
                    <m:r>
                      <w:rPr>
                        <w:rFonts w:ascii="Cambria Math" w:hAnsi="Cambria Math"/>
                      </w:rPr>
                      <m:t>β+</m:t>
                    </m:r>
                    <m:sSub>
                      <m:sSubPr>
                        <m:ctrlPr>
                          <w:rPr>
                            <w:rFonts w:ascii="Cambria Math" w:hAnsi="Cambria Math"/>
                            <w:i/>
                          </w:rPr>
                        </m:ctrlPr>
                      </m:sSubPr>
                      <m:e>
                        <m:r>
                          <w:rPr>
                            <w:rFonts w:ascii="Cambria Math" w:hAnsi="Cambria Math"/>
                          </w:rPr>
                          <m:t>w</m:t>
                        </m:r>
                      </m:e>
                      <m:sub>
                        <m:r>
                          <w:rPr>
                            <w:rFonts w:ascii="Cambria Math" w:hAnsi="Cambria Math"/>
                          </w:rPr>
                          <m:t>γ</m:t>
                        </m:r>
                      </m:sub>
                    </m:sSub>
                    <m:r>
                      <w:rPr>
                        <w:rFonts w:ascii="Cambria Math" w:hAnsi="Cambria Math"/>
                      </w:rPr>
                      <m:t>γ+</m:t>
                    </m:r>
                    <m:sSub>
                      <m:sSubPr>
                        <m:ctrlPr>
                          <w:rPr>
                            <w:rFonts w:ascii="Cambria Math" w:hAnsi="Cambria Math"/>
                            <w:i/>
                          </w:rPr>
                        </m:ctrlPr>
                      </m:sSubPr>
                      <m:e>
                        <m:r>
                          <w:rPr>
                            <w:rFonts w:ascii="Cambria Math" w:hAnsi="Cambria Math"/>
                          </w:rPr>
                          <m:t>w</m:t>
                        </m:r>
                      </m:e>
                      <m:sub>
                        <m:r>
                          <w:rPr>
                            <w:rFonts w:ascii="Cambria Math" w:hAnsi="Cambria Math"/>
                          </w:rPr>
                          <m:t>δ</m:t>
                        </m:r>
                      </m:sub>
                    </m:sSub>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ε</m:t>
                        </m:r>
                      </m:sub>
                    </m:sSub>
                    <m:r>
                      <w:rPr>
                        <w:rFonts w:ascii="Cambria Math" w:hAnsi="Cambria Math"/>
                      </w:rPr>
                      <m:t>ε+</m:t>
                    </m:r>
                    <m:sSub>
                      <m:sSubPr>
                        <m:ctrlPr>
                          <w:rPr>
                            <w:rFonts w:ascii="Cambria Math" w:hAnsi="Cambria Math"/>
                            <w:i/>
                          </w:rPr>
                        </m:ctrlPr>
                      </m:sSubPr>
                      <m:e>
                        <m:r>
                          <w:rPr>
                            <w:rFonts w:ascii="Cambria Math" w:hAnsi="Cambria Math"/>
                          </w:rPr>
                          <m:t>w</m:t>
                        </m:r>
                      </m:e>
                      <m:sub>
                        <m:r>
                          <w:rPr>
                            <w:rFonts w:ascii="Cambria Math" w:hAnsi="Cambria Math"/>
                          </w:rPr>
                          <m:t>τ</m:t>
                        </m:r>
                      </m:sub>
                    </m:sSub>
                    <m:r>
                      <w:rPr>
                        <w:rFonts w:ascii="Cambria Math" w:hAnsi="Cambria Math"/>
                      </w:rPr>
                      <m:t>τ</m:t>
                    </m:r>
                  </m:e>
                </m:d>
              </m:oMath>
            </m:oMathPara>
          </w:p>
        </w:tc>
        <w:tc>
          <w:tcPr>
            <w:tcW w:w="1443" w:type="dxa"/>
            <w:vAlign w:val="center"/>
          </w:tcPr>
          <w:p w14:paraId="4D1F09A1" w14:textId="77777777" w:rsidR="003A09BA" w:rsidRPr="00AE2028" w:rsidRDefault="003A09BA" w:rsidP="009B5B19">
            <w:pPr>
              <w:ind w:firstLine="0"/>
              <w:jc w:val="center"/>
              <w:rPr>
                <w:noProof/>
              </w:rPr>
            </w:pPr>
            <w:r w:rsidRPr="00AE2028">
              <w:t>(</w:t>
            </w:r>
            <w:r>
              <w:t>4</w:t>
            </w:r>
            <w:r w:rsidRPr="00AE2028">
              <w:t>.1)</w:t>
            </w:r>
          </w:p>
        </w:tc>
      </w:tr>
    </w:tbl>
    <w:p w14:paraId="20921324" w14:textId="77777777" w:rsidR="003A09BA" w:rsidRPr="00AE2028" w:rsidRDefault="003A09BA" w:rsidP="003A09BA"/>
    <w:p w14:paraId="1EF51F2D" w14:textId="77777777" w:rsidR="003A09BA" w:rsidRPr="00AE2028" w:rsidRDefault="003A09BA" w:rsidP="003A09BA">
      <w:pPr>
        <w:pStyle w:val="Heading3"/>
      </w:pPr>
      <w:bookmarkStart w:id="54" w:name="_Toc90604120"/>
      <w:r w:rsidRPr="00AE2028">
        <w:t>Alfa</w:t>
      </w:r>
      <w:bookmarkEnd w:id="54"/>
    </w:p>
    <w:p w14:paraId="3CB9C5AF" w14:textId="77777777" w:rsidR="003A09BA" w:rsidRPr="00AE2028" w:rsidRDefault="003A09BA" w:rsidP="003A09BA">
      <w:r w:rsidRPr="00AE2028">
        <w:t>Ez az egyik legegyszerűbb jutalmazó algoritmus mind közül. Célja, hogy eljuttassa az ágenst a kijelölt célba (időtől függetlenül) egyenesvonalban. Folytonos</w:t>
      </w:r>
      <w:r>
        <w:t>nak tekinthető</w:t>
      </w:r>
      <w:r w:rsidRPr="00AE2028">
        <w:t xml:space="preserve"> az alfa jutalmazás, tehát minden akció-ismétlés után kiértékeljük a függvényt. A jutalom annak a függvényében pozitív, hogy az előző állapothoz képest közelebb jutott-e a célhoz vagy sem. Ha nőtt a távolság, azaz a céltól elfelé mozdult, akkor negatív a jutalom:</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0AEF1DFD" w14:textId="77777777" w:rsidTr="009B5B19">
        <w:trPr>
          <w:trHeight w:val="349"/>
        </w:trPr>
        <w:tc>
          <w:tcPr>
            <w:tcW w:w="1111" w:type="dxa"/>
            <w:vAlign w:val="center"/>
          </w:tcPr>
          <w:p w14:paraId="3DE1973A" w14:textId="77777777" w:rsidR="003A09BA" w:rsidRPr="00AE2028" w:rsidRDefault="003A09BA" w:rsidP="009B5B19">
            <w:pPr>
              <w:ind w:firstLine="0"/>
              <w:jc w:val="center"/>
              <w:rPr>
                <w:noProof/>
              </w:rPr>
            </w:pPr>
          </w:p>
        </w:tc>
        <w:tc>
          <w:tcPr>
            <w:tcW w:w="6246" w:type="dxa"/>
            <w:vAlign w:val="center"/>
          </w:tcPr>
          <w:p w14:paraId="12735EF2" w14:textId="77777777" w:rsidR="003A09BA" w:rsidRPr="00AE2028" w:rsidRDefault="00594BBB" w:rsidP="009B5B19">
            <w:pPr>
              <w:jc w:val="center"/>
              <w:rPr>
                <w:noProof/>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dist</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dist</m:t>
                    </m:r>
                  </m:e>
                  <m:sub>
                    <m:r>
                      <w:rPr>
                        <w:rFonts w:ascii="Cambria Math" w:hAnsi="Cambria Math"/>
                      </w:rPr>
                      <m:t>t</m:t>
                    </m:r>
                  </m:sub>
                </m:sSub>
              </m:oMath>
            </m:oMathPara>
          </w:p>
        </w:tc>
        <w:tc>
          <w:tcPr>
            <w:tcW w:w="1443" w:type="dxa"/>
            <w:vAlign w:val="center"/>
          </w:tcPr>
          <w:p w14:paraId="6F0E1957" w14:textId="77777777" w:rsidR="003A09BA" w:rsidRPr="00AE2028" w:rsidRDefault="003A09BA" w:rsidP="009B5B19">
            <w:pPr>
              <w:ind w:firstLine="0"/>
              <w:jc w:val="center"/>
              <w:rPr>
                <w:noProof/>
              </w:rPr>
            </w:pPr>
            <w:r w:rsidRPr="00AE2028">
              <w:t>(</w:t>
            </w:r>
            <w:r>
              <w:t>4</w:t>
            </w:r>
            <w:r w:rsidRPr="00AE2028">
              <w:t>.2)</w:t>
            </w:r>
          </w:p>
        </w:tc>
      </w:tr>
    </w:tbl>
    <w:p w14:paraId="125E1E4C" w14:textId="77777777" w:rsidR="003A09BA" w:rsidRPr="00AE2028" w:rsidRDefault="003A09BA" w:rsidP="003A09BA">
      <w:pPr>
        <w:ind w:firstLine="0"/>
      </w:pPr>
    </w:p>
    <w:p w14:paraId="3FBD039B" w14:textId="77777777" w:rsidR="003A09BA" w:rsidRPr="00AE2028" w:rsidRDefault="003A09BA" w:rsidP="003A09BA">
      <w:r w:rsidRPr="00AE2028">
        <w:t xml:space="preserve">Ezenkívül még egy funkciót ellát az alfa jutalmazás. A tesztelések során kiderült, hogy nagyon </w:t>
      </w:r>
      <w:r>
        <w:t>könnyen</w:t>
      </w:r>
      <w:r w:rsidRPr="00AE2028">
        <w:t xml:space="preserve"> elakad az ágens a pálya szélén, akár már az epizód elején. Mivel egyébként is hosszadalmas a tanítás, ezért bevezettem egy számlálót, mellyel nyomon követjük, hogy hány akción keresztül nem </w:t>
      </w:r>
      <w:r>
        <w:t>mozdult</w:t>
      </w:r>
      <w:r w:rsidRPr="00AE2028">
        <w:t xml:space="preserve"> lényegesen arrébb az ágens az előző pozíciójához képest. Ha ez elért </w:t>
      </w:r>
      <w:r>
        <w:t>egy</w:t>
      </w:r>
      <w:r w:rsidRPr="00AE2028">
        <w:t xml:space="preserve"> küszöbértéket, az azt jelenti, hogy a kocsi elakadt és ekkor újraindul a környezet és kezdődik a következő epizód. Mivel szeretnénk elkerülni, hogy a kocsi fennakadjon (és erre a később részletezett tau jutalom kevés), ezért egy nagy negatív értékre állít</w:t>
      </w:r>
      <w:r>
        <w:t>om</w:t>
      </w:r>
      <w:r w:rsidRPr="00AE2028">
        <w:t xml:space="preserve"> az alfát</w:t>
      </w:r>
      <w:r>
        <w:t xml:space="preserve"> ezesetben</w:t>
      </w:r>
      <w:r w:rsidRPr="00AE2028">
        <w:t>.</w:t>
      </w:r>
    </w:p>
    <w:p w14:paraId="51401B69" w14:textId="77777777" w:rsidR="003A09BA" w:rsidRPr="00AE2028" w:rsidRDefault="003A09BA" w:rsidP="003A09BA">
      <w:pPr>
        <w:pStyle w:val="Heading3"/>
      </w:pPr>
      <w:bookmarkStart w:id="55" w:name="_Toc90604121"/>
      <w:r w:rsidRPr="00AE2028">
        <w:t>Béta</w:t>
      </w:r>
      <w:bookmarkEnd w:id="55"/>
    </w:p>
    <w:p w14:paraId="23687DA3" w14:textId="77777777" w:rsidR="003A09BA" w:rsidRPr="00AE2028" w:rsidRDefault="003A09BA" w:rsidP="003A09BA">
      <w:r w:rsidRPr="00AE2028">
        <w:t>A béta viszont a legkomplexebb algoritmus az implementáltak közül. Ez az algoritmus a sávtartásért felel, azaz a célja, hogy az ágens</w:t>
      </w:r>
      <w:r>
        <w:t xml:space="preserve"> tanulja meg, hogy </w:t>
      </w:r>
      <w:r w:rsidRPr="00AE2028">
        <w:t>ne menjen át a szembe sávba és ne m</w:t>
      </w:r>
      <w:r>
        <w:t>enjen</w:t>
      </w:r>
      <w:r w:rsidRPr="00AE2028">
        <w:t xml:space="preserve"> le a</w:t>
      </w:r>
      <w:r>
        <w:t xml:space="preserve">z útról </w:t>
      </w:r>
      <w:r w:rsidRPr="00AE2028">
        <w:t>sem. Nehézsége abból adódott, hogy a sáv egy fix objektum a környezetben, melynek egyetlen attribútuma van, a középpontjának koordinátái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Pr="00AE2028">
        <w:t xml:space="preserve"> és </w:t>
      </w:r>
      <m:oMath>
        <m:sSub>
          <m:sSubPr>
            <m:ctrlPr>
              <w:rPr>
                <w:rFonts w:ascii="Cambria Math" w:hAnsi="Cambria Math"/>
                <w:i/>
              </w:rPr>
            </m:ctrlPr>
          </m:sSubPr>
          <m:e>
            <m:r>
              <w:rPr>
                <w:rFonts w:ascii="Cambria Math" w:hAnsi="Cambria Math"/>
              </w:rPr>
              <m:t>c</m:t>
            </m:r>
          </m:e>
          <m:sub>
            <m:r>
              <w:rPr>
                <w:rFonts w:ascii="Cambria Math" w:hAnsi="Cambria Math"/>
              </w:rPr>
              <m:t>y</m:t>
            </m:r>
          </m:sub>
        </m:sSub>
      </m:oMath>
      <w:r w:rsidRPr="00AE2028">
        <w:t>). Ennyire kevés információval körülményesebb a távolságokat számolni. Mivel nem találtam leírást a pálya paraméterei</w:t>
      </w:r>
      <w:r>
        <w:t>ről</w:t>
      </w:r>
      <w:r w:rsidRPr="00AE2028">
        <w:t>, így lemértem és függvényt illesztettem rá. Úgy kezelem a szaggatott vonalból képzett pályát, mintha egy téglalapból állna, melynek két oldalán egy-egy félkör található. A téglalap oldalai egész számokra jöttek ki, így pontosnak gondolom a mérést, de a félkörök nem pontosan félkörök, a tetejük kissé nyomott, így csak becsülöm a sugarat (</w:t>
      </w:r>
      <w:r w:rsidRPr="00AE2028">
        <w:rPr>
          <w:b/>
          <w:bCs/>
        </w:rPr>
        <w:fldChar w:fldCharType="begin"/>
      </w:r>
      <w:r w:rsidRPr="00AE2028">
        <w:rPr>
          <w:b/>
          <w:bCs/>
        </w:rPr>
        <w:instrText xml:space="preserve"> REF _Ref72137406 \h  \* MERGEFORMAT </w:instrText>
      </w:r>
      <w:r w:rsidRPr="00AE2028">
        <w:rPr>
          <w:b/>
          <w:bCs/>
        </w:rPr>
      </w:r>
      <w:r w:rsidRPr="00AE2028">
        <w:rPr>
          <w:b/>
          <w:bCs/>
        </w:rPr>
        <w:fldChar w:fldCharType="separate"/>
      </w:r>
      <w:r w:rsidRPr="00F002AE">
        <w:rPr>
          <w:b/>
          <w:bCs/>
          <w:noProof/>
        </w:rPr>
        <w:t>4</w:t>
      </w:r>
      <w:r w:rsidRPr="00F002AE">
        <w:rPr>
          <w:b/>
          <w:bCs/>
        </w:rPr>
        <w:t>.</w:t>
      </w:r>
      <w:r w:rsidRPr="00F002AE">
        <w:rPr>
          <w:b/>
          <w:bCs/>
          <w:noProof/>
        </w:rPr>
        <w:t>9</w:t>
      </w:r>
      <w:r w:rsidRPr="00F002AE">
        <w:rPr>
          <w:b/>
          <w:bCs/>
        </w:rPr>
        <w:t>. ábra</w:t>
      </w:r>
      <w:r w:rsidRPr="00AE2028">
        <w:rPr>
          <w:b/>
          <w:bCs/>
        </w:rPr>
        <w:fldChar w:fldCharType="end"/>
      </w:r>
      <w:r w:rsidRPr="00AE2028">
        <w:t xml:space="preserve">). Ezeket az adatokat felhasználva a szimuláció koordináta-rendszerében már viszonylag pontosan lehet becsülni az autó helyzetét a sávokon belül. </w:t>
      </w:r>
    </w:p>
    <w:p w14:paraId="7AA89EAB" w14:textId="77777777" w:rsidR="003A09BA" w:rsidRPr="00AE2028" w:rsidRDefault="003A09BA" w:rsidP="003A09BA">
      <w:pPr>
        <w:pStyle w:val="Kp"/>
      </w:pPr>
      <w:r w:rsidRPr="00AE2028">
        <w:rPr>
          <w:noProof/>
        </w:rPr>
        <w:lastRenderedPageBreak/>
        <w:drawing>
          <wp:inline distT="0" distB="0" distL="0" distR="0" wp14:anchorId="41DE3A25" wp14:editId="056978EF">
            <wp:extent cx="5400040" cy="2633980"/>
            <wp:effectExtent l="0" t="0" r="0" b="0"/>
            <wp:docPr id="15" name="Ábr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400040" cy="2633980"/>
                    </a:xfrm>
                    <a:prstGeom prst="rect">
                      <a:avLst/>
                    </a:prstGeom>
                  </pic:spPr>
                </pic:pic>
              </a:graphicData>
            </a:graphic>
          </wp:inline>
        </w:drawing>
      </w:r>
    </w:p>
    <w:bookmarkStart w:id="56" w:name="_Ref72137406"/>
    <w:p w14:paraId="31DBF8C3" w14:textId="77777777" w:rsidR="003A09BA" w:rsidRPr="00AE2028" w:rsidRDefault="003A09BA" w:rsidP="003A09BA">
      <w:pPr>
        <w:pStyle w:val="Caption"/>
      </w:pPr>
      <w:r>
        <w:fldChar w:fldCharType="begin"/>
      </w:r>
      <w:r>
        <w:instrText xml:space="preserve"> STYLEREF 1 \s </w:instrText>
      </w:r>
      <w:r>
        <w:fldChar w:fldCharType="separate"/>
      </w:r>
      <w:r>
        <w:rPr>
          <w:noProof/>
        </w:rPr>
        <w:t>4</w:t>
      </w:r>
      <w:r>
        <w:fldChar w:fldCharType="end"/>
      </w:r>
      <w:r>
        <w:t>.</w:t>
      </w:r>
      <w:fldSimple w:instr=" SEQ ábra \* ARABIC \s 1 ">
        <w:r>
          <w:rPr>
            <w:noProof/>
          </w:rPr>
          <w:t>9</w:t>
        </w:r>
      </w:fldSimple>
      <w:r w:rsidRPr="00AE2028">
        <w:t>. ábra</w:t>
      </w:r>
      <w:bookmarkEnd w:id="56"/>
      <w:r w:rsidRPr="00AE2028">
        <w:t xml:space="preserve"> A szaggatott vonal méretei</w:t>
      </w:r>
    </w:p>
    <w:p w14:paraId="5EE32761" w14:textId="77777777" w:rsidR="003A09BA" w:rsidRPr="00AE2028" w:rsidRDefault="003A09BA" w:rsidP="003A09BA">
      <w:r w:rsidRPr="00AE2028">
        <w:t>Miután megbecsültem a pozíciót, már csak a pontozás mértékét kell beállítani. Ehhez Gauss-görbét használok, melynek a maximuma a jobb oldali sáv közepére van állítva, míg a koordináta-rendszer origója a szaggatott sávon helyezkedik el (</w:t>
      </w:r>
      <w:r w:rsidRPr="00AE2028">
        <w:rPr>
          <w:b/>
          <w:bCs/>
        </w:rPr>
        <w:fldChar w:fldCharType="begin"/>
      </w:r>
      <w:r w:rsidRPr="00AE2028">
        <w:rPr>
          <w:b/>
          <w:bCs/>
        </w:rPr>
        <w:instrText xml:space="preserve"> REF _Ref72137486 \h  \* MERGEFORMAT </w:instrText>
      </w:r>
      <w:r w:rsidRPr="00AE2028">
        <w:rPr>
          <w:b/>
          <w:bCs/>
        </w:rPr>
      </w:r>
      <w:r w:rsidRPr="00AE2028">
        <w:rPr>
          <w:b/>
          <w:bCs/>
        </w:rPr>
        <w:fldChar w:fldCharType="separate"/>
      </w:r>
      <w:r w:rsidRPr="00F002AE">
        <w:rPr>
          <w:b/>
          <w:bCs/>
          <w:noProof/>
        </w:rPr>
        <w:t>4</w:t>
      </w:r>
      <w:r w:rsidRPr="00F002AE">
        <w:rPr>
          <w:b/>
          <w:bCs/>
        </w:rPr>
        <w:t>.</w:t>
      </w:r>
      <w:r w:rsidRPr="00F002AE">
        <w:rPr>
          <w:b/>
          <w:bCs/>
          <w:noProof/>
        </w:rPr>
        <w:t>10</w:t>
      </w:r>
      <w:r w:rsidRPr="00F002AE">
        <w:rPr>
          <w:b/>
          <w:bCs/>
        </w:rPr>
        <w:t>. ábra</w:t>
      </w:r>
      <w:r w:rsidRPr="00AE2028">
        <w:rPr>
          <w:b/>
          <w:bCs/>
        </w:rPr>
        <w:fldChar w:fldCharType="end"/>
      </w:r>
      <w:r w:rsidRPr="00AE2028">
        <w:t xml:space="preserve">). A görbe szélességét úgy állítottam be, hogy a </w:t>
      </w:r>
      <m:oMath>
        <m:r>
          <w:rPr>
            <w:rFonts w:ascii="Cambria Math" w:hAnsi="Cambria Math"/>
          </w:rPr>
          <m:t>3σ</m:t>
        </m:r>
      </m:oMath>
      <w:r w:rsidRPr="00AE2028">
        <w:t xml:space="preserve"> távolság a sáv széleire essen. Így lényegében ezen az intervallumon kívül balra, vagyis a szembe sávban nincs büntetés az úttest széléig, mivel a Gauss-görbe közel nulla értéket vesz fel. Azonban az úttest széleitől kifelé súlyosan büntetünk, innentől egy nagy abszolút értékű negatív számra (pl.: -10) állítom a bétát. Viszont a szembe sávban </w:t>
      </w:r>
      <w:r>
        <w:t xml:space="preserve">való </w:t>
      </w:r>
      <w:r w:rsidRPr="00AE2028">
        <w:t>haladást is büntetni kell, tehát arra a sávra egy az abszcisszára tükrözött, ugyanakkora szórású Gauss-görbét illesztettem. A középpontját, azaz minimumát a pálya szélén éri el. Önkényesen választottam meg az áttérés helyét is az egyik görbéről a másikra, úgy, hogy az átmenetben minimális ugrás legyen:</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57112484" w14:textId="77777777" w:rsidTr="009B5B19">
        <w:trPr>
          <w:trHeight w:val="554"/>
        </w:trPr>
        <w:tc>
          <w:tcPr>
            <w:tcW w:w="1111" w:type="dxa"/>
            <w:vAlign w:val="center"/>
          </w:tcPr>
          <w:p w14:paraId="4B6AAC93" w14:textId="77777777" w:rsidR="003A09BA" w:rsidRPr="00AE2028" w:rsidRDefault="003A09BA" w:rsidP="009B5B19">
            <w:pPr>
              <w:ind w:firstLine="0"/>
              <w:jc w:val="center"/>
              <w:rPr>
                <w:noProof/>
              </w:rPr>
            </w:pPr>
          </w:p>
        </w:tc>
        <w:tc>
          <w:tcPr>
            <w:tcW w:w="6246" w:type="dxa"/>
            <w:vAlign w:val="center"/>
          </w:tcPr>
          <w:p w14:paraId="566B524D" w14:textId="77777777" w:rsidR="003A09BA" w:rsidRPr="00AE2028" w:rsidRDefault="003A09BA" w:rsidP="009B5B19">
            <w:pPr>
              <w:jc w:val="center"/>
              <w:rPr>
                <w:noProof/>
              </w:rPr>
            </w:pPr>
            <m:oMathPara>
              <m:oMath>
                <m:r>
                  <w:rPr>
                    <w:rFonts w:ascii="Cambria Math" w:hAnsi="Cambria Math"/>
                  </w:rPr>
                  <m:t>β=</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  &amp;x≥6σ</m:t>
                        </m:r>
                      </m:e>
                      <m:e>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x-μ</m:t>
                                        </m:r>
                                      </m:num>
                                      <m:den>
                                        <m:r>
                                          <w:rPr>
                                            <w:rFonts w:ascii="Cambria Math" w:hAnsi="Cambria Math"/>
                                          </w:rPr>
                                          <m:t>σ</m:t>
                                        </m:r>
                                      </m:den>
                                    </m:f>
                                  </m:e>
                                </m:d>
                              </m:e>
                              <m:sup>
                                <m:r>
                                  <w:rPr>
                                    <w:rFonts w:ascii="Cambria Math" w:hAnsi="Cambria Math"/>
                                  </w:rPr>
                                  <m:t>2</m:t>
                                </m:r>
                              </m:sup>
                            </m:sSup>
                          </m:sup>
                        </m:sSup>
                        <m:r>
                          <w:rPr>
                            <w:rFonts w:ascii="Cambria Math" w:hAnsi="Cambria Math"/>
                          </w:rPr>
                          <m:t>,  -σ&lt;x&lt;6σ</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x+2μ</m:t>
                                        </m:r>
                                      </m:num>
                                      <m:den>
                                        <m:r>
                                          <w:rPr>
                                            <w:rFonts w:ascii="Cambria Math" w:hAnsi="Cambria Math"/>
                                          </w:rPr>
                                          <m:t>σ</m:t>
                                        </m:r>
                                      </m:den>
                                    </m:f>
                                  </m:e>
                                </m:d>
                              </m:e>
                              <m:sup>
                                <m:r>
                                  <w:rPr>
                                    <w:rFonts w:ascii="Cambria Math" w:hAnsi="Cambria Math"/>
                                  </w:rPr>
                                  <m:t>2</m:t>
                                </m:r>
                              </m:sup>
                            </m:sSup>
                          </m:sup>
                        </m:sSup>
                        <m:r>
                          <w:rPr>
                            <w:rFonts w:ascii="Cambria Math" w:hAnsi="Cambria Math"/>
                          </w:rPr>
                          <m:t>,  -6σ&lt;x≤-σ</m:t>
                        </m:r>
                        <m:ctrlPr>
                          <w:rPr>
                            <w:rFonts w:ascii="Cambria Math" w:eastAsia="Cambria Math" w:hAnsi="Cambria Math" w:cs="Cambria Math"/>
                            <w:i/>
                          </w:rPr>
                        </m:ctrlPr>
                      </m:e>
                      <m:e>
                        <m:r>
                          <w:rPr>
                            <w:rFonts w:ascii="Cambria Math" w:hAnsi="Cambria Math"/>
                          </w:rPr>
                          <m:t>-10,  &amp;x≤-6σ</m:t>
                        </m:r>
                      </m:e>
                    </m:eqArr>
                  </m:e>
                </m:d>
              </m:oMath>
            </m:oMathPara>
          </w:p>
        </w:tc>
        <w:tc>
          <w:tcPr>
            <w:tcW w:w="1443" w:type="dxa"/>
            <w:vAlign w:val="center"/>
          </w:tcPr>
          <w:p w14:paraId="6E413813" w14:textId="77777777" w:rsidR="003A09BA" w:rsidRPr="00AE2028" w:rsidRDefault="003A09BA" w:rsidP="009B5B19">
            <w:pPr>
              <w:ind w:firstLine="0"/>
              <w:jc w:val="center"/>
              <w:rPr>
                <w:noProof/>
              </w:rPr>
            </w:pPr>
            <w:r w:rsidRPr="00AE2028">
              <w:t>(</w:t>
            </w:r>
            <w:r>
              <w:t>4</w:t>
            </w:r>
            <w:r w:rsidRPr="00AE2028">
              <w:t>.3)</w:t>
            </w:r>
          </w:p>
        </w:tc>
      </w:tr>
    </w:tbl>
    <w:p w14:paraId="47B2C048" w14:textId="77777777" w:rsidR="003A09BA" w:rsidRPr="00AE2028" w:rsidRDefault="003A09BA" w:rsidP="003A09BA">
      <w:pPr>
        <w:pStyle w:val="Kp"/>
        <w:jc w:val="both"/>
      </w:pPr>
    </w:p>
    <w:p w14:paraId="2F876C50" w14:textId="77777777" w:rsidR="003A09BA" w:rsidRPr="00AE2028" w:rsidRDefault="003A09BA" w:rsidP="003A09BA">
      <w:pPr>
        <w:pStyle w:val="Kp"/>
        <w:jc w:val="both"/>
      </w:pPr>
      <w:r w:rsidRPr="00AE2028">
        <w:rPr>
          <w:noProof/>
        </w:rPr>
        <w:drawing>
          <wp:inline distT="0" distB="0" distL="0" distR="0" wp14:anchorId="3A5113FC" wp14:editId="53787600">
            <wp:extent cx="5400040" cy="2533650"/>
            <wp:effectExtent l="0" t="0" r="0" b="0"/>
            <wp:docPr id="4" name="Ábr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400040" cy="2533650"/>
                    </a:xfrm>
                    <a:prstGeom prst="rect">
                      <a:avLst/>
                    </a:prstGeom>
                  </pic:spPr>
                </pic:pic>
              </a:graphicData>
            </a:graphic>
          </wp:inline>
        </w:drawing>
      </w:r>
    </w:p>
    <w:bookmarkStart w:id="57" w:name="_Ref72137486"/>
    <w:p w14:paraId="795310F3" w14:textId="77777777" w:rsidR="003A09BA" w:rsidRPr="00AE2028" w:rsidRDefault="003A09BA" w:rsidP="003A09BA">
      <w:pPr>
        <w:pStyle w:val="Caption"/>
      </w:pPr>
      <w:r>
        <w:fldChar w:fldCharType="begin"/>
      </w:r>
      <w:r>
        <w:instrText xml:space="preserve"> STYLEREF 1 \s </w:instrText>
      </w:r>
      <w:r>
        <w:fldChar w:fldCharType="separate"/>
      </w:r>
      <w:r>
        <w:rPr>
          <w:noProof/>
        </w:rPr>
        <w:t>4</w:t>
      </w:r>
      <w:r>
        <w:fldChar w:fldCharType="end"/>
      </w:r>
      <w:r>
        <w:t>.</w:t>
      </w:r>
      <w:fldSimple w:instr=" SEQ ábra \* ARABIC \s 1 ">
        <w:r>
          <w:rPr>
            <w:noProof/>
          </w:rPr>
          <w:t>10</w:t>
        </w:r>
      </w:fldSimple>
      <w:r w:rsidRPr="00AE2028">
        <w:t>. ábra</w:t>
      </w:r>
      <w:bookmarkEnd w:id="57"/>
      <w:r w:rsidRPr="00AE2028">
        <w:t xml:space="preserve"> Gauss-görbe elhelyezkedése a pályán</w:t>
      </w:r>
    </w:p>
    <w:p w14:paraId="02BE3CF5" w14:textId="77777777" w:rsidR="003A09BA" w:rsidRPr="0083244E" w:rsidRDefault="003A09BA" w:rsidP="003A09BA">
      <w:pPr>
        <w:pStyle w:val="Heading3"/>
      </w:pPr>
      <w:bookmarkStart w:id="58" w:name="_Toc90604122"/>
      <w:r w:rsidRPr="0083244E">
        <w:t>Gamma</w:t>
      </w:r>
      <w:bookmarkEnd w:id="58"/>
    </w:p>
    <w:p w14:paraId="57352E16" w14:textId="77777777" w:rsidR="003A09BA" w:rsidRPr="00AE2028" w:rsidRDefault="003A09BA" w:rsidP="003A09BA">
      <w:r w:rsidRPr="00AE2028">
        <w:t xml:space="preserve">A következő jutalmazás célja, hogy a kocsi megálljon a piros lámpánál. Az algoritmus állapotgép-szerűen működik, bizonyos időközönként vált a lámpa piros és zöld között (sárgával nem </w:t>
      </w:r>
      <w:r>
        <w:t>tartottam szükségesnek foglalkozni</w:t>
      </w:r>
      <w:r w:rsidRPr="00AE2028">
        <w:t xml:space="preserve">). A váltás grafikusan nem jelenik meg a környezetben, az objektum változtatásokat megvalósítani a PyBullet-ben </w:t>
      </w:r>
      <w:r>
        <w:t xml:space="preserve">sajnos </w:t>
      </w:r>
      <w:r w:rsidRPr="00AE2028">
        <w:t>nem triviális</w:t>
      </w:r>
      <w:r w:rsidRPr="004756E0">
        <w:rPr>
          <w:color w:val="FF0000"/>
        </w:rPr>
        <w:t>, ezért egyelőre ez a jutalmazás nincs használva.</w:t>
      </w:r>
    </w:p>
    <w:p w14:paraId="2E35ECD8" w14:textId="77777777" w:rsidR="003A09BA" w:rsidRPr="00AE2028" w:rsidRDefault="003A09BA" w:rsidP="003A09BA">
      <w:r w:rsidRPr="00AE2028">
        <w:t>Ha zöld a lámpa a gamma értéke nulla. Ha piros, akkor megvizsgáljuk az ágens távolságát a lámpától (</w:t>
      </w:r>
      <w:r>
        <w:t xml:space="preserve">csak </w:t>
      </w:r>
      <w:r w:rsidRPr="00AE2028">
        <w:t>a síkban), és ha 2 egységen (méter) belül van, akkor a cél, hogy álljon meg a kocsi, vagyis csökkentse le a sebességét nullára. Ezért a gamma értékét a sebesség függvényében választom meg, jelen eseteben egyszerűen a sebesség mínusz egyszerese. Ha a kocsi már fél méterre is megközelítette a lámpát, miközben az piros, akkor a gamma szintén egy nagy abszolútértékű negatív konstans értéket vesz fel:</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3802A19B" w14:textId="77777777" w:rsidTr="009B5B19">
        <w:trPr>
          <w:trHeight w:val="554"/>
        </w:trPr>
        <w:tc>
          <w:tcPr>
            <w:tcW w:w="1111" w:type="dxa"/>
            <w:vAlign w:val="center"/>
          </w:tcPr>
          <w:p w14:paraId="65CBE5B2" w14:textId="77777777" w:rsidR="003A09BA" w:rsidRPr="00AE2028" w:rsidRDefault="003A09BA" w:rsidP="009B5B19">
            <w:pPr>
              <w:ind w:firstLine="0"/>
              <w:jc w:val="center"/>
              <w:rPr>
                <w:noProof/>
              </w:rPr>
            </w:pPr>
          </w:p>
        </w:tc>
        <w:tc>
          <w:tcPr>
            <w:tcW w:w="6246" w:type="dxa"/>
            <w:vAlign w:val="center"/>
          </w:tcPr>
          <w:p w14:paraId="5A37C597" w14:textId="77777777" w:rsidR="003A09BA" w:rsidRPr="00AE2028" w:rsidRDefault="003A09BA" w:rsidP="009B5B19">
            <w:pPr>
              <w:jc w:val="center"/>
              <w:rPr>
                <w:noProof/>
              </w:rPr>
            </w:pPr>
            <m:oMathPara>
              <m:oMath>
                <m:r>
                  <w:rPr>
                    <w:rFonts w:ascii="Cambria Math" w:hAnsi="Cambria Math"/>
                  </w:rPr>
                  <m:t>γ=</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&amp;d&gt;2</m:t>
                        </m:r>
                      </m:e>
                      <m:e>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y</m:t>
                                    </m:r>
                                  </m:sub>
                                </m:sSub>
                              </m:e>
                              <m:sup>
                                <m:r>
                                  <w:rPr>
                                    <w:rFonts w:ascii="Cambria Math" w:hAnsi="Cambria Math"/>
                                  </w:rPr>
                                  <m:t>2</m:t>
                                </m:r>
                              </m:sup>
                            </m:sSup>
                          </m:e>
                        </m:rad>
                        <m:r>
                          <w:rPr>
                            <w:rFonts w:ascii="Cambria Math" w:hAnsi="Cambria Math"/>
                          </w:rPr>
                          <m:t>,  &amp;2≥d≥0.5</m:t>
                        </m:r>
                        <m:ctrlPr>
                          <w:rPr>
                            <w:rFonts w:ascii="Cambria Math" w:eastAsia="Cambria Math" w:hAnsi="Cambria Math" w:cs="Cambria Math"/>
                            <w:i/>
                          </w:rPr>
                        </m:ctrlPr>
                      </m:e>
                      <m:e>
                        <m:r>
                          <w:rPr>
                            <w:rFonts w:ascii="Cambria Math" w:hAnsi="Cambria Math"/>
                          </w:rPr>
                          <m:t>-10,  &amp;d&lt;0.5</m:t>
                        </m:r>
                      </m:e>
                    </m:eqArr>
                  </m:e>
                </m:d>
              </m:oMath>
            </m:oMathPara>
          </w:p>
        </w:tc>
        <w:tc>
          <w:tcPr>
            <w:tcW w:w="1443" w:type="dxa"/>
            <w:vAlign w:val="center"/>
          </w:tcPr>
          <w:p w14:paraId="28A40939" w14:textId="77777777" w:rsidR="003A09BA" w:rsidRPr="00AE2028" w:rsidRDefault="003A09BA" w:rsidP="009B5B19">
            <w:pPr>
              <w:ind w:firstLine="0"/>
              <w:jc w:val="center"/>
              <w:rPr>
                <w:noProof/>
              </w:rPr>
            </w:pPr>
            <w:r w:rsidRPr="00AE2028">
              <w:t>(</w:t>
            </w:r>
            <w:r>
              <w:t>4</w:t>
            </w:r>
            <w:r w:rsidRPr="00AE2028">
              <w:t>.4)</w:t>
            </w:r>
          </w:p>
        </w:tc>
      </w:tr>
    </w:tbl>
    <w:p w14:paraId="57FE7F3D" w14:textId="77777777" w:rsidR="003A09BA" w:rsidRPr="00AE2028" w:rsidRDefault="003A09BA" w:rsidP="003A09BA">
      <w:pPr>
        <w:ind w:firstLine="0"/>
      </w:pPr>
    </w:p>
    <w:p w14:paraId="59642F62" w14:textId="77777777" w:rsidR="003A09BA" w:rsidRPr="0083244E" w:rsidRDefault="003A09BA" w:rsidP="003A09BA">
      <w:pPr>
        <w:pStyle w:val="Heading3"/>
      </w:pPr>
      <w:bookmarkStart w:id="59" w:name="_Toc90604123"/>
      <w:r w:rsidRPr="0083244E">
        <w:lastRenderedPageBreak/>
        <w:t>Delta</w:t>
      </w:r>
      <w:bookmarkEnd w:id="59"/>
    </w:p>
    <w:p w14:paraId="737AB5D7" w14:textId="77777777" w:rsidR="003A09BA" w:rsidRDefault="003A09BA" w:rsidP="003A09BA">
      <w:r w:rsidRPr="00AE2028">
        <w:t xml:space="preserve">Biztonsági szempontból az egyik legfontosabb képesség, hogy az ágens ki tudja kerülni az útjába kerülő objektumokat. A delta jutalom, annál nagyobb, minél kevésbé közelít meg az ágens egy álló objektumot. </w:t>
      </w:r>
      <w:r>
        <w:t>A</w:t>
      </w:r>
      <w:r w:rsidRPr="00AE2028">
        <w:t xml:space="preserve"> legközelebbi objektum távolságát vetjük össze az ágens távolságával. </w:t>
      </w:r>
      <w:r>
        <w:t xml:space="preserve">Ha ez a távolság kisebb, mint egy küszöbérték (pl.: </w:t>
      </w:r>
      <m:oMath>
        <m:r>
          <w:rPr>
            <w:rFonts w:ascii="Cambria Math" w:hAnsi="Cambria Math"/>
          </w:rPr>
          <m:t>1.5m</m:t>
        </m:r>
      </m:oMath>
      <w:r>
        <w:t xml:space="preserve">), akkor közelinek is tekintem ezt az objektumot. Ezenkívül ellenőrzöm, hogy a tárgy benne van-e az ágens 30°-os látóterében, és hogy felé halad-e a kocsi. </w:t>
      </w:r>
    </w:p>
    <w:p w14:paraId="459EE0E2" w14:textId="77777777" w:rsidR="003A09BA" w:rsidRPr="00075284" w:rsidRDefault="003A09BA" w:rsidP="003A09BA">
      <w:r>
        <w:t>Ha mindhárom feltétel teljesül, akkor a távolság függvényében büntetjük az ágens akcióit</w:t>
      </w:r>
      <w:r w:rsidRPr="00075284">
        <w:t xml:space="preserve">. A függvény alakja ezesetben egy x-tengelyre tükrözött Gauss-görbe. A görbe a kocsi és a legközelebbi álló objektum közti egyenesre illeszkedik, mégpedig oly módon, hogy az origó egybe esik az objektum középpontjával. A cél, hogy az ágens általunk választott sugarú körön kívül kerülje el az objektumot, így </w:t>
      </w:r>
      <w:r>
        <w:t>a körön</w:t>
      </w:r>
      <w:r w:rsidRPr="00075284">
        <w:t xml:space="preserve"> belül büntetünk, azon kívül pedig nincs jutalmazás.</w:t>
      </w:r>
    </w:p>
    <w:p w14:paraId="7B26079A" w14:textId="77777777" w:rsidR="003A09BA" w:rsidRPr="00AE2028" w:rsidRDefault="003A09BA" w:rsidP="003A09BA">
      <w:r w:rsidRPr="00AE2028">
        <w:t xml:space="preserve">A görbe szélességét azért választottam </w:t>
      </w:r>
      <w:r>
        <w:t>7-nek</w:t>
      </w:r>
      <w:r w:rsidRPr="00AE2028">
        <w:t xml:space="preserve">, mert így a </w:t>
      </w:r>
      <m:oMath>
        <m:sSub>
          <m:sSubPr>
            <m:ctrlPr>
              <w:rPr>
                <w:rFonts w:ascii="Cambria Math" w:hAnsi="Cambria Math"/>
                <w:i/>
              </w:rPr>
            </m:ctrlPr>
          </m:sSubPr>
          <m:e>
            <m:r>
              <w:rPr>
                <w:rFonts w:ascii="Cambria Math" w:hAnsi="Cambria Math"/>
              </w:rPr>
              <m:t>w</m:t>
            </m:r>
          </m:e>
          <m:sub>
            <m:r>
              <w:rPr>
                <w:rFonts w:ascii="Cambria Math" w:hAnsi="Cambria Math"/>
              </w:rPr>
              <m:t>δ</m:t>
            </m:r>
          </m:sub>
        </m:sSub>
      </m:oMath>
      <w:r w:rsidRPr="00AE2028">
        <w:t xml:space="preserve"> értékét 0 és 100 között változtatva </w:t>
      </w:r>
      <w:r>
        <w:t xml:space="preserve">sem </w:t>
      </w:r>
      <w:r w:rsidRPr="00AE2028">
        <w:t>lesz</w:t>
      </w:r>
      <w:r>
        <w:t xml:space="preserve"> mérhető</w:t>
      </w:r>
      <w:r w:rsidRPr="00AE2028">
        <w:t xml:space="preserve"> ugrás</w:t>
      </w:r>
      <m:oMath>
        <m:r>
          <w:rPr>
            <w:rFonts w:ascii="Cambria Math" w:hAnsi="Cambria Math"/>
          </w:rPr>
          <m:t xml:space="preserve"> d=1.5</m:t>
        </m:r>
      </m:oMath>
      <w:r w:rsidRPr="00AE2028">
        <w:t xml:space="preserve"> méternél:</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67BB4AE1" w14:textId="77777777" w:rsidTr="009B5B19">
        <w:trPr>
          <w:trHeight w:val="349"/>
        </w:trPr>
        <w:tc>
          <w:tcPr>
            <w:tcW w:w="1111" w:type="dxa"/>
            <w:vAlign w:val="center"/>
          </w:tcPr>
          <w:p w14:paraId="7CFEA66A" w14:textId="77777777" w:rsidR="003A09BA" w:rsidRPr="00AE2028" w:rsidRDefault="003A09BA" w:rsidP="009B5B19">
            <w:pPr>
              <w:ind w:firstLine="0"/>
              <w:jc w:val="center"/>
              <w:rPr>
                <w:noProof/>
              </w:rPr>
            </w:pPr>
          </w:p>
        </w:tc>
        <w:tc>
          <w:tcPr>
            <w:tcW w:w="6246" w:type="dxa"/>
            <w:vAlign w:val="center"/>
          </w:tcPr>
          <w:p w14:paraId="504319EE" w14:textId="77777777" w:rsidR="003A09BA" w:rsidRPr="00AE2028" w:rsidRDefault="003A09BA" w:rsidP="009B5B19">
            <w:pPr>
              <w:jc w:val="center"/>
              <w:rPr>
                <w:noProof/>
              </w:rPr>
            </w:pPr>
            <m:oMathPara>
              <m:oMath>
                <m:r>
                  <w:rPr>
                    <w:rFonts w:ascii="Cambria Math" w:hAnsi="Cambria Math"/>
                  </w:rPr>
                  <m:t>δ=</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-7</m:t>
                            </m:r>
                            <m:sSup>
                              <m:sSupPr>
                                <m:ctrlPr>
                                  <w:rPr>
                                    <w:rFonts w:ascii="Cambria Math" w:hAnsi="Cambria Math"/>
                                    <w:i/>
                                  </w:rPr>
                                </m:ctrlPr>
                              </m:sSupPr>
                              <m:e>
                                <m:r>
                                  <w:rPr>
                                    <w:rFonts w:ascii="Cambria Math" w:hAnsi="Cambria Math"/>
                                  </w:rPr>
                                  <m:t>d</m:t>
                                </m:r>
                              </m:e>
                              <m:sup>
                                <m:r>
                                  <w:rPr>
                                    <w:rFonts w:ascii="Cambria Math" w:hAnsi="Cambria Math"/>
                                  </w:rPr>
                                  <m:t>2</m:t>
                                </m:r>
                              </m:sup>
                            </m:sSup>
                          </m:sup>
                        </m:sSup>
                        <m:r>
                          <w:rPr>
                            <w:rFonts w:ascii="Cambria Math" w:hAnsi="Cambria Math"/>
                          </w:rPr>
                          <m:t>,  &amp;d&lt;1.5</m:t>
                        </m:r>
                      </m:e>
                      <m:e>
                        <m:r>
                          <w:rPr>
                            <w:rFonts w:ascii="Cambria Math" w:hAnsi="Cambria Math"/>
                          </w:rPr>
                          <m:t>0,  &amp;d≥1.5</m:t>
                        </m:r>
                      </m:e>
                    </m:eqArr>
                  </m:e>
                </m:d>
              </m:oMath>
            </m:oMathPara>
          </w:p>
        </w:tc>
        <w:tc>
          <w:tcPr>
            <w:tcW w:w="1443" w:type="dxa"/>
            <w:vAlign w:val="center"/>
          </w:tcPr>
          <w:p w14:paraId="3946AF2E" w14:textId="77777777" w:rsidR="003A09BA" w:rsidRPr="00AE2028" w:rsidRDefault="003A09BA" w:rsidP="009B5B19">
            <w:pPr>
              <w:ind w:firstLine="0"/>
              <w:jc w:val="center"/>
              <w:rPr>
                <w:noProof/>
              </w:rPr>
            </w:pPr>
            <w:r w:rsidRPr="00AE2028">
              <w:t>(</w:t>
            </w:r>
            <w:r>
              <w:t>4</w:t>
            </w:r>
            <w:r w:rsidRPr="00AE2028">
              <w:t>.5)</w:t>
            </w:r>
          </w:p>
        </w:tc>
      </w:tr>
    </w:tbl>
    <w:p w14:paraId="17348B68" w14:textId="77777777" w:rsidR="003A09BA" w:rsidRPr="00AE2028" w:rsidRDefault="003A09BA" w:rsidP="003A09BA"/>
    <w:p w14:paraId="55D4DD50" w14:textId="77777777" w:rsidR="003A09BA" w:rsidRPr="00AE2028" w:rsidRDefault="003A09BA" w:rsidP="003A09BA">
      <w:pPr>
        <w:pStyle w:val="Heading3"/>
      </w:pPr>
      <w:bookmarkStart w:id="60" w:name="_Toc90604124"/>
      <w:r w:rsidRPr="00AE2028">
        <w:t>Epszilon</w:t>
      </w:r>
      <w:bookmarkEnd w:id="60"/>
    </w:p>
    <w:p w14:paraId="623B194E" w14:textId="77777777" w:rsidR="003A09BA" w:rsidRPr="00AE2028" w:rsidRDefault="003A09BA" w:rsidP="003A09BA">
      <w:r w:rsidRPr="00AE2028">
        <w:t xml:space="preserve">Nemcsak az álló, hanem a mozgó járműveket is célszerű lenne elkerülnie az ágensnek, erre szolgál az epszilon algoritmus. A mozgó objektum a GUI-ban </w:t>
      </w:r>
      <w:r>
        <w:t xml:space="preserve">változtatható </w:t>
      </w:r>
      <w:r w:rsidRPr="00AE2028">
        <w:t xml:space="preserve">sebeséggel mozog két fix pont között oda és vissza. Jelenleg egy ilyen </w:t>
      </w:r>
      <w:r w:rsidRPr="00CB7521">
        <w:t>objektum található a pályán, mely az úttest két széle között ingázik a célvonalnál. Hasonlóan a deltához, ha az ágens túlságosan megközelíti, akkor negatív jutalmat adunk:</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6D8542D0" w14:textId="77777777" w:rsidTr="009B5B19">
        <w:trPr>
          <w:trHeight w:val="349"/>
        </w:trPr>
        <w:tc>
          <w:tcPr>
            <w:tcW w:w="1111" w:type="dxa"/>
            <w:vAlign w:val="center"/>
          </w:tcPr>
          <w:p w14:paraId="1046BDF9" w14:textId="77777777" w:rsidR="003A09BA" w:rsidRPr="00AE2028" w:rsidRDefault="003A09BA" w:rsidP="009B5B19">
            <w:pPr>
              <w:ind w:firstLine="0"/>
              <w:jc w:val="center"/>
              <w:rPr>
                <w:noProof/>
              </w:rPr>
            </w:pPr>
          </w:p>
        </w:tc>
        <w:tc>
          <w:tcPr>
            <w:tcW w:w="6246" w:type="dxa"/>
            <w:vAlign w:val="center"/>
          </w:tcPr>
          <w:p w14:paraId="04F2BDDF" w14:textId="77777777" w:rsidR="003A09BA" w:rsidRPr="00AE2028" w:rsidRDefault="003A09BA" w:rsidP="009B5B19">
            <w:pPr>
              <w:jc w:val="center"/>
              <w:rPr>
                <w:noProof/>
              </w:rPr>
            </w:pPr>
            <m:oMathPara>
              <m:oMath>
                <m:r>
                  <w:rPr>
                    <w:rFonts w:ascii="Cambria Math" w:hAnsi="Cambria Math"/>
                  </w:rPr>
                  <m:t>ε=</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-7</m:t>
                            </m:r>
                            <m:sSup>
                              <m:sSupPr>
                                <m:ctrlPr>
                                  <w:rPr>
                                    <w:rFonts w:ascii="Cambria Math" w:hAnsi="Cambria Math"/>
                                    <w:i/>
                                  </w:rPr>
                                </m:ctrlPr>
                              </m:sSupPr>
                              <m:e>
                                <m:r>
                                  <w:rPr>
                                    <w:rFonts w:ascii="Cambria Math" w:hAnsi="Cambria Math"/>
                                  </w:rPr>
                                  <m:t>d</m:t>
                                </m:r>
                              </m:e>
                              <m:sup>
                                <m:r>
                                  <w:rPr>
                                    <w:rFonts w:ascii="Cambria Math" w:hAnsi="Cambria Math"/>
                                  </w:rPr>
                                  <m:t>2</m:t>
                                </m:r>
                              </m:sup>
                            </m:sSup>
                          </m:sup>
                        </m:sSup>
                        <m:r>
                          <w:rPr>
                            <w:rFonts w:ascii="Cambria Math" w:hAnsi="Cambria Math"/>
                          </w:rPr>
                          <m:t>,  &amp;d&lt;1.5</m:t>
                        </m:r>
                      </m:e>
                      <m:e>
                        <m:r>
                          <w:rPr>
                            <w:rFonts w:ascii="Cambria Math" w:hAnsi="Cambria Math"/>
                          </w:rPr>
                          <m:t>0,  &amp;d≥1.5</m:t>
                        </m:r>
                      </m:e>
                    </m:eqArr>
                  </m:e>
                </m:d>
              </m:oMath>
            </m:oMathPara>
          </w:p>
        </w:tc>
        <w:tc>
          <w:tcPr>
            <w:tcW w:w="1443" w:type="dxa"/>
            <w:vAlign w:val="center"/>
          </w:tcPr>
          <w:p w14:paraId="6F6AC144" w14:textId="77777777" w:rsidR="003A09BA" w:rsidRPr="00AE2028" w:rsidRDefault="003A09BA" w:rsidP="009B5B19">
            <w:pPr>
              <w:ind w:firstLine="0"/>
              <w:jc w:val="center"/>
              <w:rPr>
                <w:noProof/>
              </w:rPr>
            </w:pPr>
            <w:r w:rsidRPr="00AE2028">
              <w:t>(</w:t>
            </w:r>
            <w:r>
              <w:t>4</w:t>
            </w:r>
            <w:r w:rsidRPr="00AE2028">
              <w:t>.6)</w:t>
            </w:r>
          </w:p>
        </w:tc>
      </w:tr>
    </w:tbl>
    <w:p w14:paraId="2C61222B" w14:textId="77777777" w:rsidR="003A09BA" w:rsidRPr="00AE2028" w:rsidRDefault="003A09BA" w:rsidP="003A09BA"/>
    <w:p w14:paraId="2568A829" w14:textId="77777777" w:rsidR="003A09BA" w:rsidRPr="0083244E" w:rsidRDefault="003A09BA" w:rsidP="003A09BA">
      <w:pPr>
        <w:pStyle w:val="Heading3"/>
      </w:pPr>
      <w:bookmarkStart w:id="61" w:name="_Toc90604125"/>
      <w:r w:rsidRPr="0083244E">
        <w:lastRenderedPageBreak/>
        <w:t>Tau</w:t>
      </w:r>
      <w:bookmarkEnd w:id="61"/>
    </w:p>
    <w:p w14:paraId="3B07ECE2" w14:textId="77777777" w:rsidR="003A09BA" w:rsidRDefault="003A09BA" w:rsidP="003A09BA">
      <w:r w:rsidRPr="00AE2028">
        <w:t>Még egy fontos tényező</w:t>
      </w:r>
      <w:r>
        <w:t>t</w:t>
      </w:r>
      <w:r w:rsidRPr="00AE2028">
        <w:t xml:space="preserve"> nem </w:t>
      </w:r>
      <w:r>
        <w:t>vesz eddig figyelembe</w:t>
      </w:r>
      <w:r w:rsidRPr="00AE2028">
        <w:t xml:space="preserve"> az ágens: az idő</w:t>
      </w:r>
      <w:r>
        <w:t>t</w:t>
      </w:r>
      <w:r w:rsidRPr="00AE2028">
        <w:t xml:space="preserve">. </w:t>
      </w:r>
      <w:r>
        <w:t>Épp ezért s</w:t>
      </w:r>
      <w:r w:rsidRPr="00AE2028">
        <w:t>zükséges bevezetni egy olyan jutalmazó függvényt is, mely arra sarkallja az ágenst, hogy ne csak egyszerűen eljusson a célba, hanem ezt minél gyorsabban tegye meg. Logikailag a függvényt úgy érdemes felépíteni, hogy legyen pozitív a jutalom, ha az epizód befejezte előtt eljutott a kocsi a célba és legyen nagy negatív a jutalom, ha nem. Minél hamarabb fejezi be az epizódot, annál nagyobb a jutalom. Látható, hogy nehézkes tesztelni a függvény hatását, hiszen epizódonként csak egyszer fut le az algoritmus.</w:t>
      </w:r>
    </w:p>
    <w:p w14:paraId="3A177896" w14:textId="77777777" w:rsidR="003A09BA" w:rsidRPr="00AE2028" w:rsidRDefault="003A09BA" w:rsidP="003A09BA">
      <w:r w:rsidRPr="00AE2028">
        <w:t xml:space="preserve">A függvény alakját hiperbolikusnak választottam meg (lásd az alábbi képletet, ahol </w:t>
      </w:r>
      <w:r w:rsidRPr="00AE2028">
        <w:rPr>
          <w:i/>
          <w:iCs/>
        </w:rPr>
        <w:t xml:space="preserve">T </w:t>
      </w:r>
      <w:r w:rsidRPr="00AE2028">
        <w:t xml:space="preserve">egy epizód </w:t>
      </w:r>
      <w:r>
        <w:t>maximális lehetséges</w:t>
      </w:r>
      <w:r w:rsidRPr="00AE2028">
        <w:t xml:space="preserve"> ideje). Fontos megjegyezni, hogy ezek igazából nem idő dimenziójú mértékek, hanem a pontosság kedvéért akciók számában vannak mérve. Ezért nem is fordulhat elő, hogy egy nagyon kicsi számmal való osztás miatt elszállna a jutalom, hiszen a legelső jutalom számolása egy rollout mennyiségű akció után történik, ezért a numerikus stabilitásra nem kell figyelni (valamint nem is reális, hogy az ágens elér a célba az első akciók alatt). </w:t>
      </w:r>
    </w:p>
    <w:tbl>
      <w:tblPr>
        <w:tblStyle w:val="TableGridLight"/>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3A09BA" w:rsidRPr="00AE2028" w14:paraId="26B41655" w14:textId="77777777" w:rsidTr="009B5B19">
        <w:trPr>
          <w:trHeight w:val="349"/>
        </w:trPr>
        <w:tc>
          <w:tcPr>
            <w:tcW w:w="1111" w:type="dxa"/>
            <w:vAlign w:val="center"/>
          </w:tcPr>
          <w:p w14:paraId="3179EE35" w14:textId="77777777" w:rsidR="003A09BA" w:rsidRPr="00AE2028" w:rsidRDefault="003A09BA" w:rsidP="009B5B19">
            <w:pPr>
              <w:ind w:firstLine="0"/>
              <w:jc w:val="center"/>
              <w:rPr>
                <w:noProof/>
              </w:rPr>
            </w:pPr>
          </w:p>
        </w:tc>
        <w:tc>
          <w:tcPr>
            <w:tcW w:w="6246" w:type="dxa"/>
            <w:vAlign w:val="center"/>
          </w:tcPr>
          <w:p w14:paraId="2DB42752" w14:textId="77777777" w:rsidR="003A09BA" w:rsidRPr="00AE2028" w:rsidRDefault="003A09BA" w:rsidP="009B5B19">
            <w:pPr>
              <w:jc w:val="center"/>
              <w:rPr>
                <w:noProof/>
              </w:rPr>
            </w:pPr>
            <m:oMathPara>
              <m:oMath>
                <m:r>
                  <w:rPr>
                    <w:rFonts w:ascii="Cambria Math" w:hAnsi="Cambria Math"/>
                  </w:rPr>
                  <m:t>τ=</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  &amp;t≤T</m:t>
                        </m:r>
                      </m:e>
                      <m:e>
                        <m:r>
                          <w:rPr>
                            <w:rFonts w:ascii="Cambria Math" w:hAnsi="Cambria Math"/>
                          </w:rPr>
                          <m:t>-5,  &amp;t&gt;T</m:t>
                        </m:r>
                      </m:e>
                    </m:eqArr>
                  </m:e>
                </m:d>
              </m:oMath>
            </m:oMathPara>
          </w:p>
        </w:tc>
        <w:tc>
          <w:tcPr>
            <w:tcW w:w="1443" w:type="dxa"/>
            <w:vAlign w:val="center"/>
          </w:tcPr>
          <w:p w14:paraId="735533E0" w14:textId="77777777" w:rsidR="003A09BA" w:rsidRPr="00AE2028" w:rsidRDefault="003A09BA" w:rsidP="009B5B19">
            <w:pPr>
              <w:ind w:firstLine="0"/>
              <w:jc w:val="center"/>
              <w:rPr>
                <w:noProof/>
              </w:rPr>
            </w:pPr>
            <w:r w:rsidRPr="00AE2028">
              <w:t>(</w:t>
            </w:r>
            <w:r>
              <w:t>4</w:t>
            </w:r>
            <w:r w:rsidRPr="00AE2028">
              <w:t>.7)</w:t>
            </w:r>
          </w:p>
        </w:tc>
      </w:tr>
    </w:tbl>
    <w:p w14:paraId="65C97B64" w14:textId="77777777" w:rsidR="003A09BA" w:rsidRPr="003919E7" w:rsidRDefault="003A09BA" w:rsidP="003A09BA">
      <w:pPr>
        <w:ind w:firstLine="0"/>
      </w:pPr>
    </w:p>
    <w:p w14:paraId="7D8F9439" w14:textId="77777777" w:rsidR="003A09BA" w:rsidRPr="00865068" w:rsidRDefault="003A09BA" w:rsidP="003A09BA">
      <w:pPr>
        <w:pStyle w:val="Heading1"/>
        <w:rPr>
          <w:color w:val="FF0000"/>
        </w:rPr>
      </w:pPr>
      <w:bookmarkStart w:id="62" w:name="_Toc90604126"/>
      <w:r w:rsidRPr="00865068">
        <w:rPr>
          <w:color w:val="FF0000"/>
        </w:rPr>
        <w:lastRenderedPageBreak/>
        <w:t>Tesztelés, eredmények</w:t>
      </w:r>
      <w:bookmarkEnd w:id="62"/>
    </w:p>
    <w:p w14:paraId="08365A4D" w14:textId="053E81D7" w:rsidR="003A09BA" w:rsidRDefault="003A09BA" w:rsidP="003A09BA">
      <w:del w:id="63" w:author="Márton" w:date="2021-12-17T18:33:00Z">
        <w:r w:rsidDel="00B13D73">
          <w:delText>Ebben a</w:delText>
        </w:r>
      </w:del>
      <w:ins w:id="64" w:author="Márton" w:date="2021-12-17T18:33:00Z">
        <w:r w:rsidR="00B13D73">
          <w:t>A jelen</w:t>
        </w:r>
      </w:ins>
      <w:r>
        <w:t xml:space="preserve"> fejezetben bemutatom a tesztelések során elért eredményeket, </w:t>
      </w:r>
      <w:del w:id="65" w:author="Márton" w:date="2021-12-17T18:33:00Z">
        <w:r w:rsidDel="00B13D73">
          <w:delText xml:space="preserve">hogy miképpen végeztem </w:delText>
        </w:r>
      </w:del>
      <w:r>
        <w:t>a mérések</w:t>
      </w:r>
      <w:ins w:id="66" w:author="Márton" w:date="2021-12-17T18:33:00Z">
        <w:r w:rsidR="00B13D73">
          <w:t xml:space="preserve"> módszertaná</w:t>
        </w:r>
      </w:ins>
      <w:del w:id="67" w:author="Márton" w:date="2021-12-17T18:33:00Z">
        <w:r w:rsidDel="00B13D73">
          <w:delText>e</w:delText>
        </w:r>
      </w:del>
      <w:r>
        <w:t xml:space="preserve">t, </w:t>
      </w:r>
      <w:del w:id="68" w:author="Márton" w:date="2021-12-17T18:33:00Z">
        <w:r w:rsidDel="00B13D73">
          <w:delText xml:space="preserve">és </w:delText>
        </w:r>
      </w:del>
      <w:ins w:id="69" w:author="Márton" w:date="2021-12-17T18:33:00Z">
        <w:r w:rsidR="00B13D73">
          <w:t>vagyis, hogy</w:t>
        </w:r>
        <w:r w:rsidR="00B13D73">
          <w:t xml:space="preserve"> </w:t>
        </w:r>
      </w:ins>
      <w:r>
        <w:t xml:space="preserve">milyen mérőszámokat, KPI-ket használtam. </w:t>
      </w:r>
      <w:r w:rsidRPr="008B7711">
        <w:t xml:space="preserve">A tesztelés ezesetben az algoritmus tanulásának ellenőrzését és a környezet </w:t>
      </w:r>
      <w:r>
        <w:t xml:space="preserve">(jutalom függvények) </w:t>
      </w:r>
      <w:r w:rsidRPr="008B7711">
        <w:t>tesztelését jelenti.</w:t>
      </w:r>
      <w:r>
        <w:t xml:space="preserve"> Körülbelül 15 Gbyte hasznos mérési adatot gyűjtöttem össze, ezért csak a leglényegesebb eredményeket fogom prezentálni.</w:t>
      </w:r>
    </w:p>
    <w:p w14:paraId="2832FEBC" w14:textId="64B6B975" w:rsidR="003A09BA" w:rsidRDefault="00B13D73" w:rsidP="003A09BA">
      <w:ins w:id="70" w:author="Márton" w:date="2021-12-17T18:34:00Z">
        <w:r>
          <w:t xml:space="preserve">A modellnek és a jutalmazó függvények </w:t>
        </w:r>
      </w:ins>
      <w:del w:id="71" w:author="Márton" w:date="2021-12-17T18:34:00Z">
        <w:r w:rsidR="003A09BA" w:rsidDel="00B13D73">
          <w:delText>Ö</w:delText>
        </w:r>
      </w:del>
      <w:ins w:id="72" w:author="Márton" w:date="2021-12-17T18:34:00Z">
        <w:r>
          <w:t>ö</w:t>
        </w:r>
      </w:ins>
      <w:r w:rsidR="003A09BA">
        <w:t>sszesen nagyjából 40 hiperparamétere van</w:t>
      </w:r>
      <w:del w:id="73" w:author="Márton" w:date="2021-12-17T18:34:00Z">
        <w:r w:rsidR="003A09BA" w:rsidDel="00B13D73">
          <w:delText xml:space="preserve"> a modellnek és a jutalmazó függvénynek együttvéve</w:delText>
        </w:r>
      </w:del>
      <w:r w:rsidR="003A09BA">
        <w:t>. Ennek körülbelül a felét változtattam a tanítások során, amelyből 15 a jutalmazó függvények súlyai és a büntetések mértéke. A maradék paraméter az alábbi táblázatban látható, mely magát a modellt és a tanítást érinti. A további 20 hiperparaméter, melyek például a kezdeti seed, konvolúció paraméterei, rollout hossza stb. változatlanok maradtak.</w:t>
      </w:r>
    </w:p>
    <w:tbl>
      <w:tblPr>
        <w:tblStyle w:val="GridTable5Dark-Accent3"/>
        <w:tblW w:w="5000" w:type="pct"/>
        <w:tblLayout w:type="fixed"/>
        <w:tblLook w:val="06A0" w:firstRow="1" w:lastRow="0" w:firstColumn="1" w:lastColumn="0" w:noHBand="1" w:noVBand="1"/>
      </w:tblPr>
      <w:tblGrid>
        <w:gridCol w:w="1016"/>
        <w:gridCol w:w="1306"/>
        <w:gridCol w:w="875"/>
        <w:gridCol w:w="764"/>
        <w:gridCol w:w="1128"/>
        <w:gridCol w:w="1165"/>
        <w:gridCol w:w="1018"/>
        <w:gridCol w:w="1448"/>
      </w:tblGrid>
      <w:tr w:rsidR="003A09BA" w14:paraId="1B8178D0" w14:textId="77777777" w:rsidTr="009B5B19">
        <w:trPr>
          <w:cnfStyle w:val="100000000000" w:firstRow="1" w:lastRow="0" w:firstColumn="0" w:lastColumn="0" w:oddVBand="0" w:evenVBand="0" w:oddHBand="0" w:evenHBand="0" w:firstRowFirstColumn="0" w:firstRowLastColumn="0" w:lastRowFirstColumn="0" w:lastRowLastColumn="0"/>
          <w:cantSplit/>
          <w:trHeight w:val="432"/>
        </w:trPr>
        <w:tc>
          <w:tcPr>
            <w:cnfStyle w:val="001000000000" w:firstRow="0" w:lastRow="0" w:firstColumn="1" w:lastColumn="0" w:oddVBand="0" w:evenVBand="0" w:oddHBand="0" w:evenHBand="0" w:firstRowFirstColumn="0" w:firstRowLastColumn="0" w:lastRowFirstColumn="0" w:lastRowLastColumn="0"/>
            <w:tcW w:w="582" w:type="pct"/>
            <w:tcBorders>
              <w:right w:val="single" w:sz="4" w:space="0" w:color="FFFFFF" w:themeColor="background1"/>
              <w:tl2br w:val="single" w:sz="4" w:space="0" w:color="FFFFFF" w:themeColor="background1"/>
            </w:tcBorders>
          </w:tcPr>
          <w:p w14:paraId="47634611" w14:textId="77777777" w:rsidR="003A09BA" w:rsidRDefault="003A09BA" w:rsidP="009B5B19">
            <w:pPr>
              <w:ind w:firstLine="0"/>
            </w:pPr>
          </w:p>
        </w:tc>
        <w:tc>
          <w:tcPr>
            <w:tcW w:w="749" w:type="pct"/>
            <w:tcBorders>
              <w:left w:val="single" w:sz="4" w:space="0" w:color="FFFFFF" w:themeColor="background1"/>
              <w:right w:val="single" w:sz="6" w:space="0" w:color="FFFFFF" w:themeColor="background1"/>
            </w:tcBorders>
            <w:vAlign w:val="center"/>
          </w:tcPr>
          <w:p w14:paraId="4683D6DD" w14:textId="77777777" w:rsidR="003A09BA" w:rsidRPr="00F334CE" w:rsidRDefault="003A09BA" w:rsidP="009B5B1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F334CE">
              <w:rPr>
                <w:sz w:val="18"/>
                <w:szCs w:val="18"/>
              </w:rPr>
              <w:t>környezetek száma</w:t>
            </w:r>
          </w:p>
        </w:tc>
        <w:tc>
          <w:tcPr>
            <w:tcW w:w="502" w:type="pct"/>
            <w:tcBorders>
              <w:left w:val="single" w:sz="6" w:space="0" w:color="FFFFFF" w:themeColor="background1"/>
              <w:right w:val="single" w:sz="6" w:space="0" w:color="FFFFFF" w:themeColor="background1"/>
            </w:tcBorders>
            <w:vAlign w:val="center"/>
          </w:tcPr>
          <w:p w14:paraId="4AD6AA36" w14:textId="77777777" w:rsidR="003A09BA" w:rsidRPr="00F334CE" w:rsidRDefault="003A09BA" w:rsidP="009B5B1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F334CE">
              <w:rPr>
                <w:sz w:val="18"/>
                <w:szCs w:val="18"/>
              </w:rPr>
              <w:t>tanulási ráta</w:t>
            </w:r>
          </w:p>
        </w:tc>
        <w:tc>
          <w:tcPr>
            <w:tcW w:w="438" w:type="pct"/>
            <w:tcBorders>
              <w:left w:val="single" w:sz="6" w:space="0" w:color="FFFFFF" w:themeColor="background1"/>
              <w:right w:val="single" w:sz="6" w:space="0" w:color="FFFFFF" w:themeColor="background1"/>
            </w:tcBorders>
            <w:vAlign w:val="center"/>
          </w:tcPr>
          <w:p w14:paraId="284CAFDD" w14:textId="77777777" w:rsidR="003A09BA" w:rsidRPr="00F334CE" w:rsidRDefault="003A09BA" w:rsidP="009B5B1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F334CE">
              <w:rPr>
                <w:sz w:val="18"/>
                <w:szCs w:val="18"/>
              </w:rPr>
              <w:t>weight decay</w:t>
            </w:r>
          </w:p>
        </w:tc>
        <w:tc>
          <w:tcPr>
            <w:tcW w:w="647" w:type="pct"/>
            <w:tcBorders>
              <w:left w:val="single" w:sz="6" w:space="0" w:color="FFFFFF" w:themeColor="background1"/>
              <w:right w:val="single" w:sz="6" w:space="0" w:color="FFFFFF" w:themeColor="background1"/>
            </w:tcBorders>
            <w:vAlign w:val="center"/>
          </w:tcPr>
          <w:p w14:paraId="21036763" w14:textId="77777777" w:rsidR="003A09BA" w:rsidRPr="00F334CE" w:rsidRDefault="003A09BA" w:rsidP="009B5B1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F334CE">
              <w:rPr>
                <w:sz w:val="18"/>
                <w:szCs w:val="18"/>
              </w:rPr>
              <w:t>MHA használata</w:t>
            </w:r>
          </w:p>
        </w:tc>
        <w:tc>
          <w:tcPr>
            <w:tcW w:w="668" w:type="pct"/>
            <w:tcBorders>
              <w:left w:val="single" w:sz="6" w:space="0" w:color="FFFFFF" w:themeColor="background1"/>
            </w:tcBorders>
            <w:vAlign w:val="center"/>
          </w:tcPr>
          <w:p w14:paraId="1AA1F9FD" w14:textId="77777777" w:rsidR="003A09BA" w:rsidRPr="00F334CE" w:rsidRDefault="003A09BA" w:rsidP="009B5B1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F334CE">
              <w:rPr>
                <w:sz w:val="18"/>
                <w:szCs w:val="18"/>
              </w:rPr>
              <w:t>LSTM használata</w:t>
            </w:r>
          </w:p>
        </w:tc>
        <w:tc>
          <w:tcPr>
            <w:tcW w:w="584" w:type="pct"/>
            <w:tcBorders>
              <w:left w:val="single" w:sz="6" w:space="0" w:color="FFFFFF" w:themeColor="background1"/>
            </w:tcBorders>
            <w:vAlign w:val="center"/>
          </w:tcPr>
          <w:p w14:paraId="53001B27" w14:textId="77777777" w:rsidR="003A09BA" w:rsidRPr="00F334CE" w:rsidRDefault="003A09BA" w:rsidP="009B5B1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F334CE">
              <w:rPr>
                <w:sz w:val="18"/>
                <w:szCs w:val="18"/>
              </w:rPr>
              <w:t>Actor-Critic módszer</w:t>
            </w:r>
          </w:p>
        </w:tc>
        <w:tc>
          <w:tcPr>
            <w:tcW w:w="830" w:type="pct"/>
            <w:tcBorders>
              <w:left w:val="single" w:sz="6" w:space="0" w:color="FFFFFF" w:themeColor="background1"/>
            </w:tcBorders>
            <w:vAlign w:val="center"/>
          </w:tcPr>
          <w:p w14:paraId="461E8281" w14:textId="77777777" w:rsidR="003A09BA" w:rsidRPr="00F334CE" w:rsidRDefault="003A09BA" w:rsidP="009B5B19">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Standardizált előny függvény</w:t>
            </w:r>
          </w:p>
        </w:tc>
      </w:tr>
      <w:tr w:rsidR="003A09BA" w14:paraId="7B30AF4E" w14:textId="77777777" w:rsidTr="009B5B19">
        <w:trPr>
          <w:trHeight w:val="358"/>
        </w:trPr>
        <w:tc>
          <w:tcPr>
            <w:cnfStyle w:val="001000000000" w:firstRow="0" w:lastRow="0" w:firstColumn="1" w:lastColumn="0" w:oddVBand="0" w:evenVBand="0" w:oddHBand="0" w:evenHBand="0" w:firstRowFirstColumn="0" w:firstRowLastColumn="0" w:lastRowFirstColumn="0" w:lastRowLastColumn="0"/>
            <w:tcW w:w="582" w:type="pct"/>
            <w:vAlign w:val="bottom"/>
          </w:tcPr>
          <w:p w14:paraId="51049742" w14:textId="77777777" w:rsidR="003A09BA" w:rsidRPr="006A0B47" w:rsidRDefault="003A09BA" w:rsidP="009B5B19">
            <w:pPr>
              <w:spacing w:line="240" w:lineRule="auto"/>
              <w:ind w:firstLine="0"/>
              <w:jc w:val="center"/>
              <w:rPr>
                <w:b w:val="0"/>
                <w:bCs w:val="0"/>
              </w:rPr>
            </w:pPr>
            <w:r>
              <w:t>értékek</w:t>
            </w:r>
          </w:p>
        </w:tc>
        <w:tc>
          <w:tcPr>
            <w:tcW w:w="749" w:type="pct"/>
            <w:vAlign w:val="bottom"/>
          </w:tcPr>
          <w:p w14:paraId="382B94B2"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t>1</w:t>
            </w:r>
          </w:p>
          <w:p w14:paraId="7AF442B5"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t>4</w:t>
            </w:r>
          </w:p>
        </w:tc>
        <w:tc>
          <w:tcPr>
            <w:tcW w:w="502" w:type="pct"/>
            <w:vAlign w:val="bottom"/>
          </w:tcPr>
          <w:p w14:paraId="07B015FD"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t>1e-3</w:t>
            </w:r>
          </w:p>
          <w:p w14:paraId="094844AF"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t>1e-4</w:t>
            </w:r>
          </w:p>
        </w:tc>
        <w:tc>
          <w:tcPr>
            <w:tcW w:w="438" w:type="pct"/>
            <w:vAlign w:val="bottom"/>
          </w:tcPr>
          <w:p w14:paraId="347FA2C6"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t>1e-3</w:t>
            </w:r>
          </w:p>
          <w:p w14:paraId="1F945E6C"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t>1e-4</w:t>
            </w:r>
          </w:p>
        </w:tc>
        <w:tc>
          <w:tcPr>
            <w:tcW w:w="647" w:type="pct"/>
            <w:vAlign w:val="bottom"/>
          </w:tcPr>
          <w:p w14:paraId="19F71C92"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t>Igen</w:t>
            </w:r>
          </w:p>
          <w:p w14:paraId="380FBD85"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t>Nem</w:t>
            </w:r>
          </w:p>
        </w:tc>
        <w:tc>
          <w:tcPr>
            <w:tcW w:w="668" w:type="pct"/>
            <w:vAlign w:val="bottom"/>
          </w:tcPr>
          <w:p w14:paraId="4EE65ECC"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t>Igen</w:t>
            </w:r>
          </w:p>
          <w:p w14:paraId="76CF9CE3"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t>Nem</w:t>
            </w:r>
          </w:p>
        </w:tc>
        <w:tc>
          <w:tcPr>
            <w:tcW w:w="584" w:type="pct"/>
            <w:vAlign w:val="bottom"/>
          </w:tcPr>
          <w:p w14:paraId="15C29612"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t>A2C</w:t>
            </w:r>
          </w:p>
          <w:p w14:paraId="6503EFB4"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t>PPO</w:t>
            </w:r>
          </w:p>
        </w:tc>
        <w:tc>
          <w:tcPr>
            <w:tcW w:w="830" w:type="pct"/>
            <w:vAlign w:val="bottom"/>
          </w:tcPr>
          <w:p w14:paraId="630FAAF3"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t>Igen</w:t>
            </w:r>
          </w:p>
          <w:p w14:paraId="6B1E0EF5" w14:textId="77777777" w:rsidR="003A09BA" w:rsidRDefault="003A09BA" w:rsidP="009B5B19">
            <w:pPr>
              <w:ind w:firstLine="0"/>
              <w:jc w:val="center"/>
              <w:cnfStyle w:val="000000000000" w:firstRow="0" w:lastRow="0" w:firstColumn="0" w:lastColumn="0" w:oddVBand="0" w:evenVBand="0" w:oddHBand="0" w:evenHBand="0" w:firstRowFirstColumn="0" w:firstRowLastColumn="0" w:lastRowFirstColumn="0" w:lastRowLastColumn="0"/>
            </w:pPr>
            <w:r>
              <w:t>Nem</w:t>
            </w:r>
          </w:p>
        </w:tc>
      </w:tr>
    </w:tbl>
    <w:bookmarkStart w:id="74" w:name="_Ref90599036"/>
    <w:p w14:paraId="15C24F88" w14:textId="77777777" w:rsidR="003A09BA" w:rsidRDefault="003A09BA" w:rsidP="003A09BA">
      <w:pPr>
        <w:pStyle w:val="Caption"/>
      </w:pPr>
      <w:r>
        <w:fldChar w:fldCharType="begin"/>
      </w:r>
      <w:r>
        <w:instrText xml:space="preserve"> STYLEREF 1 \s </w:instrText>
      </w:r>
      <w:r>
        <w:fldChar w:fldCharType="separate"/>
      </w:r>
      <w:r>
        <w:rPr>
          <w:noProof/>
        </w:rPr>
        <w:t>5</w:t>
      </w:r>
      <w:r>
        <w:rPr>
          <w:noProof/>
        </w:rPr>
        <w:fldChar w:fldCharType="end"/>
      </w:r>
      <w:r>
        <w:t>.</w:t>
      </w:r>
      <w:fldSimple w:instr=" SEQ táblázat \* ARABIC \s 1 ">
        <w:r>
          <w:rPr>
            <w:noProof/>
          </w:rPr>
          <w:t>1</w:t>
        </w:r>
      </w:fldSimple>
      <w:r>
        <w:t>. táblázat</w:t>
      </w:r>
      <w:bookmarkEnd w:id="74"/>
      <w:r>
        <w:t xml:space="preserve"> Hiperparamáterek</w:t>
      </w:r>
    </w:p>
    <w:p w14:paraId="5A71C230" w14:textId="77777777" w:rsidR="003A09BA" w:rsidRDefault="003A09BA" w:rsidP="003A09BA">
      <w:r w:rsidRPr="008B7711">
        <w:t xml:space="preserve">A legtöbb itt prezentált eredmény esetében a tanítás közben </w:t>
      </w:r>
      <w:r>
        <w:t xml:space="preserve">egy </w:t>
      </w:r>
      <w:r w:rsidRPr="008B7711">
        <w:t>ágens</w:t>
      </w:r>
      <w:r>
        <w:t>t</w:t>
      </w:r>
      <w:r w:rsidRPr="008B7711">
        <w:t xml:space="preserve"> futtattam </w:t>
      </w:r>
      <w:r>
        <w:t>vagy négyet négy</w:t>
      </w:r>
      <w:r w:rsidRPr="008B7711">
        <w:t xml:space="preserve"> független környezetben.</w:t>
      </w:r>
      <w:r>
        <w:t xml:space="preserve"> Ezen kívül a metódusok közt váltottam, de lényegében a tanítások során a jutalmazó függvények súlyait és büntetéseit hangoltam.</w:t>
      </w:r>
    </w:p>
    <w:p w14:paraId="5933849A" w14:textId="77777777" w:rsidR="003A09BA" w:rsidRDefault="003A09BA" w:rsidP="003A09BA">
      <w:r w:rsidRPr="008B7711">
        <w:t>A különböző adatokat</w:t>
      </w:r>
      <w:r>
        <w:t>, hisztogramokat</w:t>
      </w:r>
      <w:r w:rsidRPr="008B7711">
        <w:t>, mint például a jutalmakat, állapot-értéket,</w:t>
      </w:r>
      <w:r>
        <w:t xml:space="preserve"> veszteségeket,</w:t>
      </w:r>
      <w:r w:rsidRPr="008B7711">
        <w:t xml:space="preserve"> az akciók eloszlását Tensorboard</w:t>
      </w:r>
      <w:sdt>
        <w:sdtPr>
          <w:id w:val="1289474151"/>
          <w:citation/>
        </w:sdtPr>
        <w:sdtEndPr/>
        <w:sdtContent>
          <w:r w:rsidRPr="008B7711">
            <w:fldChar w:fldCharType="begin"/>
          </w:r>
          <w:r w:rsidRPr="008B7711">
            <w:instrText xml:space="preserve"> CITATION Ten18 \l 1038 </w:instrText>
          </w:r>
          <w:r w:rsidRPr="008B7711">
            <w:fldChar w:fldCharType="separate"/>
          </w:r>
          <w:r>
            <w:rPr>
              <w:noProof/>
            </w:rPr>
            <w:t xml:space="preserve"> [22]</w:t>
          </w:r>
          <w:r w:rsidRPr="008B7711">
            <w:fldChar w:fldCharType="end"/>
          </w:r>
        </w:sdtContent>
      </w:sdt>
      <w:r w:rsidRPr="008B7711">
        <w:t xml:space="preserve"> segítségével ábrázoltam. </w:t>
      </w:r>
      <w:r>
        <w:t>A</w:t>
      </w:r>
      <w:r w:rsidRPr="008B7711">
        <w:t xml:space="preserve"> vízszintes tengely</w:t>
      </w:r>
      <w:r>
        <w:t>ek különbözhetnek az egyes ábráknál, jelezni fogom minden esetben, hogy az ábrázolás órákban, akciók vagy rollout-ok számában van-e mérve.</w:t>
      </w:r>
    </w:p>
    <w:p w14:paraId="2872E7A1" w14:textId="77777777" w:rsidR="003A09BA" w:rsidRDefault="003A09BA" w:rsidP="003A09BA">
      <w:pPr>
        <w:pStyle w:val="Heading2"/>
      </w:pPr>
      <w:bookmarkStart w:id="75" w:name="_Toc90604127"/>
      <w:r>
        <w:t>Futtatás optimalizálása</w:t>
      </w:r>
      <w:bookmarkEnd w:id="75"/>
      <w:r>
        <w:t xml:space="preserve"> </w:t>
      </w:r>
    </w:p>
    <w:p w14:paraId="5B2CE39A" w14:textId="77777777" w:rsidR="003A09BA" w:rsidRDefault="003A09BA" w:rsidP="003A09BA">
      <w:r>
        <w:t>A</w:t>
      </w:r>
      <w:r w:rsidRPr="008B7711">
        <w:t xml:space="preserve"> hardver limitációk miatt igen hosszadalmas egy-egy tanítás. A gyorsítás érdekében </w:t>
      </w:r>
      <w:r>
        <w:t xml:space="preserve">a kezdetben </w:t>
      </w:r>
      <w:r w:rsidRPr="008B7711">
        <w:t>le kellett mondan</w:t>
      </w:r>
      <w:r>
        <w:t>om</w:t>
      </w:r>
      <w:r w:rsidRPr="008B7711">
        <w:t xml:space="preserve"> a</w:t>
      </w:r>
      <w:r>
        <w:t xml:space="preserve"> szimuláció</w:t>
      </w:r>
      <w:r w:rsidRPr="008B7711">
        <w:t xml:space="preserve"> renderelésről</w:t>
      </w:r>
      <w:r>
        <w:t xml:space="preserve">, főleg több </w:t>
      </w:r>
      <w:r>
        <w:lastRenderedPageBreak/>
        <w:t>környezet futtatása esetén. Így</w:t>
      </w:r>
      <w:r w:rsidRPr="008B7711">
        <w:t xml:space="preserve"> nehéz volt ellenőrizni, hogy valójában </w:t>
      </w:r>
      <w:r>
        <w:t>hogyan</w:t>
      </w:r>
      <w:r w:rsidRPr="008B7711">
        <w:t xml:space="preserve"> is </w:t>
      </w:r>
      <w:r>
        <w:t>viselkednek</w:t>
      </w:r>
      <w:r w:rsidRPr="008B7711">
        <w:t xml:space="preserve"> az ágensek, csak néhány adatból lehet következtetni az ágensek pályáira.</w:t>
      </w:r>
      <w:r>
        <w:t xml:space="preserve"> Csak egy </w:t>
      </w:r>
      <w:commentRangeStart w:id="76"/>
      <w:r>
        <w:t xml:space="preserve">környezet szimulálása </w:t>
      </w:r>
      <w:commentRangeEnd w:id="76"/>
      <w:r w:rsidR="001F5687">
        <w:rPr>
          <w:rStyle w:val="CommentReference"/>
        </w:rPr>
        <w:commentReference w:id="76"/>
      </w:r>
      <w:r>
        <w:t xml:space="preserve">esetén rendereltem. </w:t>
      </w:r>
    </w:p>
    <w:p w14:paraId="64247C29" w14:textId="39FE4C95" w:rsidR="003A09BA" w:rsidRDefault="003A09BA" w:rsidP="003A09BA">
      <w:r>
        <w:t>Éppen ezért sok időt fordítottam az optimalizálására és a függvényhívások idejeit mérve megtaláltam a megoldást</w:t>
      </w:r>
      <w:ins w:id="77" w:author="Márton" w:date="2021-12-17T18:36:00Z">
        <w:r w:rsidR="001F5687">
          <w:t xml:space="preserve"> a környezet gyorsítására</w:t>
        </w:r>
      </w:ins>
      <w:r w:rsidRPr="004D6787">
        <w:t>.  Van egy</w:t>
      </w:r>
      <w:r>
        <w:t xml:space="preserve"> függvény, mely a környezetben a megfigyelésért felel, azaz visszaadja a kocsi kamerájából érkező RGB, mélység és szemantikusan szegmentált (a tárgyak egyedi ID-i alapján alkotott) képet. Ez az egyik leggyakrabban hívott függvény, hiszen minden a környezetben végrehajtott akció esetén kiértékelésre kerül. Tehát 1 rollout esetén, ha a rollout 5 akció-ismétlésből áll, 1 akció-ismétlés 5 akcióból, akkor 25-ször hívódott meg. A mérések alapján ezzel teljes futási időnek a 94%-át teszi ki. A PyBullet dokumentációjában utánanéztem és a paraméterek</w:t>
      </w:r>
      <w:ins w:id="78" w:author="Márton" w:date="2021-12-17T18:37:00Z">
        <w:r w:rsidR="001F5687">
          <w:t>et</w:t>
        </w:r>
      </w:ins>
      <w:r>
        <w:t xml:space="preserve"> állítva elértem, hogy ne a CPU-t használja, hanem OpenGL segítségével a GPU-n végezze a költséges számításokat. Ezzel összességében egy 1 rollout esetén majdnem négyszeres gyorsítást értem el, redukálva a tanítás idejét 10,7 óráról 3,2 órára (100 epizód esetén, renderelést használva). Ez az idő 4 környezet esetén majdnem négyszereződik, így elértem, hogy már értékelhető számú epizódot legyek képes futtatni egy napon belül, és közben tudjam is ellenőrizni.</w:t>
      </w:r>
    </w:p>
    <w:p w14:paraId="66BC1C57" w14:textId="77777777" w:rsidR="003A09BA" w:rsidRDefault="003A09BA" w:rsidP="003A09BA">
      <w:pPr>
        <w:pStyle w:val="Heading2"/>
      </w:pPr>
      <w:bookmarkStart w:id="79" w:name="_Toc90604128"/>
      <w:r>
        <w:t>Jutalmak hangolása</w:t>
      </w:r>
      <w:bookmarkEnd w:id="79"/>
    </w:p>
    <w:p w14:paraId="59982193" w14:textId="77777777" w:rsidR="003A09BA" w:rsidRDefault="003A09BA" w:rsidP="003A09BA">
      <w:r>
        <w:t xml:space="preserve">A hat implementált jutalmat nem Tensorboard, hanem Matplotlib segítségével jelenítettem meg. Ezeken az ábrákon különbözhetnek az egyes jutalmak tartományai, mivel többször is újra hangoltam a paramétereket. A vízszintes tengelyen az akció-ismétlések száma látható, egy epizód maximum </w:t>
      </w:r>
      <m:oMath>
        <m:r>
          <w:rPr>
            <w:rFonts w:ascii="Cambria Math" w:hAnsi="Cambria Math"/>
          </w:rPr>
          <m:t>5∙80=400</m:t>
        </m:r>
      </m:oMath>
      <w:r>
        <w:t xml:space="preserve"> lépésből állhat.</w:t>
      </w:r>
    </w:p>
    <w:p w14:paraId="3C4CFACA" w14:textId="77777777" w:rsidR="003A09BA" w:rsidRPr="00F063E5" w:rsidRDefault="003A09BA" w:rsidP="003A09BA">
      <w:r>
        <w:t xml:space="preserve">Általánosságban megfigyelhető, hogy az </w:t>
      </w:r>
      <w:commentRangeStart w:id="80"/>
      <w:r>
        <w:t>alfa és a béta egy nagyságrendbe esnek, a gamma mindig ki van kapcsolva, és a pozitív tau c</w:t>
      </w:r>
      <w:commentRangeEnd w:id="80"/>
      <w:r w:rsidR="001F5687">
        <w:rPr>
          <w:rStyle w:val="CommentReference"/>
        </w:rPr>
        <w:commentReference w:id="80"/>
      </w:r>
      <w:r>
        <w:t xml:space="preserve">súcs azt jelzi, hogy az ágens elért a célba. Például az </w:t>
      </w:r>
      <w:r w:rsidRPr="00F063E5">
        <w:rPr>
          <w:b/>
          <w:bCs/>
        </w:rPr>
        <w:fldChar w:fldCharType="begin"/>
      </w:r>
      <w:r w:rsidRPr="00F063E5">
        <w:rPr>
          <w:b/>
          <w:bCs/>
        </w:rPr>
        <w:instrText xml:space="preserve"> REF _Ref90501586 \h </w:instrText>
      </w:r>
      <w:r>
        <w:rPr>
          <w:b/>
          <w:bCs/>
        </w:rPr>
        <w:instrText xml:space="preserve"> \* MERGEFORMAT </w:instrText>
      </w:r>
      <w:r w:rsidRPr="00F063E5">
        <w:rPr>
          <w:b/>
          <w:bCs/>
        </w:rPr>
      </w:r>
      <w:r w:rsidRPr="00F063E5">
        <w:rPr>
          <w:b/>
          <w:bCs/>
        </w:rPr>
        <w:fldChar w:fldCharType="separate"/>
      </w:r>
      <w:r w:rsidRPr="00F002AE">
        <w:rPr>
          <w:b/>
          <w:bCs/>
          <w:noProof/>
        </w:rPr>
        <w:t>5</w:t>
      </w:r>
      <w:r w:rsidRPr="00F002AE">
        <w:rPr>
          <w:b/>
          <w:bCs/>
        </w:rPr>
        <w:t>.</w:t>
      </w:r>
      <w:r w:rsidRPr="00F002AE">
        <w:rPr>
          <w:b/>
          <w:bCs/>
          <w:noProof/>
        </w:rPr>
        <w:t>1</w:t>
      </w:r>
      <w:r w:rsidRPr="00F002AE">
        <w:rPr>
          <w:b/>
          <w:bCs/>
        </w:rPr>
        <w:t>. ábr</w:t>
      </w:r>
      <w:r>
        <w:rPr>
          <w:b/>
          <w:bCs/>
        </w:rPr>
        <w:t>án</w:t>
      </w:r>
      <w:r w:rsidRPr="00F063E5">
        <w:rPr>
          <w:b/>
          <w:bCs/>
        </w:rPr>
        <w:fldChar w:fldCharType="end"/>
      </w:r>
      <w:r>
        <w:t xml:space="preserve"> látható, hogy az egyik epizód körülbelül a 44. rollout-ja közben elért az ágens a célba, ekkor meg is közelítette a célvonalon mozgó objektumot (epszilon lecsökkent). Továbbá figyeljük meg, hogy az epizódok elején gyakran elakadt és/vagy lement az útról a kocsi, melyek az epizódok végei felé megritkultak.</w:t>
      </w:r>
    </w:p>
    <w:p w14:paraId="703DF0EB" w14:textId="77777777" w:rsidR="003A09BA" w:rsidRDefault="003A09BA" w:rsidP="003A09BA">
      <w:pPr>
        <w:pStyle w:val="Kp"/>
      </w:pPr>
      <w:r>
        <w:rPr>
          <w:noProof/>
        </w:rPr>
        <w:lastRenderedPageBreak/>
        <w:drawing>
          <wp:inline distT="0" distB="0" distL="0" distR="0" wp14:anchorId="4F53B477" wp14:editId="593F2A99">
            <wp:extent cx="5231611" cy="3067050"/>
            <wp:effectExtent l="0" t="0" r="762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231611" cy="3067050"/>
                    </a:xfrm>
                    <a:prstGeom prst="rect">
                      <a:avLst/>
                    </a:prstGeom>
                    <a:noFill/>
                    <a:ln>
                      <a:noFill/>
                    </a:ln>
                  </pic:spPr>
                </pic:pic>
              </a:graphicData>
            </a:graphic>
          </wp:inline>
        </w:drawing>
      </w:r>
    </w:p>
    <w:bookmarkStart w:id="81" w:name="_Ref90501586"/>
    <w:bookmarkStart w:id="82" w:name="_Ref90501578"/>
    <w:p w14:paraId="135069E6" w14:textId="77777777" w:rsidR="003A09BA" w:rsidRDefault="003A09BA" w:rsidP="003A09BA">
      <w:pPr>
        <w:pStyle w:val="Caption"/>
      </w:pPr>
      <w:r>
        <w:fldChar w:fldCharType="begin"/>
      </w:r>
      <w:r>
        <w:instrText xml:space="preserve"> STYLEREF 1 \s </w:instrText>
      </w:r>
      <w:r>
        <w:fldChar w:fldCharType="separate"/>
      </w:r>
      <w:r>
        <w:rPr>
          <w:noProof/>
        </w:rPr>
        <w:t>5</w:t>
      </w:r>
      <w:r>
        <w:fldChar w:fldCharType="end"/>
      </w:r>
      <w:r>
        <w:t>.</w:t>
      </w:r>
      <w:fldSimple w:instr=" SEQ ábra \* ARABIC \s 1 ">
        <w:r>
          <w:rPr>
            <w:noProof/>
          </w:rPr>
          <w:t>1</w:t>
        </w:r>
      </w:fldSimple>
      <w:r>
        <w:t>. ábra</w:t>
      </w:r>
      <w:bookmarkEnd w:id="81"/>
      <w:r>
        <w:t xml:space="preserve"> </w:t>
      </w:r>
      <w:r w:rsidRPr="00A726A4">
        <w:t>A különböző jutalmak alakulása egy epizód során, nagyjából 100 epizódra nézve</w:t>
      </w:r>
      <w:bookmarkEnd w:id="82"/>
    </w:p>
    <w:p w14:paraId="0EFB6038" w14:textId="57CB735D" w:rsidR="003A09BA" w:rsidRDefault="003A09BA" w:rsidP="003A09BA">
      <w:r w:rsidRPr="008B7711">
        <w:t>A legelső méréseknél</w:t>
      </w:r>
      <w:r>
        <w:t>, amíg</w:t>
      </w:r>
      <w:r w:rsidRPr="008B7711">
        <w:t xml:space="preserve"> a jutalmak súlyai </w:t>
      </w:r>
      <w:r>
        <w:t>nem voltak helyesen beállítva</w:t>
      </w:r>
      <w:r w:rsidRPr="008B7711">
        <w:t xml:space="preserve">, az ágens </w:t>
      </w:r>
      <w:r>
        <w:t>rendszeresen</w:t>
      </w:r>
      <w:ins w:id="83" w:author="Márton" w:date="2021-12-17T18:39:00Z">
        <w:r w:rsidR="001F5687">
          <w:t xml:space="preserve"> a</w:t>
        </w:r>
      </w:ins>
      <w:r>
        <w:t xml:space="preserve"> nem elvárt </w:t>
      </w:r>
      <w:r w:rsidRPr="008B7711">
        <w:t>műveletsorozatra</w:t>
      </w:r>
      <w:r>
        <w:t xml:space="preserve"> tanult rá. Egyik ilyen volt például az, amikor</w:t>
      </w:r>
      <w:r w:rsidRPr="008B7711">
        <w:t xml:space="preserve"> </w:t>
      </w:r>
      <w:r>
        <w:t>az ágens</w:t>
      </w:r>
      <w:r w:rsidRPr="008B7711">
        <w:t xml:space="preserve"> elindul</w:t>
      </w:r>
      <w:r>
        <w:t>t</w:t>
      </w:r>
      <w:r w:rsidRPr="008B7711">
        <w:t xml:space="preserve"> hátrafelé, majd jobbra elhagy</w:t>
      </w:r>
      <w:r>
        <w:t>t</w:t>
      </w:r>
      <w:r w:rsidRPr="008B7711">
        <w:t>a a pályát és fennakad</w:t>
      </w:r>
      <w:r>
        <w:t>t</w:t>
      </w:r>
      <w:r w:rsidRPr="008B7711">
        <w:t xml:space="preserve"> a rázókövön (</w:t>
      </w:r>
      <w:r w:rsidRPr="008B7711">
        <w:rPr>
          <w:b/>
          <w:bCs/>
        </w:rPr>
        <w:fldChar w:fldCharType="begin"/>
      </w:r>
      <w:r w:rsidRPr="008B7711">
        <w:rPr>
          <w:b/>
          <w:bCs/>
        </w:rPr>
        <w:instrText xml:space="preserve"> REF _Ref72168092 \h  \* MERGEFORMAT </w:instrText>
      </w:r>
      <w:r w:rsidRPr="008B7711">
        <w:rPr>
          <w:b/>
          <w:bCs/>
        </w:rPr>
      </w:r>
      <w:r w:rsidRPr="008B7711">
        <w:rPr>
          <w:b/>
          <w:bCs/>
        </w:rPr>
        <w:fldChar w:fldCharType="separate"/>
      </w:r>
      <w:r w:rsidRPr="00F002AE">
        <w:rPr>
          <w:b/>
          <w:bCs/>
          <w:noProof/>
        </w:rPr>
        <w:t>5</w:t>
      </w:r>
      <w:r w:rsidRPr="00F002AE">
        <w:rPr>
          <w:b/>
          <w:bCs/>
        </w:rPr>
        <w:t>.</w:t>
      </w:r>
      <w:r w:rsidRPr="00F002AE">
        <w:rPr>
          <w:b/>
          <w:bCs/>
          <w:noProof/>
        </w:rPr>
        <w:t>2</w:t>
      </w:r>
      <w:r w:rsidRPr="00F002AE">
        <w:rPr>
          <w:b/>
          <w:bCs/>
        </w:rPr>
        <w:t>. ábra</w:t>
      </w:r>
      <w:r w:rsidRPr="008B7711">
        <w:rPr>
          <w:b/>
          <w:bCs/>
        </w:rPr>
        <w:fldChar w:fldCharType="end"/>
      </w:r>
      <w:r w:rsidRPr="008B7711">
        <w:t xml:space="preserve">). </w:t>
      </w:r>
      <w:r>
        <w:t>Ennek az fő oka az volt, hogy a két folytonosan érkező jutalom, az alfa és a béta nem estek egy nagyságrendbe.</w:t>
      </w:r>
    </w:p>
    <w:p w14:paraId="5CA6F8A4" w14:textId="77777777" w:rsidR="003A09BA" w:rsidRDefault="003A09BA" w:rsidP="003A09BA">
      <w:pPr>
        <w:pStyle w:val="Kp"/>
      </w:pPr>
      <w:r>
        <w:rPr>
          <w:noProof/>
        </w:rPr>
        <w:drawing>
          <wp:inline distT="0" distB="0" distL="0" distR="0" wp14:anchorId="6752029A" wp14:editId="503AB1AD">
            <wp:extent cx="5381625" cy="3124200"/>
            <wp:effectExtent l="0" t="0" r="9525"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81625" cy="3124200"/>
                    </a:xfrm>
                    <a:prstGeom prst="rect">
                      <a:avLst/>
                    </a:prstGeom>
                    <a:noFill/>
                    <a:ln>
                      <a:noFill/>
                    </a:ln>
                  </pic:spPr>
                </pic:pic>
              </a:graphicData>
            </a:graphic>
          </wp:inline>
        </w:drawing>
      </w:r>
    </w:p>
    <w:bookmarkStart w:id="84" w:name="_Ref72168092"/>
    <w:p w14:paraId="0C9DA38B" w14:textId="77777777" w:rsidR="003A09BA" w:rsidRDefault="003A09BA" w:rsidP="003A09BA">
      <w:pPr>
        <w:pStyle w:val="Caption"/>
      </w:pPr>
      <w:r>
        <w:fldChar w:fldCharType="begin"/>
      </w:r>
      <w:r>
        <w:instrText xml:space="preserve"> STYLEREF 1 \s </w:instrText>
      </w:r>
      <w:r>
        <w:fldChar w:fldCharType="separate"/>
      </w:r>
      <w:r>
        <w:rPr>
          <w:noProof/>
        </w:rPr>
        <w:t>5</w:t>
      </w:r>
      <w:r>
        <w:fldChar w:fldCharType="end"/>
      </w:r>
      <w:r>
        <w:t>.</w:t>
      </w:r>
      <w:fldSimple w:instr=" SEQ ábra \* ARABIC \s 1 ">
        <w:r>
          <w:rPr>
            <w:noProof/>
          </w:rPr>
          <w:t>2</w:t>
        </w:r>
      </w:fldSimple>
      <w:r>
        <w:t>. ábra</w:t>
      </w:r>
      <w:bookmarkEnd w:id="84"/>
      <w:r>
        <w:t xml:space="preserve"> A hibás betanulás</w:t>
      </w:r>
    </w:p>
    <w:p w14:paraId="1697B78F" w14:textId="58F68A77" w:rsidR="003A09BA" w:rsidRDefault="003A09BA" w:rsidP="003A09BA">
      <w:r>
        <w:lastRenderedPageBreak/>
        <w:t>Az elakadás igen gyakori</w:t>
      </w:r>
      <w:del w:id="85" w:author="Márton" w:date="2021-12-17T18:39:00Z">
        <w:r w:rsidDel="001F5687">
          <w:delText>ak</w:delText>
        </w:r>
      </w:del>
      <w:r>
        <w:t xml:space="preserve"> jelenség (lásd </w:t>
      </w:r>
      <w:r w:rsidRPr="00F063E5">
        <w:rPr>
          <w:b/>
          <w:bCs/>
        </w:rPr>
        <w:fldChar w:fldCharType="begin"/>
      </w:r>
      <w:r w:rsidRPr="00F063E5">
        <w:rPr>
          <w:b/>
          <w:bCs/>
        </w:rPr>
        <w:instrText xml:space="preserve"> REF _Ref90501586 \h </w:instrText>
      </w:r>
      <w:r>
        <w:rPr>
          <w:b/>
          <w:bCs/>
        </w:rPr>
        <w:instrText xml:space="preserve"> \* MERGEFORMAT </w:instrText>
      </w:r>
      <w:r w:rsidRPr="00F063E5">
        <w:rPr>
          <w:b/>
          <w:bCs/>
        </w:rPr>
      </w:r>
      <w:r w:rsidRPr="00F063E5">
        <w:rPr>
          <w:b/>
          <w:bCs/>
        </w:rPr>
        <w:fldChar w:fldCharType="separate"/>
      </w:r>
      <w:r w:rsidRPr="00F002AE">
        <w:rPr>
          <w:b/>
          <w:bCs/>
          <w:noProof/>
        </w:rPr>
        <w:t>5</w:t>
      </w:r>
      <w:r w:rsidRPr="00F002AE">
        <w:rPr>
          <w:b/>
          <w:bCs/>
        </w:rPr>
        <w:t>.</w:t>
      </w:r>
      <w:r w:rsidRPr="00F002AE">
        <w:rPr>
          <w:b/>
          <w:bCs/>
          <w:noProof/>
        </w:rPr>
        <w:t>1</w:t>
      </w:r>
      <w:r w:rsidRPr="00F002AE">
        <w:rPr>
          <w:b/>
          <w:bCs/>
        </w:rPr>
        <w:t>. ábra</w:t>
      </w:r>
      <w:r w:rsidRPr="00F063E5">
        <w:rPr>
          <w:b/>
          <w:bCs/>
        </w:rPr>
        <w:fldChar w:fldCharType="end"/>
      </w:r>
      <w:r>
        <w:t>), ezért szükségszerű volt a vég előtti újraindítás és az elakadások büntetésének bevezetése. Az alábbi képeken – mely tanításoknál csak az alfa volt bekapcsolva – is látható, mennyit javult a tanítás, ha elakadáskor befejezzük az adott epizódot</w:t>
      </w:r>
      <w:r w:rsidRPr="00A7039E">
        <w:t>. A második látható, ahogy az ágens rátanult arra, hogy előrefelé haladjon, a maximális értéke az alfának 2.</w:t>
      </w:r>
      <w:r>
        <w:t>6</w:t>
      </w:r>
      <w:r w:rsidRPr="00A7039E">
        <w:t xml:space="preserve"> körül volt, ebből kiszámolható, hogy a maximális sebessége </w:t>
      </w:r>
      <w:commentRangeStart w:id="86"/>
      <w:r w:rsidRPr="00A7039E">
        <w:t xml:space="preserve">nagyjából </w:t>
      </w:r>
      <m:oMath>
        <m:r>
          <w:rPr>
            <w:rFonts w:ascii="Cambria Math" w:hAnsi="Cambria Math"/>
          </w:rPr>
          <m:t>13 cm/s</m:t>
        </m:r>
        <w:commentRangeEnd w:id="86"/>
        <m:r>
          <m:rPr>
            <m:sty m:val="p"/>
          </m:rPr>
          <w:rPr>
            <w:rStyle w:val="CommentReference"/>
          </w:rPr>
          <w:commentReference w:id="86"/>
        </m:r>
      </m:oMath>
      <w:r w:rsidRPr="00A7039E">
        <w:t>.</w:t>
      </w:r>
      <w:r>
        <w:t xml:space="preserve"> A vízszintes tengelyen az egységek órában vannak megadva:</w:t>
      </w:r>
    </w:p>
    <w:p w14:paraId="556994EE" w14:textId="77777777" w:rsidR="003A09BA" w:rsidRDefault="003A09BA" w:rsidP="003A09BA">
      <w:pPr>
        <w:pStyle w:val="Kp"/>
      </w:pPr>
      <w:r w:rsidRPr="00716FF7">
        <w:rPr>
          <w:noProof/>
        </w:rPr>
        <w:drawing>
          <wp:inline distT="0" distB="0" distL="0" distR="0" wp14:anchorId="76BF0A9E" wp14:editId="1A074843">
            <wp:extent cx="5400040" cy="1427480"/>
            <wp:effectExtent l="0" t="0" r="0" b="1270"/>
            <wp:docPr id="20" name="Ábr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5400040" cy="1427480"/>
                    </a:xfrm>
                    <a:prstGeom prst="rect">
                      <a:avLst/>
                    </a:prstGeom>
                  </pic:spPr>
                </pic:pic>
              </a:graphicData>
            </a:graphic>
          </wp:inline>
        </w:drawing>
      </w:r>
    </w:p>
    <w:p w14:paraId="4E836034" w14:textId="77777777" w:rsidR="003A09BA" w:rsidRDefault="003A09BA" w:rsidP="003A09BA">
      <w:pPr>
        <w:pStyle w:val="Caption"/>
      </w:pPr>
      <w:fldSimple w:instr=" STYLEREF 1 \s ">
        <w:r>
          <w:rPr>
            <w:noProof/>
          </w:rPr>
          <w:t>5</w:t>
        </w:r>
      </w:fldSimple>
      <w:r>
        <w:t>.</w:t>
      </w:r>
      <w:fldSimple w:instr=" SEQ ábra \* ARABIC \s 1 ">
        <w:r>
          <w:rPr>
            <w:noProof/>
          </w:rPr>
          <w:t>3</w:t>
        </w:r>
      </w:fldSimple>
      <w:r>
        <w:t>. ábra Az alfa jutalom, nincs újraindítás elakadás esetén</w:t>
      </w:r>
    </w:p>
    <w:p w14:paraId="210E7A64" w14:textId="77777777" w:rsidR="003A09BA" w:rsidRDefault="003A09BA" w:rsidP="003A09BA">
      <w:pPr>
        <w:pStyle w:val="Kp"/>
      </w:pPr>
      <w:r w:rsidRPr="00B470D2">
        <w:rPr>
          <w:noProof/>
        </w:rPr>
        <w:drawing>
          <wp:inline distT="0" distB="0" distL="0" distR="0" wp14:anchorId="246BE55E" wp14:editId="5A4B155F">
            <wp:extent cx="5400040" cy="1427480"/>
            <wp:effectExtent l="0" t="0" r="0" b="1270"/>
            <wp:docPr id="7" name="Ábr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400040" cy="1427480"/>
                    </a:xfrm>
                    <a:prstGeom prst="rect">
                      <a:avLst/>
                    </a:prstGeom>
                  </pic:spPr>
                </pic:pic>
              </a:graphicData>
            </a:graphic>
          </wp:inline>
        </w:drawing>
      </w:r>
    </w:p>
    <w:p w14:paraId="437A1D74" w14:textId="77777777" w:rsidR="003A09BA" w:rsidRDefault="003A09BA" w:rsidP="003A09BA">
      <w:pPr>
        <w:pStyle w:val="Caption"/>
      </w:pPr>
      <w:fldSimple w:instr=" STYLEREF 1 \s ">
        <w:r>
          <w:rPr>
            <w:noProof/>
          </w:rPr>
          <w:t>5</w:t>
        </w:r>
      </w:fldSimple>
      <w:r>
        <w:t>.</w:t>
      </w:r>
      <w:fldSimple w:instr=" SEQ ábra \* ARABIC \s 1 ">
        <w:r>
          <w:rPr>
            <w:noProof/>
          </w:rPr>
          <w:t>4</w:t>
        </w:r>
      </w:fldSimple>
      <w:r>
        <w:t>. ábra Az alfa jutalom, az elakadások miatti újraindításokkal együtt</w:t>
      </w:r>
    </w:p>
    <w:p w14:paraId="3EC8BDC9" w14:textId="77777777" w:rsidR="003A09BA" w:rsidRPr="00792C85" w:rsidRDefault="003A09BA" w:rsidP="003A09BA">
      <w:r>
        <w:t xml:space="preserve">A paraméterek helyes beállításához előírtam egy megfelelő pályát és azon végig küldve az ágenst vizsgáltam a jutalmak alakulását és hangoltam őket. Az </w:t>
      </w:r>
      <w:r w:rsidRPr="00792C85">
        <w:rPr>
          <w:b/>
          <w:bCs/>
        </w:rPr>
        <w:fldChar w:fldCharType="begin"/>
      </w:r>
      <w:r w:rsidRPr="00792C85">
        <w:rPr>
          <w:b/>
          <w:bCs/>
        </w:rPr>
        <w:instrText xml:space="preserve"> REF _Ref90505842 \h </w:instrText>
      </w:r>
      <w:r>
        <w:rPr>
          <w:b/>
          <w:bCs/>
        </w:rPr>
        <w:instrText xml:space="preserve"> \* MERGEFORMAT </w:instrText>
      </w:r>
      <w:r w:rsidRPr="00792C85">
        <w:rPr>
          <w:b/>
          <w:bCs/>
        </w:rPr>
      </w:r>
      <w:r w:rsidRPr="00792C85">
        <w:rPr>
          <w:b/>
          <w:bCs/>
        </w:rPr>
        <w:fldChar w:fldCharType="separate"/>
      </w:r>
      <w:r w:rsidRPr="00F002AE">
        <w:rPr>
          <w:b/>
          <w:bCs/>
          <w:noProof/>
        </w:rPr>
        <w:t>5</w:t>
      </w:r>
      <w:r w:rsidRPr="00F002AE">
        <w:rPr>
          <w:b/>
          <w:bCs/>
        </w:rPr>
        <w:t>.</w:t>
      </w:r>
      <w:r w:rsidRPr="00F002AE">
        <w:rPr>
          <w:b/>
          <w:bCs/>
          <w:noProof/>
        </w:rPr>
        <w:t>5</w:t>
      </w:r>
      <w:r w:rsidRPr="00F002AE">
        <w:rPr>
          <w:b/>
          <w:bCs/>
        </w:rPr>
        <w:t>. ábr</w:t>
      </w:r>
      <w:r>
        <w:rPr>
          <w:b/>
          <w:bCs/>
        </w:rPr>
        <w:t>án</w:t>
      </w:r>
      <w:r w:rsidRPr="00792C85">
        <w:rPr>
          <w:b/>
          <w:bCs/>
        </w:rPr>
        <w:fldChar w:fldCharType="end"/>
      </w:r>
      <w:r>
        <w:t xml:space="preserve"> látható, hogy az alfa maximális (végig előre halad a kocsi), minden akadályt elkerül, ehhez az kell, hogy átmenjen a szembe sávba minimálisan, és a végén beér a célba. A megfelelő pálya, </w:t>
      </w:r>
      <w:commentRangeStart w:id="87"/>
      <w:r>
        <w:t>súlyok és büntetések beállításához természetesen több útvonalat is teszteltem, például az akadály jobbról megkerülése, közeli megkerülése, tolatás, pálya elhagyása, elakadás.</w:t>
      </w:r>
      <w:commentRangeEnd w:id="87"/>
      <w:r w:rsidR="00175617">
        <w:rPr>
          <w:rStyle w:val="CommentReference"/>
        </w:rPr>
        <w:commentReference w:id="87"/>
      </w:r>
    </w:p>
    <w:p w14:paraId="3625AF46" w14:textId="77777777" w:rsidR="003A09BA" w:rsidRDefault="003A09BA" w:rsidP="003A09BA">
      <w:pPr>
        <w:pStyle w:val="Kp"/>
      </w:pPr>
      <w:r>
        <w:rPr>
          <w:noProof/>
        </w:rPr>
        <w:lastRenderedPageBreak/>
        <w:drawing>
          <wp:inline distT="0" distB="0" distL="0" distR="0" wp14:anchorId="0D7FCFA2" wp14:editId="7B4D1F76">
            <wp:extent cx="5391785" cy="3122930"/>
            <wp:effectExtent l="0" t="0" r="0" b="127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1785" cy="3122930"/>
                    </a:xfrm>
                    <a:prstGeom prst="rect">
                      <a:avLst/>
                    </a:prstGeom>
                    <a:noFill/>
                    <a:ln>
                      <a:noFill/>
                    </a:ln>
                  </pic:spPr>
                </pic:pic>
              </a:graphicData>
            </a:graphic>
          </wp:inline>
        </w:drawing>
      </w:r>
    </w:p>
    <w:bookmarkStart w:id="88" w:name="_Ref90505842"/>
    <w:p w14:paraId="5EC1CF71" w14:textId="77777777" w:rsidR="003A09BA" w:rsidRDefault="003A09BA" w:rsidP="003A09BA">
      <w:pPr>
        <w:pStyle w:val="Caption"/>
      </w:pPr>
      <w:r>
        <w:fldChar w:fldCharType="begin"/>
      </w:r>
      <w:r>
        <w:instrText xml:space="preserve"> STYLEREF 1 \s </w:instrText>
      </w:r>
      <w:r>
        <w:fldChar w:fldCharType="separate"/>
      </w:r>
      <w:r>
        <w:rPr>
          <w:noProof/>
        </w:rPr>
        <w:t>5</w:t>
      </w:r>
      <w:r>
        <w:fldChar w:fldCharType="end"/>
      </w:r>
      <w:r>
        <w:t>.</w:t>
      </w:r>
      <w:fldSimple w:instr=" SEQ ábra \* ARABIC \s 1 ">
        <w:r>
          <w:rPr>
            <w:noProof/>
          </w:rPr>
          <w:t>5</w:t>
        </w:r>
      </w:fldSimple>
      <w:r>
        <w:t>. ábra</w:t>
      </w:r>
      <w:bookmarkEnd w:id="88"/>
      <w:r>
        <w:t xml:space="preserve"> Előírt pályán a helyes jutalom görbék</w:t>
      </w:r>
    </w:p>
    <w:p w14:paraId="4C401909" w14:textId="77777777" w:rsidR="003A09BA" w:rsidRPr="008603D0" w:rsidRDefault="003A09BA" w:rsidP="003A09BA">
      <w:pPr>
        <w:pStyle w:val="Heading2"/>
      </w:pPr>
      <w:bookmarkStart w:id="89" w:name="_Toc90604129"/>
      <w:r>
        <w:t>Hiperparaméterek hangolása</w:t>
      </w:r>
      <w:bookmarkEnd w:id="89"/>
    </w:p>
    <w:p w14:paraId="520D5931" w14:textId="4300AEE3" w:rsidR="003A09BA" w:rsidRDefault="003A09BA" w:rsidP="003A09BA">
      <w:r>
        <w:t xml:space="preserve">A jutalmazások mellett teszteltem a különböző modell konfigurációkat. Legelső tanításokat A2C alkalmazásával végeztem, az Actor-Critic különböző lehetséges felépítéseit próbálgatva. </w:t>
      </w:r>
      <w:r w:rsidRPr="00D1059F">
        <w:t xml:space="preserve">Az alap konfiguráció esetén, tehát amikor csak a konvolúciós blokkot használom a konvergencia </w:t>
      </w:r>
      <w:del w:id="90" w:author="Márton" w:date="2021-12-17T18:43:00Z">
        <w:r w:rsidRPr="00D1059F" w:rsidDel="0052521D">
          <w:delText>simább</w:delText>
        </w:r>
        <w:r w:rsidDel="0052521D">
          <w:delText xml:space="preserve"> </w:delText>
        </w:r>
      </w:del>
      <w:ins w:id="91" w:author="Márton" w:date="2021-12-17T18:43:00Z">
        <w:r w:rsidR="0052521D">
          <w:t>egyenletesebb</w:t>
        </w:r>
        <w:r w:rsidR="0052521D">
          <w:t xml:space="preserve"> </w:t>
        </w:r>
      </w:ins>
      <w:r>
        <w:t>volt</w:t>
      </w:r>
      <w:r w:rsidRPr="00D1059F">
        <w:t xml:space="preserve">, mint abban az esetben, </w:t>
      </w:r>
      <w:ins w:id="92" w:author="Márton" w:date="2021-12-17T18:43:00Z">
        <w:r w:rsidR="0052521D">
          <w:t>a</w:t>
        </w:r>
      </w:ins>
      <w:r w:rsidRPr="00D1059F">
        <w:t xml:space="preserve">mikor minden </w:t>
      </w:r>
      <w:r>
        <w:t xml:space="preserve">blokk </w:t>
      </w:r>
      <w:r w:rsidRPr="00D1059F">
        <w:t>be v</w:t>
      </w:r>
      <w:r>
        <w:t>olt</w:t>
      </w:r>
      <w:r w:rsidRPr="00D1059F">
        <w:t xml:space="preserve"> kapcsolva. Ugyanakkor kisebb értékre</w:t>
      </w:r>
      <w:r>
        <w:t xml:space="preserve"> is</w:t>
      </w:r>
      <w:r w:rsidRPr="00D1059F">
        <w:t xml:space="preserve"> </w:t>
      </w:r>
      <w:commentRangeStart w:id="93"/>
      <w:r w:rsidRPr="00D1059F">
        <w:t>konvergál</w:t>
      </w:r>
      <w:r>
        <w:t>t</w:t>
      </w:r>
      <w:commentRangeEnd w:id="93"/>
      <w:r w:rsidR="0052521D">
        <w:rPr>
          <w:rStyle w:val="CommentReference"/>
        </w:rPr>
        <w:commentReference w:id="93"/>
      </w:r>
      <w:r w:rsidRPr="00D1059F">
        <w:t>, bár ezek a tanítások csak rövidebb ideig futottak.</w:t>
      </w:r>
      <w:r>
        <w:t xml:space="preserve"> Az ezutáni tanítások esetében mindig a teljes struktúrát használtam mind a jutalmak, mind az Actor-Critic metódusok és a többi az </w:t>
      </w:r>
      <w:r w:rsidRPr="00243574">
        <w:rPr>
          <w:b/>
          <w:bCs/>
        </w:rPr>
        <w:fldChar w:fldCharType="begin"/>
      </w:r>
      <w:r w:rsidRPr="00243574">
        <w:rPr>
          <w:b/>
          <w:bCs/>
        </w:rPr>
        <w:instrText xml:space="preserve"> REF _Ref90599036 \h  \* MERGEFORMAT </w:instrText>
      </w:r>
      <w:r w:rsidRPr="00243574">
        <w:rPr>
          <w:b/>
          <w:bCs/>
        </w:rPr>
      </w:r>
      <w:r w:rsidRPr="00243574">
        <w:rPr>
          <w:b/>
          <w:bCs/>
        </w:rPr>
        <w:fldChar w:fldCharType="separate"/>
      </w:r>
      <w:r w:rsidRPr="00F002AE">
        <w:rPr>
          <w:b/>
          <w:bCs/>
          <w:noProof/>
        </w:rPr>
        <w:t>5</w:t>
      </w:r>
      <w:r w:rsidRPr="00F002AE">
        <w:rPr>
          <w:b/>
          <w:bCs/>
        </w:rPr>
        <w:t>.</w:t>
      </w:r>
      <w:r w:rsidRPr="00F002AE">
        <w:rPr>
          <w:b/>
          <w:bCs/>
          <w:noProof/>
        </w:rPr>
        <w:t>1</w:t>
      </w:r>
      <w:r w:rsidRPr="00F002AE">
        <w:rPr>
          <w:b/>
          <w:bCs/>
        </w:rPr>
        <w:t>. táblázat</w:t>
      </w:r>
      <w:r w:rsidRPr="00243574">
        <w:rPr>
          <w:b/>
          <w:bCs/>
        </w:rPr>
        <w:fldChar w:fldCharType="end"/>
      </w:r>
      <w:r>
        <w:rPr>
          <w:b/>
          <w:bCs/>
        </w:rPr>
        <w:t xml:space="preserve">ban </w:t>
      </w:r>
      <w:r w:rsidRPr="00A91EA8">
        <w:t xml:space="preserve">említett hiperparaméterek </w:t>
      </w:r>
      <w:r>
        <w:t>hangolásához.</w:t>
      </w:r>
    </w:p>
    <w:p w14:paraId="65238E5B" w14:textId="0C400EDC" w:rsidR="003A09BA" w:rsidRDefault="003A09BA" w:rsidP="003A09BA">
      <w:r>
        <w:t xml:space="preserve">Az egyik </w:t>
      </w:r>
      <w:del w:id="94" w:author="Márton" w:date="2021-12-17T18:44:00Z">
        <w:r w:rsidDel="0052521D">
          <w:delText>cél</w:delText>
        </w:r>
      </w:del>
      <w:ins w:id="95" w:author="Márton" w:date="2021-12-17T18:44:00Z">
        <w:r w:rsidR="0052521D">
          <w:t>indikátor</w:t>
        </w:r>
      </w:ins>
      <w:r>
        <w:t xml:space="preserve">, melyet a tanítások során figyelni kell, az akciók eloszlása. A diszkrét akció-terünk egy </w:t>
      </w:r>
      <m:oMath>
        <m:r>
          <w:rPr>
            <w:rFonts w:ascii="Cambria Math" w:hAnsi="Cambria Math"/>
          </w:rPr>
          <m:t>3×3</m:t>
        </m:r>
      </m:oMath>
      <w:r>
        <w:t xml:space="preserve">-as mátrix segítségével írható le: az oszlopok jelentik a kanyarodás irányát (balra, egyenesen, jobbra), míg a sorok a hajtás irányát (hátra, nincs hajtás, előre). A számunkra elvárt akciók a megalkotott pálya alapján a 6, 7 és 8-as indexű akciók, tehát a kocsi csakis előrefelé haladjon. Bármerre kanyarodhat, de legtöbbször egyenesen előrefelé kellene haladnia (7-es akció). Az </w:t>
      </w:r>
      <w:r w:rsidRPr="00E8432D">
        <w:rPr>
          <w:b/>
          <w:bCs/>
        </w:rPr>
        <w:fldChar w:fldCharType="begin"/>
      </w:r>
      <w:r w:rsidRPr="00E8432D">
        <w:rPr>
          <w:b/>
          <w:bCs/>
        </w:rPr>
        <w:instrText xml:space="preserve"> REF _Ref90598889 \h </w:instrText>
      </w:r>
      <w:r>
        <w:rPr>
          <w:b/>
          <w:bCs/>
        </w:rPr>
        <w:instrText xml:space="preserve"> \* MERGEFORMAT </w:instrText>
      </w:r>
      <w:r w:rsidRPr="00E8432D">
        <w:rPr>
          <w:b/>
          <w:bCs/>
        </w:rPr>
      </w:r>
      <w:r w:rsidRPr="00E8432D">
        <w:rPr>
          <w:b/>
          <w:bCs/>
        </w:rPr>
        <w:fldChar w:fldCharType="separate"/>
      </w:r>
      <w:r w:rsidRPr="00F002AE">
        <w:rPr>
          <w:b/>
          <w:bCs/>
          <w:noProof/>
        </w:rPr>
        <w:t>5</w:t>
      </w:r>
      <w:r w:rsidRPr="00F002AE">
        <w:rPr>
          <w:b/>
          <w:bCs/>
        </w:rPr>
        <w:t>.</w:t>
      </w:r>
      <w:r w:rsidRPr="00F002AE">
        <w:rPr>
          <w:b/>
          <w:bCs/>
          <w:noProof/>
        </w:rPr>
        <w:t>6</w:t>
      </w:r>
      <w:r w:rsidRPr="00F002AE">
        <w:rPr>
          <w:b/>
          <w:bCs/>
        </w:rPr>
        <w:t>. ábra</w:t>
      </w:r>
      <w:r w:rsidRPr="00E8432D">
        <w:rPr>
          <w:b/>
          <w:bCs/>
        </w:rPr>
        <w:fldChar w:fldCharType="end"/>
      </w:r>
      <w:r>
        <w:t xml:space="preserve"> a meghozott akciók változását mutatja egy 9 órás tanításon keresztül.  Látható, hogy egyre jobban szűkítette le a különböző akciókat a 3 elvártra. A 3. óránál megtanult viselkedés mondható a helyesnek, utána a 4. órában csak előrefelé haladt a kocsi, így folyton neki ütközve az álló objektumoknak. Az utána lévő viselkedés ismét túlságosan zajossá vált.</w:t>
      </w:r>
    </w:p>
    <w:p w14:paraId="201925EF" w14:textId="77777777" w:rsidR="003A09BA" w:rsidRDefault="003A09BA" w:rsidP="003A09BA">
      <w:pPr>
        <w:pStyle w:val="Kp"/>
      </w:pPr>
      <w:r>
        <w:rPr>
          <w:noProof/>
        </w:rPr>
        <w:lastRenderedPageBreak/>
        <w:drawing>
          <wp:inline distT="0" distB="0" distL="0" distR="0" wp14:anchorId="58BCF91D" wp14:editId="64ADA221">
            <wp:extent cx="3838754" cy="2428563"/>
            <wp:effectExtent l="0" t="0" r="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3029" cy="2450247"/>
                    </a:xfrm>
                    <a:prstGeom prst="rect">
                      <a:avLst/>
                    </a:prstGeom>
                    <a:noFill/>
                    <a:ln>
                      <a:noFill/>
                    </a:ln>
                  </pic:spPr>
                </pic:pic>
              </a:graphicData>
            </a:graphic>
          </wp:inline>
        </w:drawing>
      </w:r>
    </w:p>
    <w:bookmarkStart w:id="96" w:name="_Ref90598889"/>
    <w:p w14:paraId="7FD0F260" w14:textId="77777777" w:rsidR="003A09BA" w:rsidRPr="00E2043D" w:rsidRDefault="003A09BA" w:rsidP="003A09BA">
      <w:pPr>
        <w:pStyle w:val="Caption"/>
      </w:pPr>
      <w:r>
        <w:fldChar w:fldCharType="begin"/>
      </w:r>
      <w:r>
        <w:instrText xml:space="preserve"> STYLEREF 1 \s </w:instrText>
      </w:r>
      <w:r>
        <w:fldChar w:fldCharType="separate"/>
      </w:r>
      <w:r>
        <w:rPr>
          <w:noProof/>
        </w:rPr>
        <w:t>5</w:t>
      </w:r>
      <w:r>
        <w:fldChar w:fldCharType="end"/>
      </w:r>
      <w:r>
        <w:t>.</w:t>
      </w:r>
      <w:fldSimple w:instr=" SEQ ábra \* ARABIC \s 1 ">
        <w:r>
          <w:rPr>
            <w:noProof/>
          </w:rPr>
          <w:t>6</w:t>
        </w:r>
      </w:fldSimple>
      <w:r>
        <w:t>. ábra</w:t>
      </w:r>
      <w:bookmarkEnd w:id="96"/>
      <w:r>
        <w:t xml:space="preserve"> Akciók alakulása A2C és 1 környezet esetén (órákban mérve)</w:t>
      </w:r>
    </w:p>
    <w:p w14:paraId="0DEF41B1" w14:textId="77777777" w:rsidR="003A09BA" w:rsidRDefault="003A09BA" w:rsidP="003A09BA">
      <w:r>
        <w:t xml:space="preserve">A2C esetén a fenti viselkedés szinte minden esetben megfigyelhető volt. A Critic fej által becsült állapot-érték változásán volt leginkább megfigyelhető az A2C eme hátrányos tulajdonsága: nagyon meredek felfutásra képes, cserébe rendkívül instabil, a nagy lépések miatt sajnos képes kiugrani a lokális minimumokból. Az </w:t>
      </w:r>
      <w:r w:rsidRPr="00790DBA">
        <w:rPr>
          <w:b/>
          <w:bCs/>
        </w:rPr>
        <w:fldChar w:fldCharType="begin"/>
      </w:r>
      <w:r w:rsidRPr="00790DBA">
        <w:rPr>
          <w:b/>
          <w:bCs/>
        </w:rPr>
        <w:instrText xml:space="preserve"> REF _Ref90599701 \h </w:instrText>
      </w:r>
      <w:r>
        <w:rPr>
          <w:b/>
          <w:bCs/>
        </w:rPr>
        <w:instrText xml:space="preserve"> \* MERGEFORMAT </w:instrText>
      </w:r>
      <w:r w:rsidRPr="00790DBA">
        <w:rPr>
          <w:b/>
          <w:bCs/>
        </w:rPr>
      </w:r>
      <w:r w:rsidRPr="00790DBA">
        <w:rPr>
          <w:b/>
          <w:bCs/>
        </w:rPr>
        <w:fldChar w:fldCharType="separate"/>
      </w:r>
      <w:r w:rsidRPr="00F002AE">
        <w:rPr>
          <w:b/>
          <w:bCs/>
          <w:noProof/>
        </w:rPr>
        <w:t>5</w:t>
      </w:r>
      <w:r w:rsidRPr="00F002AE">
        <w:rPr>
          <w:b/>
          <w:bCs/>
        </w:rPr>
        <w:t>.</w:t>
      </w:r>
      <w:r w:rsidRPr="00F002AE">
        <w:rPr>
          <w:b/>
          <w:bCs/>
          <w:noProof/>
        </w:rPr>
        <w:t>7</w:t>
      </w:r>
      <w:r w:rsidRPr="00F002AE">
        <w:rPr>
          <w:b/>
          <w:bCs/>
        </w:rPr>
        <w:t>. ábr</w:t>
      </w:r>
      <w:r>
        <w:rPr>
          <w:b/>
          <w:bCs/>
        </w:rPr>
        <w:t>án</w:t>
      </w:r>
      <w:r w:rsidRPr="00790DBA">
        <w:rPr>
          <w:b/>
          <w:bCs/>
        </w:rPr>
        <w:fldChar w:fldCharType="end"/>
      </w:r>
      <w:r>
        <w:rPr>
          <w:b/>
          <w:bCs/>
        </w:rPr>
        <w:t xml:space="preserve"> </w:t>
      </w:r>
      <w:r>
        <w:t>látható ez a jelenség, a 3. óra környékén megtanult egy elfogadható viselkedést, eljutott az ágens akár többször is a célba, de utána kiesik az optimumból és eldivergál az állapot-érték.</w:t>
      </w:r>
    </w:p>
    <w:p w14:paraId="2EB7DDAC" w14:textId="77777777" w:rsidR="003A09BA" w:rsidRDefault="003A09BA" w:rsidP="003A09BA">
      <w:pPr>
        <w:pStyle w:val="Kp"/>
      </w:pPr>
      <w:r>
        <w:rPr>
          <w:noProof/>
        </w:rPr>
        <w:drawing>
          <wp:inline distT="0" distB="0" distL="0" distR="0" wp14:anchorId="7431A899" wp14:editId="301DE2E7">
            <wp:extent cx="3890513" cy="2477447"/>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18295" cy="2495138"/>
                    </a:xfrm>
                    <a:prstGeom prst="rect">
                      <a:avLst/>
                    </a:prstGeom>
                    <a:noFill/>
                    <a:ln>
                      <a:noFill/>
                    </a:ln>
                  </pic:spPr>
                </pic:pic>
              </a:graphicData>
            </a:graphic>
          </wp:inline>
        </w:drawing>
      </w:r>
    </w:p>
    <w:bookmarkStart w:id="97" w:name="_Ref90599701"/>
    <w:p w14:paraId="5EBFD611" w14:textId="77777777" w:rsidR="003A09BA" w:rsidRPr="00790DBA" w:rsidRDefault="003A09BA" w:rsidP="003A09BA">
      <w:pPr>
        <w:pStyle w:val="Caption"/>
      </w:pPr>
      <w:r>
        <w:fldChar w:fldCharType="begin"/>
      </w:r>
      <w:r>
        <w:instrText xml:space="preserve"> STYLEREF 1 \s </w:instrText>
      </w:r>
      <w:r>
        <w:fldChar w:fldCharType="separate"/>
      </w:r>
      <w:r>
        <w:rPr>
          <w:noProof/>
        </w:rPr>
        <w:t>5</w:t>
      </w:r>
      <w:r>
        <w:fldChar w:fldCharType="end"/>
      </w:r>
      <w:r>
        <w:t>.</w:t>
      </w:r>
      <w:fldSimple w:instr=" SEQ ábra \* ARABIC \s 1 ">
        <w:r>
          <w:rPr>
            <w:noProof/>
          </w:rPr>
          <w:t>7</w:t>
        </w:r>
      </w:fldSimple>
      <w:r>
        <w:t>. ábra</w:t>
      </w:r>
      <w:bookmarkEnd w:id="97"/>
      <w:r>
        <w:t xml:space="preserve"> Állapot-érték változása A2C esetén (órákban mérve)</w:t>
      </w:r>
    </w:p>
    <w:p w14:paraId="00842811" w14:textId="77777777" w:rsidR="003A09BA" w:rsidRDefault="003A09BA" w:rsidP="003A09BA">
      <w:r>
        <w:t xml:space="preserve">Ezután sokat jártam utána, hogy megtaláljam a probléma gyökerét. Az enkóder kimenetére érkező jellemző vektor megjelenítése során kiderült, hogy mindig elkorcsosul az értékek eloszlása. Az </w:t>
      </w:r>
      <w:r w:rsidRPr="00C504AB">
        <w:rPr>
          <w:b/>
          <w:bCs/>
        </w:rPr>
        <w:fldChar w:fldCharType="begin"/>
      </w:r>
      <w:r w:rsidRPr="00C504AB">
        <w:rPr>
          <w:b/>
          <w:bCs/>
        </w:rPr>
        <w:instrText xml:space="preserve"> REF _Ref90600451 \h </w:instrText>
      </w:r>
      <w:r>
        <w:rPr>
          <w:b/>
          <w:bCs/>
        </w:rPr>
        <w:instrText xml:space="preserve"> \* MERGEFORMAT </w:instrText>
      </w:r>
      <w:r w:rsidRPr="00C504AB">
        <w:rPr>
          <w:b/>
          <w:bCs/>
        </w:rPr>
      </w:r>
      <w:r w:rsidRPr="00C504AB">
        <w:rPr>
          <w:b/>
          <w:bCs/>
        </w:rPr>
        <w:fldChar w:fldCharType="separate"/>
      </w:r>
      <w:r w:rsidRPr="00F002AE">
        <w:rPr>
          <w:b/>
          <w:bCs/>
          <w:noProof/>
        </w:rPr>
        <w:t>5</w:t>
      </w:r>
      <w:r w:rsidRPr="00F002AE">
        <w:rPr>
          <w:b/>
          <w:bCs/>
        </w:rPr>
        <w:t>.</w:t>
      </w:r>
      <w:r w:rsidRPr="00F002AE">
        <w:rPr>
          <w:b/>
          <w:bCs/>
          <w:noProof/>
        </w:rPr>
        <w:t>8</w:t>
      </w:r>
      <w:r w:rsidRPr="00F002AE">
        <w:rPr>
          <w:b/>
          <w:bCs/>
        </w:rPr>
        <w:t>. ábra</w:t>
      </w:r>
      <w:r w:rsidRPr="00C504AB">
        <w:rPr>
          <w:b/>
          <w:bCs/>
        </w:rPr>
        <w:fldChar w:fldCharType="end"/>
      </w:r>
      <w:r>
        <w:t xml:space="preserve"> bal oldalán a vektor elemeiből ábrázolt hisztogram látható A2C alkalmazása esetén. Egy idő után lényegében már csak -1 és 1 </w:t>
      </w:r>
      <w:r>
        <w:lastRenderedPageBreak/>
        <w:t>értékek tartalmaz a jellemző vektor, amelyből a két fej nem lesz képes tanulni. Ellenőrzésképpen kipróbáltam többféle inicializálást is, regularizáció növelését (</w:t>
      </w:r>
      <w:r w:rsidRPr="00C81701">
        <w:rPr>
          <w:i/>
          <w:iCs/>
        </w:rPr>
        <w:t>weight decay</w:t>
      </w:r>
      <w:r>
        <w:t>), bevezettem a konvolúciós rétegeknél a normalizálást (</w:t>
      </w:r>
      <w:r w:rsidRPr="00C81701">
        <w:rPr>
          <w:i/>
          <w:iCs/>
        </w:rPr>
        <w:t>Layer Norm</w:t>
      </w:r>
      <w:r>
        <w:t>). Kipróbáltam, hogy milyen hatással van erre a jutalmak nagyságrendje. Látszódott, hogy túl nagy (10-100) vagy túl kicsi (0-5) abszolútértékű jutalmak esetén hamarabb elér a nemkívánt állapotba a jellemző vektor. Így a jutalmakat a két intervallum közé hangoltam, de ez nem oldotta meg a problémát.</w:t>
      </w:r>
    </w:p>
    <w:p w14:paraId="6901B824" w14:textId="77777777" w:rsidR="003A09BA" w:rsidRDefault="003A09BA" w:rsidP="003A09BA">
      <w:pPr>
        <w:pStyle w:val="Kp"/>
      </w:pPr>
      <w:r>
        <w:rPr>
          <w:noProof/>
        </w:rPr>
        <w:drawing>
          <wp:inline distT="0" distB="0" distL="0" distR="0" wp14:anchorId="0596925C" wp14:editId="7C79901C">
            <wp:extent cx="5391785" cy="1673225"/>
            <wp:effectExtent l="0" t="0" r="0" b="317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785" cy="1673225"/>
                    </a:xfrm>
                    <a:prstGeom prst="rect">
                      <a:avLst/>
                    </a:prstGeom>
                    <a:noFill/>
                    <a:ln>
                      <a:noFill/>
                    </a:ln>
                  </pic:spPr>
                </pic:pic>
              </a:graphicData>
            </a:graphic>
          </wp:inline>
        </w:drawing>
      </w:r>
    </w:p>
    <w:bookmarkStart w:id="98" w:name="_Ref90600451"/>
    <w:p w14:paraId="02021E1E" w14:textId="77777777" w:rsidR="003A09BA" w:rsidRDefault="003A09BA" w:rsidP="003A09BA">
      <w:pPr>
        <w:pStyle w:val="Caption"/>
      </w:pPr>
      <w:r>
        <w:fldChar w:fldCharType="begin"/>
      </w:r>
      <w:r>
        <w:instrText xml:space="preserve"> STYLEREF 1 \s </w:instrText>
      </w:r>
      <w:r>
        <w:fldChar w:fldCharType="separate"/>
      </w:r>
      <w:r>
        <w:rPr>
          <w:noProof/>
        </w:rPr>
        <w:t>5</w:t>
      </w:r>
      <w:r>
        <w:fldChar w:fldCharType="end"/>
      </w:r>
      <w:r>
        <w:t>.</w:t>
      </w:r>
      <w:fldSimple w:instr=" SEQ ábra \* ARABIC \s 1 ">
        <w:r>
          <w:rPr>
            <w:noProof/>
          </w:rPr>
          <w:t>8</w:t>
        </w:r>
      </w:fldSimple>
      <w:r>
        <w:t>. ábra</w:t>
      </w:r>
      <w:bookmarkEnd w:id="98"/>
      <w:r>
        <w:t xml:space="preserve"> A jellemző vektor hisztogramja (b.o. A2C, j.o. PPO)</w:t>
      </w:r>
    </w:p>
    <w:p w14:paraId="264A0618" w14:textId="4AA8C324" w:rsidR="003A09BA" w:rsidRDefault="003A09BA" w:rsidP="003A09BA">
      <w:r>
        <w:t xml:space="preserve">Emiatt erre a problémára a már említett két lehetséges módszerrel próbáltam megoldást találni. Az egyik a PPO alkalmazása, melynek pontosan az A2C rossz tulajdonságát </w:t>
      </w:r>
      <w:del w:id="99" w:author="Márton" w:date="2021-12-17T18:47:00Z">
        <w:r w:rsidDel="0052521D">
          <w:delText xml:space="preserve">kéne </w:delText>
        </w:r>
      </w:del>
      <w:ins w:id="100" w:author="Márton" w:date="2021-12-17T18:47:00Z">
        <w:r w:rsidR="0052521D">
          <w:t>k</w:t>
        </w:r>
        <w:r w:rsidR="0052521D">
          <w:t>elle</w:t>
        </w:r>
        <w:r w:rsidR="0052521D">
          <w:t xml:space="preserve">ne </w:t>
        </w:r>
      </w:ins>
      <w:r>
        <w:t>orvosolnia. A kisebb lépések miatt, habár lassabb a konvergencia (nincs meredek felfutás), de kevesebb eséllyel fog kiesni egy optimumból. Viszont a PPO esetében ugyanúgy jelentkezett az a jelenség, hogy elkorcsosult a jellemző vektor elemeinek eloszlása (</w:t>
      </w:r>
      <w:r w:rsidRPr="00C504AB">
        <w:rPr>
          <w:b/>
          <w:bCs/>
        </w:rPr>
        <w:fldChar w:fldCharType="begin"/>
      </w:r>
      <w:r w:rsidRPr="00C504AB">
        <w:rPr>
          <w:b/>
          <w:bCs/>
        </w:rPr>
        <w:instrText xml:space="preserve"> REF _Ref90600451 \h </w:instrText>
      </w:r>
      <w:r>
        <w:rPr>
          <w:b/>
          <w:bCs/>
        </w:rPr>
        <w:instrText xml:space="preserve"> \* MERGEFORMAT </w:instrText>
      </w:r>
      <w:r w:rsidRPr="00C504AB">
        <w:rPr>
          <w:b/>
          <w:bCs/>
        </w:rPr>
      </w:r>
      <w:r w:rsidRPr="00C504AB">
        <w:rPr>
          <w:b/>
          <w:bCs/>
        </w:rPr>
        <w:fldChar w:fldCharType="separate"/>
      </w:r>
      <w:r w:rsidRPr="00F002AE">
        <w:rPr>
          <w:b/>
          <w:bCs/>
          <w:noProof/>
        </w:rPr>
        <w:t>5</w:t>
      </w:r>
      <w:r w:rsidRPr="00F002AE">
        <w:rPr>
          <w:b/>
          <w:bCs/>
        </w:rPr>
        <w:t>.</w:t>
      </w:r>
      <w:r w:rsidRPr="00F002AE">
        <w:rPr>
          <w:b/>
          <w:bCs/>
          <w:noProof/>
        </w:rPr>
        <w:t>8</w:t>
      </w:r>
      <w:r w:rsidRPr="00F002AE">
        <w:rPr>
          <w:b/>
          <w:bCs/>
        </w:rPr>
        <w:t>. ábra</w:t>
      </w:r>
      <w:r w:rsidRPr="00C504AB">
        <w:rPr>
          <w:b/>
          <w:bCs/>
        </w:rPr>
        <w:fldChar w:fldCharType="end"/>
      </w:r>
      <w:r>
        <w:t xml:space="preserve"> jobb oldala). Éppen ezért bevezettem a standardizált előny függvény használatát és több tanítást is futtattam mindkét metódussal kipróbálva.</w:t>
      </w:r>
    </w:p>
    <w:p w14:paraId="00D88C1C" w14:textId="77777777" w:rsidR="003A09BA" w:rsidRDefault="003A09BA" w:rsidP="003A09BA">
      <w:pPr>
        <w:pStyle w:val="Kp"/>
      </w:pPr>
      <w:r>
        <w:rPr>
          <w:noProof/>
        </w:rPr>
        <w:drawing>
          <wp:inline distT="0" distB="0" distL="0" distR="0" wp14:anchorId="5E9A8751" wp14:editId="69462616">
            <wp:extent cx="5391785" cy="1716405"/>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1785" cy="1716405"/>
                    </a:xfrm>
                    <a:prstGeom prst="rect">
                      <a:avLst/>
                    </a:prstGeom>
                    <a:noFill/>
                    <a:ln>
                      <a:noFill/>
                    </a:ln>
                  </pic:spPr>
                </pic:pic>
              </a:graphicData>
            </a:graphic>
          </wp:inline>
        </w:drawing>
      </w:r>
    </w:p>
    <w:bookmarkStart w:id="101" w:name="_Ref90601977"/>
    <w:p w14:paraId="0E83B9EF" w14:textId="77777777" w:rsidR="003A09BA" w:rsidRDefault="003A09BA" w:rsidP="003A09BA">
      <w:pPr>
        <w:pStyle w:val="Caption"/>
      </w:pPr>
      <w:r>
        <w:fldChar w:fldCharType="begin"/>
      </w:r>
      <w:r>
        <w:instrText xml:space="preserve"> STYLEREF 1 \s </w:instrText>
      </w:r>
      <w:r>
        <w:fldChar w:fldCharType="separate"/>
      </w:r>
      <w:r>
        <w:rPr>
          <w:noProof/>
        </w:rPr>
        <w:t>5</w:t>
      </w:r>
      <w:r>
        <w:fldChar w:fldCharType="end"/>
      </w:r>
      <w:r>
        <w:t>.</w:t>
      </w:r>
      <w:fldSimple w:instr=" SEQ ábra \* ARABIC \s 1 ">
        <w:r>
          <w:rPr>
            <w:noProof/>
          </w:rPr>
          <w:t>9</w:t>
        </w:r>
      </w:fldSimple>
      <w:r>
        <w:t>. ábra</w:t>
      </w:r>
      <w:bookmarkEnd w:id="101"/>
      <w:r>
        <w:t xml:space="preserve"> Állapot-érték alakulása standardizált előny esetén (b.o. A2C, j.o. PPO)</w:t>
      </w:r>
    </w:p>
    <w:p w14:paraId="6E80BC4C" w14:textId="77777777" w:rsidR="003A09BA" w:rsidRPr="008915C0" w:rsidRDefault="003A09BA" w:rsidP="003A09BA">
      <w:r>
        <w:lastRenderedPageBreak/>
        <w:t xml:space="preserve">Az eredmény az </w:t>
      </w:r>
      <w:r w:rsidRPr="006B73D4">
        <w:rPr>
          <w:b/>
          <w:bCs/>
        </w:rPr>
        <w:fldChar w:fldCharType="begin"/>
      </w:r>
      <w:r w:rsidRPr="006B73D4">
        <w:rPr>
          <w:b/>
          <w:bCs/>
        </w:rPr>
        <w:instrText xml:space="preserve"> REF _Ref90601977 \h </w:instrText>
      </w:r>
      <w:r>
        <w:rPr>
          <w:b/>
          <w:bCs/>
        </w:rPr>
        <w:instrText xml:space="preserve"> \* MERGEFORMAT </w:instrText>
      </w:r>
      <w:r w:rsidRPr="006B73D4">
        <w:rPr>
          <w:b/>
          <w:bCs/>
        </w:rPr>
      </w:r>
      <w:r w:rsidRPr="006B73D4">
        <w:rPr>
          <w:b/>
          <w:bCs/>
        </w:rPr>
        <w:fldChar w:fldCharType="separate"/>
      </w:r>
      <w:r w:rsidRPr="00F002AE">
        <w:rPr>
          <w:b/>
          <w:bCs/>
          <w:noProof/>
        </w:rPr>
        <w:t>5</w:t>
      </w:r>
      <w:r w:rsidRPr="00F002AE">
        <w:rPr>
          <w:b/>
          <w:bCs/>
        </w:rPr>
        <w:t>.</w:t>
      </w:r>
      <w:r w:rsidRPr="00F002AE">
        <w:rPr>
          <w:b/>
          <w:bCs/>
          <w:noProof/>
        </w:rPr>
        <w:t>9</w:t>
      </w:r>
      <w:r w:rsidRPr="00F002AE">
        <w:rPr>
          <w:b/>
          <w:bCs/>
        </w:rPr>
        <w:t>. ábr</w:t>
      </w:r>
      <w:r>
        <w:rPr>
          <w:b/>
          <w:bCs/>
        </w:rPr>
        <w:t>án</w:t>
      </w:r>
      <w:r w:rsidRPr="006B73D4">
        <w:rPr>
          <w:b/>
          <w:bCs/>
        </w:rPr>
        <w:fldChar w:fldCharType="end"/>
      </w:r>
      <w:r>
        <w:t xml:space="preserve"> látható: Egyik metódus esetében tudott 100,000 rollout alatt érdemlegesen közelebb jutni az ágens a célhoz. Az állapot-érték végig nulla körül maradt, a kocsi lényegében egyhelyben „mozgott”. Az </w:t>
      </w:r>
      <w:r w:rsidRPr="008915C0">
        <w:rPr>
          <w:b/>
          <w:bCs/>
        </w:rPr>
        <w:fldChar w:fldCharType="begin"/>
      </w:r>
      <w:r w:rsidRPr="008915C0">
        <w:rPr>
          <w:b/>
          <w:bCs/>
        </w:rPr>
        <w:instrText xml:space="preserve"> REF _Ref90602305 \h </w:instrText>
      </w:r>
      <w:r>
        <w:rPr>
          <w:b/>
          <w:bCs/>
        </w:rPr>
        <w:instrText xml:space="preserve"> \* MERGEFORMAT </w:instrText>
      </w:r>
      <w:r w:rsidRPr="008915C0">
        <w:rPr>
          <w:b/>
          <w:bCs/>
        </w:rPr>
      </w:r>
      <w:r w:rsidRPr="008915C0">
        <w:rPr>
          <w:b/>
          <w:bCs/>
        </w:rPr>
        <w:fldChar w:fldCharType="separate"/>
      </w:r>
      <w:r w:rsidRPr="00F002AE">
        <w:rPr>
          <w:b/>
          <w:bCs/>
          <w:noProof/>
        </w:rPr>
        <w:t>5</w:t>
      </w:r>
      <w:r w:rsidRPr="00F002AE">
        <w:rPr>
          <w:b/>
          <w:bCs/>
        </w:rPr>
        <w:t>.</w:t>
      </w:r>
      <w:r w:rsidRPr="00F002AE">
        <w:rPr>
          <w:b/>
          <w:bCs/>
          <w:noProof/>
        </w:rPr>
        <w:t>10</w:t>
      </w:r>
      <w:r w:rsidRPr="00F002AE">
        <w:rPr>
          <w:b/>
          <w:bCs/>
        </w:rPr>
        <w:t>. ábr</w:t>
      </w:r>
      <w:r>
        <w:rPr>
          <w:b/>
          <w:bCs/>
        </w:rPr>
        <w:t>án</w:t>
      </w:r>
      <w:r w:rsidRPr="008915C0">
        <w:rPr>
          <w:b/>
          <w:bCs/>
        </w:rPr>
        <w:fldChar w:fldCharType="end"/>
      </w:r>
      <w:r>
        <w:t xml:space="preserve"> is látható a delta jutalom alapján, hogy egyetlen epizód esetén közelítette meg az előtte álló objektumot, azt is csak az epizód vége felé, miközben rengeteg elakadás történt (alfa és tau büntetések). Ezenkívül a jellemzővektor másképpen fajult el, egy idő után csak zérus értékeket tartalmazott mindkét esetben (</w:t>
      </w:r>
      <w:r w:rsidRPr="00FA30CD">
        <w:rPr>
          <w:b/>
          <w:bCs/>
        </w:rPr>
        <w:fldChar w:fldCharType="begin"/>
      </w:r>
      <w:r w:rsidRPr="00FA30CD">
        <w:rPr>
          <w:b/>
          <w:bCs/>
        </w:rPr>
        <w:instrText xml:space="preserve"> REF _Ref90602620 \h </w:instrText>
      </w:r>
      <w:r>
        <w:rPr>
          <w:b/>
          <w:bCs/>
        </w:rPr>
        <w:instrText xml:space="preserve"> \* MERGEFORMAT </w:instrText>
      </w:r>
      <w:r w:rsidRPr="00FA30CD">
        <w:rPr>
          <w:b/>
          <w:bCs/>
        </w:rPr>
      </w:r>
      <w:r w:rsidRPr="00FA30CD">
        <w:rPr>
          <w:b/>
          <w:bCs/>
        </w:rPr>
        <w:fldChar w:fldCharType="separate"/>
      </w:r>
      <w:r w:rsidRPr="00F002AE">
        <w:rPr>
          <w:b/>
          <w:bCs/>
          <w:noProof/>
        </w:rPr>
        <w:t>5</w:t>
      </w:r>
      <w:r w:rsidRPr="00F002AE">
        <w:rPr>
          <w:b/>
          <w:bCs/>
        </w:rPr>
        <w:t>.</w:t>
      </w:r>
      <w:r w:rsidRPr="00F002AE">
        <w:rPr>
          <w:b/>
          <w:bCs/>
          <w:noProof/>
        </w:rPr>
        <w:t>11</w:t>
      </w:r>
      <w:r w:rsidRPr="00F002AE">
        <w:rPr>
          <w:b/>
          <w:bCs/>
        </w:rPr>
        <w:t>. ábra</w:t>
      </w:r>
      <w:r w:rsidRPr="00FA30CD">
        <w:rPr>
          <w:b/>
          <w:bCs/>
        </w:rPr>
        <w:fldChar w:fldCharType="end"/>
      </w:r>
      <w:r>
        <w:t xml:space="preserve">), így a második ötletet próbáltam ki. </w:t>
      </w:r>
    </w:p>
    <w:p w14:paraId="5BC496F9" w14:textId="77777777" w:rsidR="003A09BA" w:rsidRDefault="003A09BA" w:rsidP="003A09BA">
      <w:pPr>
        <w:pStyle w:val="Kp"/>
      </w:pPr>
      <w:r>
        <w:rPr>
          <w:noProof/>
        </w:rPr>
        <w:drawing>
          <wp:inline distT="0" distB="0" distL="0" distR="0" wp14:anchorId="432FF6E7" wp14:editId="221FDEC0">
            <wp:extent cx="5315147" cy="3062605"/>
            <wp:effectExtent l="0" t="0" r="0" b="444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315147" cy="3062605"/>
                    </a:xfrm>
                    <a:prstGeom prst="rect">
                      <a:avLst/>
                    </a:prstGeom>
                    <a:noFill/>
                    <a:ln>
                      <a:noFill/>
                    </a:ln>
                  </pic:spPr>
                </pic:pic>
              </a:graphicData>
            </a:graphic>
          </wp:inline>
        </w:drawing>
      </w:r>
    </w:p>
    <w:bookmarkStart w:id="102" w:name="_Ref90602305"/>
    <w:p w14:paraId="1FE0AB25" w14:textId="77777777" w:rsidR="003A09BA" w:rsidRDefault="003A09BA" w:rsidP="003A09BA">
      <w:pPr>
        <w:pStyle w:val="Caption"/>
      </w:pPr>
      <w:r>
        <w:fldChar w:fldCharType="begin"/>
      </w:r>
      <w:r>
        <w:instrText xml:space="preserve"> STYLEREF 1 \s </w:instrText>
      </w:r>
      <w:r>
        <w:fldChar w:fldCharType="separate"/>
      </w:r>
      <w:r>
        <w:rPr>
          <w:noProof/>
        </w:rPr>
        <w:t>5</w:t>
      </w:r>
      <w:r>
        <w:fldChar w:fldCharType="end"/>
      </w:r>
      <w:r>
        <w:t>.</w:t>
      </w:r>
      <w:fldSimple w:instr=" SEQ ábra \* ARABIC \s 1 ">
        <w:r>
          <w:rPr>
            <w:noProof/>
          </w:rPr>
          <w:t>10</w:t>
        </w:r>
      </w:fldSimple>
      <w:r>
        <w:t>. ábra</w:t>
      </w:r>
      <w:bookmarkEnd w:id="102"/>
      <w:r>
        <w:t xml:space="preserve"> A jutalmak alakulásai standardizált előny esetén (PPO, 1 környezet)</w:t>
      </w:r>
    </w:p>
    <w:p w14:paraId="0912785F" w14:textId="77777777" w:rsidR="003A09BA" w:rsidRPr="004D5493" w:rsidRDefault="003A09BA" w:rsidP="003A09BA">
      <w:r>
        <w:t>A második ötlet a hibás viselkedés javítására, hogy A2C futtatása esetén megvárjuk azt a pontot, amikor maximális volt az epizód jutalma és kimentjük a háló (és az optimalizáló) paramétereit. Majd újraindítjuk a tanítást ebből az állapotból (</w:t>
      </w:r>
      <w:r w:rsidRPr="00EC4CB2">
        <w:rPr>
          <w:i/>
          <w:iCs/>
        </w:rPr>
        <w:t>checkpoint</w:t>
      </w:r>
      <w:r>
        <w:t xml:space="preserve">), de már kisebb tanulási lépéshosszt alkalmazva. Sajnos úgy tűnt, ezesetben is sokkal több iterációra lenne szükség, sok órányi tanítás sem hozott végül megfelelő megoldást a </w:t>
      </w:r>
      <w:commentRangeStart w:id="103"/>
      <w:r>
        <w:t>problémára</w:t>
      </w:r>
      <w:commentRangeEnd w:id="103"/>
      <w:r w:rsidR="0052521D">
        <w:rPr>
          <w:rStyle w:val="CommentReference"/>
        </w:rPr>
        <w:commentReference w:id="103"/>
      </w:r>
      <w:r>
        <w:t>.</w:t>
      </w:r>
    </w:p>
    <w:p w14:paraId="24A08465" w14:textId="77777777" w:rsidR="003A09BA" w:rsidRDefault="003A09BA" w:rsidP="003A09BA">
      <w:pPr>
        <w:pStyle w:val="Kp"/>
      </w:pPr>
      <w:r>
        <w:rPr>
          <w:noProof/>
        </w:rPr>
        <w:lastRenderedPageBreak/>
        <w:drawing>
          <wp:inline distT="0" distB="0" distL="0" distR="0" wp14:anchorId="3BB135A1" wp14:editId="18633F14">
            <wp:extent cx="5391785" cy="162179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1785" cy="1621790"/>
                    </a:xfrm>
                    <a:prstGeom prst="rect">
                      <a:avLst/>
                    </a:prstGeom>
                    <a:noFill/>
                    <a:ln>
                      <a:noFill/>
                    </a:ln>
                  </pic:spPr>
                </pic:pic>
              </a:graphicData>
            </a:graphic>
          </wp:inline>
        </w:drawing>
      </w:r>
    </w:p>
    <w:bookmarkStart w:id="104" w:name="_Ref90602620"/>
    <w:p w14:paraId="3D03CCCA" w14:textId="77777777" w:rsidR="003A09BA" w:rsidRPr="006B73D4" w:rsidRDefault="003A09BA" w:rsidP="003A09BA">
      <w:pPr>
        <w:pStyle w:val="Caption"/>
      </w:pPr>
      <w:r>
        <w:fldChar w:fldCharType="begin"/>
      </w:r>
      <w:r>
        <w:instrText xml:space="preserve"> STYLEREF 1 \s </w:instrText>
      </w:r>
      <w:r>
        <w:fldChar w:fldCharType="separate"/>
      </w:r>
      <w:r>
        <w:rPr>
          <w:noProof/>
        </w:rPr>
        <w:t>5</w:t>
      </w:r>
      <w:r>
        <w:fldChar w:fldCharType="end"/>
      </w:r>
      <w:r>
        <w:t>.</w:t>
      </w:r>
      <w:fldSimple w:instr=" SEQ ábra \* ARABIC \s 1 ">
        <w:r>
          <w:rPr>
            <w:noProof/>
          </w:rPr>
          <w:t>11</w:t>
        </w:r>
      </w:fldSimple>
      <w:r>
        <w:t>. ábra</w:t>
      </w:r>
      <w:bookmarkEnd w:id="104"/>
      <w:r>
        <w:t xml:space="preserve"> A jellemző vektor standardizált előny alkalmazásakor (b.o. A2C, j.o. PPO)</w:t>
      </w:r>
    </w:p>
    <w:p w14:paraId="55D440C4" w14:textId="77777777" w:rsidR="003A09BA" w:rsidRPr="00865068" w:rsidRDefault="003A09BA" w:rsidP="003A09BA">
      <w:pPr>
        <w:pStyle w:val="Heading1"/>
        <w:rPr>
          <w:color w:val="FF0000"/>
        </w:rPr>
      </w:pPr>
      <w:bookmarkStart w:id="105" w:name="_Toc90604130"/>
      <w:r w:rsidRPr="00865068">
        <w:rPr>
          <w:color w:val="FF0000"/>
        </w:rPr>
        <w:lastRenderedPageBreak/>
        <w:t>Összefoglaló</w:t>
      </w:r>
      <w:bookmarkEnd w:id="105"/>
    </w:p>
    <w:p w14:paraId="7A4FD0A6" w14:textId="497F807E" w:rsidR="008A0DD7" w:rsidRDefault="008A0DD7" w:rsidP="003A09BA">
      <w:pPr>
        <w:rPr>
          <w:ins w:id="106" w:author="Márton" w:date="2021-12-17T18:49:00Z"/>
        </w:rPr>
      </w:pPr>
      <w:ins w:id="107" w:author="Márton" w:date="2021-12-17T18:49:00Z">
        <w:r>
          <w:t xml:space="preserve">A diplomamunkámban ezt és azt a feladatot oldottam meg </w:t>
        </w:r>
      </w:ins>
      <w:ins w:id="108" w:author="Márton" w:date="2021-12-17T18:50:00Z">
        <w:r>
          <w:t>így és úgy…</w:t>
        </w:r>
      </w:ins>
      <w:ins w:id="109" w:author="Márton" w:date="2021-12-17T18:51:00Z">
        <w:r>
          <w:t xml:space="preserve"> és az összefoglalva így sikerült</w:t>
        </w:r>
      </w:ins>
    </w:p>
    <w:p w14:paraId="4AC581CF" w14:textId="1E8F4B7E" w:rsidR="003A09BA" w:rsidRDefault="003A09BA" w:rsidP="003A09BA">
      <w:r>
        <w:t>A megalkotott ágens architektúra vélhetően képes lenne megtanulni az elvárt egyszerűbb funkciókat, viszont további hiperparaméter hangolások és tanítások szükségesek. A jutalom függvények paramétereit és szintúgy még hangolni kellene, amelyre két ötlet is megoldást nyújthatna. Mivel a jutalom függvényt szeretnénk maximalizálni a súlyok és más hiperparaméterek függvényében, ezért jó megközelítés lehet Bayes optimalizáció segítségével megkeresni az optimális beállítást. A másik megoldás lehet visszatérni az Inverse Reinforcement Learning módszerhez, melyről idő és erőforrások hiányában mondtam le.</w:t>
      </w:r>
    </w:p>
    <w:p w14:paraId="1611BD8A" w14:textId="23F25AF9" w:rsidR="003A09BA" w:rsidRDefault="003A09BA" w:rsidP="003A09BA">
      <w:r w:rsidRPr="00D80A0A">
        <w:t xml:space="preserve">A </w:t>
      </w:r>
      <w:r>
        <w:t>környezettel</w:t>
      </w:r>
      <w:r w:rsidRPr="00D80A0A">
        <w:t xml:space="preserve"> kapcsolatban még </w:t>
      </w:r>
      <w:del w:id="110" w:author="Márton" w:date="2021-12-17T18:50:00Z">
        <w:r w:rsidRPr="00D80A0A" w:rsidDel="008A0DD7">
          <w:delText xml:space="preserve">sok </w:delText>
        </w:r>
      </w:del>
      <w:ins w:id="111" w:author="Márton" w:date="2021-12-17T18:50:00Z">
        <w:r w:rsidR="008A0DD7">
          <w:t>számos</w:t>
        </w:r>
        <w:r w:rsidR="008A0DD7" w:rsidRPr="00D80A0A">
          <w:t xml:space="preserve"> </w:t>
        </w:r>
      </w:ins>
      <w:del w:id="112" w:author="Márton" w:date="2021-12-17T18:50:00Z">
        <w:r w:rsidDel="008A0DD7">
          <w:delText xml:space="preserve">javítás </w:delText>
        </w:r>
      </w:del>
      <w:ins w:id="113" w:author="Márton" w:date="2021-12-17T18:50:00Z">
        <w:r w:rsidR="008A0DD7">
          <w:t>továbbfejlesztési</w:t>
        </w:r>
        <w:r w:rsidR="008A0DD7">
          <w:t xml:space="preserve"> </w:t>
        </w:r>
      </w:ins>
      <w:del w:id="114" w:author="Márton" w:date="2021-12-17T18:50:00Z">
        <w:r w:rsidDel="008A0DD7">
          <w:delText>lehetséges</w:delText>
        </w:r>
      </w:del>
      <w:ins w:id="115" w:author="Márton" w:date="2021-12-17T18:50:00Z">
        <w:r w:rsidR="008A0DD7">
          <w:t>lehet</w:t>
        </w:r>
        <w:r w:rsidR="008A0DD7">
          <w:t>őség adódik</w:t>
        </w:r>
      </w:ins>
      <w:r w:rsidRPr="00D80A0A">
        <w:t>. Az önvezetés robusztussága szempontjából</w:t>
      </w:r>
      <w:r>
        <w:t xml:space="preserve"> az </w:t>
      </w:r>
      <w:r w:rsidRPr="00D80A0A">
        <w:t>egyik legfontosabb az</w:t>
      </w:r>
      <w:r>
        <w:t xml:space="preserve"> lenne</w:t>
      </w:r>
      <w:r w:rsidRPr="00D80A0A">
        <w:t xml:space="preserve">, hogy teljesen véletlenszerűen generált </w:t>
      </w:r>
      <w:r>
        <w:t xml:space="preserve">elemekből épüljön fel </w:t>
      </w:r>
      <w:r w:rsidRPr="00D80A0A">
        <w:t>a pálya</w:t>
      </w:r>
      <w:r>
        <w:t xml:space="preserve"> minden tanítás kezdetekor</w:t>
      </w:r>
      <w:r w:rsidRPr="00D80A0A">
        <w:t xml:space="preserve">. Ez a </w:t>
      </w:r>
      <w:r>
        <w:t>véletlenszerűség</w:t>
      </w:r>
      <w:r w:rsidRPr="00D80A0A">
        <w:t xml:space="preserve"> azt a célt szolgál</w:t>
      </w:r>
      <w:r>
        <w:t>ná</w:t>
      </w:r>
      <w:r w:rsidRPr="00D80A0A">
        <w:t>, hogy a</w:t>
      </w:r>
      <w:r>
        <w:t>z ágens</w:t>
      </w:r>
      <w:r w:rsidRPr="00D80A0A">
        <w:t xml:space="preserve"> </w:t>
      </w:r>
      <w:r>
        <w:t xml:space="preserve">valóban </w:t>
      </w:r>
      <w:r w:rsidRPr="00D80A0A">
        <w:t>vezetni tanuljon meg,</w:t>
      </w:r>
      <w:r>
        <w:t xml:space="preserve"> és </w:t>
      </w:r>
      <w:r w:rsidRPr="00D80A0A">
        <w:t xml:space="preserve">ne egy pályát magoljon be. Ennek megoldásában a legnagyobb akadályt az úttest jelenti, mely egyetlen objektumból áll, </w:t>
      </w:r>
      <w:r>
        <w:t>ezért</w:t>
      </w:r>
      <w:r w:rsidRPr="00D80A0A">
        <w:t xml:space="preserve"> új objektumokat kell szerkeszteni</w:t>
      </w:r>
      <w:r>
        <w:t xml:space="preserve"> vagy letölteni</w:t>
      </w:r>
      <w:r w:rsidRPr="00D80A0A">
        <w:t>.</w:t>
      </w:r>
    </w:p>
    <w:p w14:paraId="41A11AB8" w14:textId="77777777" w:rsidR="003A09BA" w:rsidRDefault="003A09BA" w:rsidP="003A09BA">
      <w:r w:rsidRPr="00D80A0A">
        <w:t xml:space="preserve">Későbbiekben a táblafelismerés képességével is fontos lenne </w:t>
      </w:r>
      <w:r>
        <w:t>kiegészíteni</w:t>
      </w:r>
      <w:r w:rsidRPr="00D80A0A">
        <w:t xml:space="preserve"> az ágens funkcióit, </w:t>
      </w:r>
      <w:r>
        <w:t>vagyis</w:t>
      </w:r>
      <w:r w:rsidRPr="00D80A0A">
        <w:t xml:space="preserve"> táblákat is el kell helyezni a környezetben. Ezenkívül </w:t>
      </w:r>
      <w:r>
        <w:t xml:space="preserve">vélhetően </w:t>
      </w:r>
      <w:r w:rsidRPr="00D80A0A">
        <w:t xml:space="preserve">a magasságbeli változtatásokat </w:t>
      </w:r>
      <w:r>
        <w:t>sem képes</w:t>
      </w:r>
      <w:r w:rsidRPr="00D80A0A">
        <w:t xml:space="preserve"> </w:t>
      </w:r>
      <w:r>
        <w:t>kezelni</w:t>
      </w:r>
      <w:r w:rsidRPr="00D80A0A">
        <w:t xml:space="preserve"> </w:t>
      </w:r>
      <w:r>
        <w:t xml:space="preserve">a </w:t>
      </w:r>
      <w:r w:rsidRPr="00D80A0A">
        <w:t xml:space="preserve">kocsi, érdemes lehet lejtőket és emelkedőket is betervezni a versenypálya bizonyos szakaszaiba. </w:t>
      </w:r>
      <w:r>
        <w:t>A teljeskörű önvezetés elsajátításához azonban még nagyon sok helyzetet kellene prezentálni a szimulációban, például ú</w:t>
      </w:r>
      <w:r w:rsidRPr="00D80A0A">
        <w:t>t</w:t>
      </w:r>
      <w:r>
        <w:t>felfestések, körforgalmak, kereszteződések</w:t>
      </w:r>
      <w:r w:rsidRPr="00D80A0A">
        <w:t xml:space="preserve"> és egyéb közlekedést irányító jelzések</w:t>
      </w:r>
      <w:r>
        <w:t xml:space="preserve"> prezentálása szintén szükségesek.</w:t>
      </w:r>
    </w:p>
    <w:p w14:paraId="4A0563E0" w14:textId="6B84CCE6" w:rsidR="006E30A2" w:rsidRDefault="00A96E26" w:rsidP="003A09BA">
      <w:ins w:id="116" w:author="Márton" w:date="2021-12-17T18:51:00Z">
        <w:r>
          <w:t xml:space="preserve">Végezetül </w:t>
        </w:r>
      </w:ins>
      <w:del w:id="117" w:author="Márton" w:date="2021-12-17T18:51:00Z">
        <w:r w:rsidR="003A09BA" w:rsidDel="00A96E26">
          <w:delText>A</w:delText>
        </w:r>
      </w:del>
      <w:ins w:id="118" w:author="Márton" w:date="2021-12-17T18:51:00Z">
        <w:r>
          <w:t>a</w:t>
        </w:r>
      </w:ins>
      <w:r w:rsidR="003A09BA">
        <w:t xml:space="preserve"> jövőben lehetne a hardveren egyszerűsíteni Depth Estimation hálózat alkalmazásával, melyek megbecsülik a 2D-s képen a pixelek távolságát. Így elég lenne egy egyszerű, akár mono RGB kamerát használni az infravörös RGB-D kamera helyett. Bár még nem kellően pontosak, a jövőben ez vélhetően változni fog.</w:t>
      </w:r>
    </w:p>
    <w:sectPr w:rsidR="006E30A2" w:rsidSect="00D23BFC">
      <w:headerReference w:type="even" r:id="rId69"/>
      <w:footerReference w:type="default" r:id="rId70"/>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6" w:author="Márton" w:date="2021-12-17T18:36:00Z" w:initials="M">
    <w:p w14:paraId="51BC73A4" w14:textId="248D9418" w:rsidR="001F5687" w:rsidRDefault="001F5687" w:rsidP="001F5687">
      <w:pPr>
        <w:pStyle w:val="CommentText"/>
      </w:pPr>
      <w:r>
        <w:rPr>
          <w:rStyle w:val="CommentReference"/>
        </w:rPr>
        <w:annotationRef/>
      </w:r>
      <w:r>
        <w:t>Nem a tanított ágens kiértékelésére gondolsz?</w:t>
      </w:r>
    </w:p>
  </w:comment>
  <w:comment w:id="80" w:author="Márton" w:date="2021-12-17T18:38:00Z" w:initials="M">
    <w:p w14:paraId="6BCCCE03" w14:textId="1BD0712C" w:rsidR="001F5687" w:rsidRDefault="001F5687">
      <w:pPr>
        <w:pStyle w:val="CommentText"/>
      </w:pPr>
      <w:r>
        <w:rPr>
          <w:rStyle w:val="CommentReference"/>
        </w:rPr>
        <w:annotationRef/>
      </w:r>
      <w:r>
        <w:t>Őszintén ezt a bíráló nem fogja tudni követni. Jó lenne azt írni, hogy ezek melyik elemeknek a súlyai</w:t>
      </w:r>
    </w:p>
  </w:comment>
  <w:comment w:id="86" w:author="Márton" w:date="2021-12-17T18:40:00Z" w:initials="M">
    <w:p w14:paraId="052AD38C" w14:textId="6DA3F517" w:rsidR="001F5687" w:rsidRDefault="001F5687">
      <w:pPr>
        <w:pStyle w:val="CommentText"/>
      </w:pPr>
      <w:r>
        <w:rPr>
          <w:rStyle w:val="CommentReference"/>
        </w:rPr>
        <w:annotationRef/>
      </w:r>
      <w:r>
        <w:t>Mekkora a pálya? 100 cm vagy 100km?</w:t>
      </w:r>
    </w:p>
  </w:comment>
  <w:comment w:id="87" w:author="Márton" w:date="2021-12-17T18:42:00Z" w:initials="M">
    <w:p w14:paraId="06932915" w14:textId="22E6C7EB" w:rsidR="00175617" w:rsidRDefault="00175617">
      <w:pPr>
        <w:pStyle w:val="CommentText"/>
      </w:pPr>
      <w:r>
        <w:rPr>
          <w:rStyle w:val="CommentReference"/>
        </w:rPr>
        <w:annotationRef/>
      </w:r>
      <w:r>
        <w:t>Itt nekem kicsit hiányzik az, hogy OK a helyes pálya alapján állítottuk be, de mit állítottál és hogy. Legalább csak 1-2 példa, hogy mit változtattál és miért.</w:t>
      </w:r>
    </w:p>
  </w:comment>
  <w:comment w:id="93" w:author="Márton" w:date="2021-12-17T18:44:00Z" w:initials="M">
    <w:p w14:paraId="0C420D1D" w14:textId="3A12483D" w:rsidR="0052521D" w:rsidRDefault="0052521D">
      <w:pPr>
        <w:pStyle w:val="CommentText"/>
      </w:pPr>
      <w:r>
        <w:rPr>
          <w:rStyle w:val="CommentReference"/>
        </w:rPr>
        <w:annotationRef/>
      </w:r>
      <w:r>
        <w:t>Melyik?</w:t>
      </w:r>
    </w:p>
  </w:comment>
  <w:comment w:id="103" w:author="Márton" w:date="2021-12-17T18:48:00Z" w:initials="M">
    <w:p w14:paraId="47530967" w14:textId="3D713779" w:rsidR="0052521D" w:rsidRDefault="0052521D">
      <w:pPr>
        <w:pStyle w:val="CommentText"/>
      </w:pPr>
      <w:r>
        <w:rPr>
          <w:rStyle w:val="CommentReference"/>
        </w:rPr>
        <w:annotationRef/>
      </w:r>
      <w:r>
        <w:t>Hiányzik az, hogy leírd, hogy kipróbáltad és a legjobb rewardnál kimentett megoldás mit csinált a tényleges környezetben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BC73A4" w15:done="0"/>
  <w15:commentEx w15:paraId="6BCCCE03" w15:done="0"/>
  <w15:commentEx w15:paraId="052AD38C" w15:done="0"/>
  <w15:commentEx w15:paraId="06932915" w15:done="0"/>
  <w15:commentEx w15:paraId="0C420D1D" w15:done="0"/>
  <w15:commentEx w15:paraId="4753096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75720" w16cex:dateUtc="2021-12-17T17:36:00Z"/>
  <w16cex:commentExtensible w16cex:durableId="25675795" w16cex:dateUtc="2021-12-17T17:38:00Z"/>
  <w16cex:commentExtensible w16cex:durableId="2567580E" w16cex:dateUtc="2021-12-17T17:40:00Z"/>
  <w16cex:commentExtensible w16cex:durableId="2567587E" w16cex:dateUtc="2021-12-17T17:42:00Z"/>
  <w16cex:commentExtensible w16cex:durableId="256758F3" w16cex:dateUtc="2021-12-17T17:44:00Z"/>
  <w16cex:commentExtensible w16cex:durableId="25675A18" w16cex:dateUtc="2021-12-17T1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BC73A4" w16cid:durableId="25675720"/>
  <w16cid:commentId w16cid:paraId="6BCCCE03" w16cid:durableId="25675795"/>
  <w16cid:commentId w16cid:paraId="052AD38C" w16cid:durableId="2567580E"/>
  <w16cid:commentId w16cid:paraId="06932915" w16cid:durableId="2567587E"/>
  <w16cid:commentId w16cid:paraId="0C420D1D" w16cid:durableId="256758F3"/>
  <w16cid:commentId w16cid:paraId="47530967" w16cid:durableId="25675A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2A743" w14:textId="77777777" w:rsidR="00594BBB" w:rsidRDefault="00594BBB">
      <w:pPr>
        <w:spacing w:after="0" w:line="240" w:lineRule="auto"/>
      </w:pPr>
      <w:r>
        <w:separator/>
      </w:r>
    </w:p>
  </w:endnote>
  <w:endnote w:type="continuationSeparator" w:id="0">
    <w:p w14:paraId="7A2B704E" w14:textId="77777777" w:rsidR="00594BBB" w:rsidRDefault="00594B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790B9" w14:textId="77777777" w:rsidR="00C13DA1" w:rsidRDefault="00594BBB">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2BD74" w14:textId="77777777" w:rsidR="00C13DA1" w:rsidRDefault="005E0552" w:rsidP="00C00B3C">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9C32C" w14:textId="77777777" w:rsidR="00594BBB" w:rsidRDefault="00594BBB">
      <w:pPr>
        <w:spacing w:after="0" w:line="240" w:lineRule="auto"/>
      </w:pPr>
      <w:r>
        <w:separator/>
      </w:r>
    </w:p>
  </w:footnote>
  <w:footnote w:type="continuationSeparator" w:id="0">
    <w:p w14:paraId="1C550F5D" w14:textId="77777777" w:rsidR="00594BBB" w:rsidRDefault="00594B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AAE61" w14:textId="77777777" w:rsidR="00C13DA1" w:rsidRDefault="00594BBB"/>
  <w:p w14:paraId="36209ABA" w14:textId="77777777" w:rsidR="00C13DA1" w:rsidRDefault="00594BBB"/>
  <w:p w14:paraId="1BDCA318" w14:textId="77777777" w:rsidR="00C13DA1" w:rsidRDefault="00594BB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70D1C43"/>
    <w:multiLevelType w:val="hybridMultilevel"/>
    <w:tmpl w:val="C7BAB48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438F17AE"/>
    <w:multiLevelType w:val="hybridMultilevel"/>
    <w:tmpl w:val="3830E0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46864E74"/>
    <w:multiLevelType w:val="hybridMultilevel"/>
    <w:tmpl w:val="0FD48A3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7259062B"/>
    <w:multiLevelType w:val="hybridMultilevel"/>
    <w:tmpl w:val="7BEA60A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4F402B2"/>
    <w:multiLevelType w:val="hybridMultilevel"/>
    <w:tmpl w:val="26D658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77C11BF"/>
    <w:multiLevelType w:val="hybridMultilevel"/>
    <w:tmpl w:val="A51E188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6" w15:restartNumberingAfterBreak="0">
    <w:nsid w:val="799C3B84"/>
    <w:multiLevelType w:val="multilevel"/>
    <w:tmpl w:val="71EAAB6C"/>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7"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6"/>
  </w:num>
  <w:num w:numId="3">
    <w:abstractNumId w:val="13"/>
  </w:num>
  <w:num w:numId="4">
    <w:abstractNumId w:val="17"/>
  </w:num>
  <w:num w:numId="5">
    <w:abstractNumId w:val="19"/>
  </w:num>
  <w:num w:numId="6">
    <w:abstractNumId w:val="21"/>
  </w:num>
  <w:num w:numId="7">
    <w:abstractNumId w:val="14"/>
  </w:num>
  <w:num w:numId="8">
    <w:abstractNumId w:val="12"/>
  </w:num>
  <w:num w:numId="9">
    <w:abstractNumId w:val="15"/>
  </w:num>
  <w:num w:numId="10">
    <w:abstractNumId w:val="27"/>
  </w:num>
  <w:num w:numId="11">
    <w:abstractNumId w:val="16"/>
  </w:num>
  <w:num w:numId="12">
    <w:abstractNumId w:val="22"/>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5"/>
  </w:num>
  <w:num w:numId="24">
    <w:abstractNumId w:val="18"/>
  </w:num>
  <w:num w:numId="25">
    <w:abstractNumId w:val="24"/>
  </w:num>
  <w:num w:numId="26">
    <w:abstractNumId w:val="23"/>
  </w:num>
  <w:num w:numId="27">
    <w:abstractNumId w:val="11"/>
  </w:num>
  <w:num w:numId="28">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árton">
    <w15:presenceInfo w15:providerId="Windows Live" w15:userId="66af06e8ac6c6a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1C3"/>
    <w:rsid w:val="00055DC1"/>
    <w:rsid w:val="00175617"/>
    <w:rsid w:val="001F5687"/>
    <w:rsid w:val="00252E08"/>
    <w:rsid w:val="002F779C"/>
    <w:rsid w:val="003A09BA"/>
    <w:rsid w:val="0052521D"/>
    <w:rsid w:val="00594BBB"/>
    <w:rsid w:val="005D559A"/>
    <w:rsid w:val="005E0552"/>
    <w:rsid w:val="006A586A"/>
    <w:rsid w:val="006C71CF"/>
    <w:rsid w:val="006E30A2"/>
    <w:rsid w:val="006F0BC8"/>
    <w:rsid w:val="008A0DD7"/>
    <w:rsid w:val="00A96E26"/>
    <w:rsid w:val="00B13D73"/>
    <w:rsid w:val="00D35E8A"/>
    <w:rsid w:val="00D451C3"/>
    <w:rsid w:val="00DE7415"/>
    <w:rsid w:val="00F56D18"/>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98CA2"/>
  <w15:chartTrackingRefBased/>
  <w15:docId w15:val="{83593753-9D04-44C9-B2E5-B03CD5CDA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9BA"/>
    <w:pPr>
      <w:spacing w:after="120" w:line="360" w:lineRule="auto"/>
      <w:ind w:firstLine="720"/>
      <w:jc w:val="both"/>
    </w:pPr>
    <w:rPr>
      <w:rFonts w:ascii="Times New Roman" w:eastAsia="Times New Roman" w:hAnsi="Times New Roman" w:cs="Times New Roman"/>
      <w:sz w:val="24"/>
      <w:szCs w:val="24"/>
    </w:rPr>
  </w:style>
  <w:style w:type="paragraph" w:styleId="Heading1">
    <w:name w:val="heading 1"/>
    <w:basedOn w:val="Normal"/>
    <w:next w:val="Normal"/>
    <w:link w:val="Heading1Char"/>
    <w:autoRedefine/>
    <w:uiPriority w:val="9"/>
    <w:qFormat/>
    <w:rsid w:val="003A09BA"/>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link w:val="Heading2Char"/>
    <w:autoRedefine/>
    <w:qFormat/>
    <w:rsid w:val="003A09BA"/>
    <w:pPr>
      <w:keepNext/>
      <w:numPr>
        <w:ilvl w:val="1"/>
        <w:numId w:val="2"/>
      </w:numPr>
      <w:spacing w:before="240" w:after="60"/>
      <w:outlineLvl w:val="1"/>
    </w:pPr>
    <w:rPr>
      <w:rFonts w:cs="Arial"/>
      <w:b/>
      <w:bCs/>
      <w:iCs/>
      <w:sz w:val="32"/>
      <w:szCs w:val="28"/>
    </w:rPr>
  </w:style>
  <w:style w:type="paragraph" w:styleId="Heading3">
    <w:name w:val="heading 3"/>
    <w:basedOn w:val="Normal"/>
    <w:next w:val="Normal"/>
    <w:link w:val="Heading3Char"/>
    <w:autoRedefine/>
    <w:qFormat/>
    <w:rsid w:val="003A09BA"/>
    <w:pPr>
      <w:keepNext/>
      <w:numPr>
        <w:ilvl w:val="2"/>
        <w:numId w:val="2"/>
      </w:numPr>
      <w:spacing w:before="240" w:after="60"/>
      <w:outlineLvl w:val="2"/>
    </w:pPr>
    <w:rPr>
      <w:rFonts w:cs="Arial"/>
      <w:b/>
      <w:bCs/>
      <w:sz w:val="28"/>
      <w:szCs w:val="26"/>
    </w:rPr>
  </w:style>
  <w:style w:type="paragraph" w:styleId="Heading4">
    <w:name w:val="heading 4"/>
    <w:basedOn w:val="Normal"/>
    <w:next w:val="Normal"/>
    <w:link w:val="Heading4Char"/>
    <w:autoRedefine/>
    <w:qFormat/>
    <w:rsid w:val="003A09BA"/>
    <w:pPr>
      <w:keepNext/>
      <w:numPr>
        <w:ilvl w:val="3"/>
        <w:numId w:val="2"/>
      </w:numPr>
      <w:spacing w:before="240" w:after="60"/>
      <w:outlineLvl w:val="3"/>
    </w:pPr>
    <w:rPr>
      <w:b/>
      <w:bCs/>
      <w:szCs w:val="28"/>
    </w:rPr>
  </w:style>
  <w:style w:type="paragraph" w:styleId="Heading5">
    <w:name w:val="heading 5"/>
    <w:basedOn w:val="Normal"/>
    <w:next w:val="Normal"/>
    <w:link w:val="Heading5Char"/>
    <w:rsid w:val="003A09BA"/>
    <w:pPr>
      <w:numPr>
        <w:ilvl w:val="4"/>
        <w:numId w:val="2"/>
      </w:numPr>
      <w:spacing w:before="240" w:after="60"/>
      <w:outlineLvl w:val="4"/>
    </w:pPr>
    <w:rPr>
      <w:b/>
      <w:bCs/>
      <w:i/>
      <w:iCs/>
      <w:sz w:val="26"/>
      <w:szCs w:val="26"/>
    </w:rPr>
  </w:style>
  <w:style w:type="paragraph" w:styleId="Heading6">
    <w:name w:val="heading 6"/>
    <w:basedOn w:val="Normal"/>
    <w:next w:val="Normal"/>
    <w:link w:val="Heading6Char"/>
    <w:rsid w:val="003A09BA"/>
    <w:pPr>
      <w:numPr>
        <w:ilvl w:val="5"/>
        <w:numId w:val="2"/>
      </w:numPr>
      <w:spacing w:before="240" w:after="60"/>
      <w:outlineLvl w:val="5"/>
    </w:pPr>
    <w:rPr>
      <w:b/>
      <w:bCs/>
      <w:sz w:val="22"/>
      <w:szCs w:val="22"/>
    </w:rPr>
  </w:style>
  <w:style w:type="paragraph" w:styleId="Heading7">
    <w:name w:val="heading 7"/>
    <w:basedOn w:val="Normal"/>
    <w:next w:val="Normal"/>
    <w:link w:val="Heading7Char"/>
    <w:rsid w:val="003A09BA"/>
    <w:pPr>
      <w:numPr>
        <w:ilvl w:val="6"/>
        <w:numId w:val="2"/>
      </w:numPr>
      <w:spacing w:before="240" w:after="60"/>
      <w:outlineLvl w:val="6"/>
    </w:pPr>
  </w:style>
  <w:style w:type="paragraph" w:styleId="Heading8">
    <w:name w:val="heading 8"/>
    <w:basedOn w:val="Normal"/>
    <w:next w:val="Normal"/>
    <w:link w:val="Heading8Char"/>
    <w:rsid w:val="003A09BA"/>
    <w:pPr>
      <w:numPr>
        <w:ilvl w:val="7"/>
        <w:numId w:val="2"/>
      </w:numPr>
      <w:spacing w:before="240" w:after="60"/>
      <w:outlineLvl w:val="7"/>
    </w:pPr>
    <w:rPr>
      <w:i/>
      <w:iCs/>
    </w:rPr>
  </w:style>
  <w:style w:type="paragraph" w:styleId="Heading9">
    <w:name w:val="heading 9"/>
    <w:basedOn w:val="Normal"/>
    <w:next w:val="Normal"/>
    <w:link w:val="Heading9Char"/>
    <w:rsid w:val="003A09BA"/>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09BA"/>
    <w:rPr>
      <w:rFonts w:ascii="Times New Roman" w:eastAsia="Times New Roman" w:hAnsi="Times New Roman" w:cs="Arial"/>
      <w:b/>
      <w:bCs/>
      <w:kern w:val="32"/>
      <w:sz w:val="36"/>
      <w:szCs w:val="32"/>
    </w:rPr>
  </w:style>
  <w:style w:type="character" w:customStyle="1" w:styleId="Heading2Char">
    <w:name w:val="Heading 2 Char"/>
    <w:basedOn w:val="DefaultParagraphFont"/>
    <w:link w:val="Heading2"/>
    <w:rsid w:val="003A09BA"/>
    <w:rPr>
      <w:rFonts w:ascii="Times New Roman" w:eastAsia="Times New Roman" w:hAnsi="Times New Roman" w:cs="Arial"/>
      <w:b/>
      <w:bCs/>
      <w:iCs/>
      <w:sz w:val="32"/>
      <w:szCs w:val="28"/>
    </w:rPr>
  </w:style>
  <w:style w:type="character" w:customStyle="1" w:styleId="Heading3Char">
    <w:name w:val="Heading 3 Char"/>
    <w:basedOn w:val="DefaultParagraphFont"/>
    <w:link w:val="Heading3"/>
    <w:rsid w:val="003A09BA"/>
    <w:rPr>
      <w:rFonts w:ascii="Times New Roman" w:eastAsia="Times New Roman" w:hAnsi="Times New Roman" w:cs="Arial"/>
      <w:b/>
      <w:bCs/>
      <w:sz w:val="28"/>
      <w:szCs w:val="26"/>
    </w:rPr>
  </w:style>
  <w:style w:type="character" w:customStyle="1" w:styleId="Heading4Char">
    <w:name w:val="Heading 4 Char"/>
    <w:basedOn w:val="DefaultParagraphFont"/>
    <w:link w:val="Heading4"/>
    <w:rsid w:val="003A09BA"/>
    <w:rPr>
      <w:rFonts w:ascii="Times New Roman" w:eastAsia="Times New Roman" w:hAnsi="Times New Roman" w:cs="Times New Roman"/>
      <w:b/>
      <w:bCs/>
      <w:sz w:val="24"/>
      <w:szCs w:val="28"/>
    </w:rPr>
  </w:style>
  <w:style w:type="character" w:customStyle="1" w:styleId="Heading5Char">
    <w:name w:val="Heading 5 Char"/>
    <w:basedOn w:val="DefaultParagraphFont"/>
    <w:link w:val="Heading5"/>
    <w:rsid w:val="003A09BA"/>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3A09BA"/>
    <w:rPr>
      <w:rFonts w:ascii="Times New Roman" w:eastAsia="Times New Roman" w:hAnsi="Times New Roman" w:cs="Times New Roman"/>
      <w:b/>
      <w:bCs/>
    </w:rPr>
  </w:style>
  <w:style w:type="character" w:customStyle="1" w:styleId="Heading7Char">
    <w:name w:val="Heading 7 Char"/>
    <w:basedOn w:val="DefaultParagraphFont"/>
    <w:link w:val="Heading7"/>
    <w:rsid w:val="003A09BA"/>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3A09BA"/>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3A09BA"/>
    <w:rPr>
      <w:rFonts w:ascii="Arial" w:eastAsia="Times New Roman" w:hAnsi="Arial" w:cs="Arial"/>
    </w:rPr>
  </w:style>
  <w:style w:type="paragraph" w:styleId="Header">
    <w:name w:val="header"/>
    <w:basedOn w:val="Normal"/>
    <w:link w:val="HeaderChar"/>
    <w:rsid w:val="003A09BA"/>
    <w:pPr>
      <w:tabs>
        <w:tab w:val="center" w:pos="4320"/>
        <w:tab w:val="right" w:pos="8640"/>
      </w:tabs>
      <w:ind w:firstLine="0"/>
    </w:pPr>
  </w:style>
  <w:style w:type="character" w:customStyle="1" w:styleId="HeaderChar">
    <w:name w:val="Header Char"/>
    <w:basedOn w:val="DefaultParagraphFont"/>
    <w:link w:val="Header"/>
    <w:rsid w:val="003A09BA"/>
    <w:rPr>
      <w:rFonts w:ascii="Times New Roman" w:eastAsia="Times New Roman" w:hAnsi="Times New Roman" w:cs="Times New Roman"/>
      <w:sz w:val="24"/>
      <w:szCs w:val="24"/>
    </w:rPr>
  </w:style>
  <w:style w:type="paragraph" w:styleId="Title">
    <w:name w:val="Title"/>
    <w:basedOn w:val="Normal"/>
    <w:next w:val="Subtitle"/>
    <w:link w:val="TitleChar"/>
    <w:autoRedefine/>
    <w:rsid w:val="003A09BA"/>
    <w:pPr>
      <w:keepNext/>
      <w:spacing w:line="240" w:lineRule="auto"/>
      <w:ind w:firstLine="0"/>
      <w:jc w:val="center"/>
    </w:pPr>
    <w:rPr>
      <w:rFonts w:cs="Arial"/>
      <w:b/>
      <w:bCs/>
      <w:caps/>
      <w:kern w:val="28"/>
      <w:sz w:val="52"/>
      <w:szCs w:val="32"/>
    </w:rPr>
  </w:style>
  <w:style w:type="character" w:customStyle="1" w:styleId="TitleChar">
    <w:name w:val="Title Char"/>
    <w:basedOn w:val="DefaultParagraphFont"/>
    <w:link w:val="Title"/>
    <w:rsid w:val="003A09BA"/>
    <w:rPr>
      <w:rFonts w:ascii="Times New Roman" w:eastAsia="Times New Roman" w:hAnsi="Times New Roman" w:cs="Arial"/>
      <w:b/>
      <w:bCs/>
      <w:caps/>
      <w:kern w:val="28"/>
      <w:sz w:val="52"/>
      <w:szCs w:val="32"/>
    </w:rPr>
  </w:style>
  <w:style w:type="paragraph" w:customStyle="1" w:styleId="Cmlapszerz">
    <w:name w:val="Címlap szerző"/>
    <w:basedOn w:val="Normal"/>
    <w:autoRedefine/>
    <w:rsid w:val="003A09BA"/>
    <w:pPr>
      <w:keepNext/>
      <w:spacing w:after="240" w:line="240" w:lineRule="auto"/>
      <w:ind w:firstLine="0"/>
      <w:jc w:val="center"/>
    </w:pPr>
    <w:rPr>
      <w:noProof/>
      <w:sz w:val="40"/>
    </w:rPr>
  </w:style>
  <w:style w:type="paragraph" w:styleId="Subtitle">
    <w:name w:val="Subtitle"/>
    <w:basedOn w:val="Normal"/>
    <w:link w:val="SubtitleChar"/>
    <w:autoRedefine/>
    <w:rsid w:val="003A09BA"/>
    <w:pPr>
      <w:keepLines/>
      <w:spacing w:before="120" w:after="4200"/>
      <w:ind w:firstLine="0"/>
      <w:jc w:val="center"/>
    </w:pPr>
    <w:rPr>
      <w:rFonts w:cs="Arial"/>
      <w:noProof/>
      <w:sz w:val="32"/>
    </w:rPr>
  </w:style>
  <w:style w:type="character" w:customStyle="1" w:styleId="SubtitleChar">
    <w:name w:val="Subtitle Char"/>
    <w:basedOn w:val="DefaultParagraphFont"/>
    <w:link w:val="Subtitle"/>
    <w:rsid w:val="003A09BA"/>
    <w:rPr>
      <w:rFonts w:ascii="Times New Roman" w:eastAsia="Times New Roman" w:hAnsi="Times New Roman" w:cs="Arial"/>
      <w:noProof/>
      <w:sz w:val="32"/>
      <w:szCs w:val="24"/>
    </w:rPr>
  </w:style>
  <w:style w:type="paragraph" w:styleId="Footer">
    <w:name w:val="footer"/>
    <w:basedOn w:val="Normal"/>
    <w:link w:val="FooterChar"/>
    <w:rsid w:val="003A09BA"/>
    <w:pPr>
      <w:tabs>
        <w:tab w:val="center" w:pos="4320"/>
        <w:tab w:val="right" w:pos="8640"/>
      </w:tabs>
      <w:ind w:firstLine="0"/>
    </w:pPr>
  </w:style>
  <w:style w:type="character" w:customStyle="1" w:styleId="FooterChar">
    <w:name w:val="Footer Char"/>
    <w:basedOn w:val="DefaultParagraphFont"/>
    <w:link w:val="Footer"/>
    <w:rsid w:val="003A09BA"/>
    <w:rPr>
      <w:rFonts w:ascii="Times New Roman" w:eastAsia="Times New Roman" w:hAnsi="Times New Roman" w:cs="Times New Roman"/>
      <w:sz w:val="24"/>
      <w:szCs w:val="24"/>
    </w:rPr>
  </w:style>
  <w:style w:type="paragraph" w:styleId="TOC2">
    <w:name w:val="toc 2"/>
    <w:basedOn w:val="Normal"/>
    <w:next w:val="Normal"/>
    <w:autoRedefine/>
    <w:uiPriority w:val="39"/>
    <w:rsid w:val="003A09BA"/>
    <w:pPr>
      <w:spacing w:after="0"/>
      <w:ind w:left="238" w:firstLine="0"/>
    </w:pPr>
  </w:style>
  <w:style w:type="paragraph" w:styleId="BodyText">
    <w:name w:val="Body Text"/>
    <w:basedOn w:val="Normal"/>
    <w:link w:val="BodyTextChar"/>
    <w:rsid w:val="003A09BA"/>
    <w:pPr>
      <w:spacing w:before="360"/>
      <w:ind w:firstLine="0"/>
    </w:pPr>
  </w:style>
  <w:style w:type="character" w:customStyle="1" w:styleId="BodyTextChar">
    <w:name w:val="Body Text Char"/>
    <w:basedOn w:val="DefaultParagraphFont"/>
    <w:link w:val="BodyText"/>
    <w:rsid w:val="003A09BA"/>
    <w:rPr>
      <w:rFonts w:ascii="Times New Roman" w:eastAsia="Times New Roman" w:hAnsi="Times New Roman" w:cs="Times New Roman"/>
      <w:sz w:val="24"/>
      <w:szCs w:val="24"/>
    </w:rPr>
  </w:style>
  <w:style w:type="paragraph" w:customStyle="1" w:styleId="Nyilatkozatcm">
    <w:name w:val="Nyilatkozat cím"/>
    <w:basedOn w:val="Normal"/>
    <w:next w:val="Normal"/>
    <w:autoRedefine/>
    <w:rsid w:val="003A09BA"/>
    <w:pPr>
      <w:keepNext/>
      <w:pageBreakBefore/>
      <w:spacing w:after="640"/>
      <w:ind w:firstLine="0"/>
      <w:jc w:val="center"/>
    </w:pPr>
    <w:rPr>
      <w:b/>
      <w:caps/>
      <w:sz w:val="36"/>
    </w:rPr>
  </w:style>
  <w:style w:type="paragraph" w:customStyle="1" w:styleId="Nyilatkozatkeltezs">
    <w:name w:val="Nyilatkozat keltezés"/>
    <w:basedOn w:val="Nyilatkozatszveg"/>
    <w:rsid w:val="003A09BA"/>
    <w:pPr>
      <w:spacing w:before="240" w:after="960"/>
    </w:pPr>
  </w:style>
  <w:style w:type="paragraph" w:styleId="TOC1">
    <w:name w:val="toc 1"/>
    <w:basedOn w:val="Normal"/>
    <w:next w:val="Normal"/>
    <w:autoRedefine/>
    <w:uiPriority w:val="39"/>
    <w:rsid w:val="003A09BA"/>
    <w:pPr>
      <w:tabs>
        <w:tab w:val="right" w:leader="dot" w:pos="8494"/>
      </w:tabs>
      <w:spacing w:after="0"/>
      <w:ind w:firstLine="0"/>
    </w:pPr>
    <w:rPr>
      <w:b/>
    </w:rPr>
  </w:style>
  <w:style w:type="paragraph" w:styleId="TOC3">
    <w:name w:val="toc 3"/>
    <w:basedOn w:val="Normal"/>
    <w:next w:val="Normal"/>
    <w:autoRedefine/>
    <w:uiPriority w:val="39"/>
    <w:rsid w:val="003A09BA"/>
    <w:pPr>
      <w:spacing w:after="0"/>
      <w:ind w:left="482" w:firstLine="0"/>
    </w:pPr>
  </w:style>
  <w:style w:type="paragraph" w:styleId="TOC4">
    <w:name w:val="toc 4"/>
    <w:basedOn w:val="Normal"/>
    <w:next w:val="Normal"/>
    <w:autoRedefine/>
    <w:semiHidden/>
    <w:rsid w:val="003A09BA"/>
    <w:pPr>
      <w:spacing w:after="0"/>
      <w:ind w:left="720" w:firstLine="0"/>
    </w:pPr>
  </w:style>
  <w:style w:type="paragraph" w:styleId="TOC5">
    <w:name w:val="toc 5"/>
    <w:basedOn w:val="Normal"/>
    <w:next w:val="Normal"/>
    <w:autoRedefine/>
    <w:semiHidden/>
    <w:rsid w:val="003A09BA"/>
    <w:pPr>
      <w:spacing w:after="0"/>
      <w:ind w:left="958" w:firstLine="0"/>
    </w:pPr>
  </w:style>
  <w:style w:type="paragraph" w:styleId="TOC6">
    <w:name w:val="toc 6"/>
    <w:basedOn w:val="Normal"/>
    <w:next w:val="Normal"/>
    <w:autoRedefine/>
    <w:semiHidden/>
    <w:rsid w:val="003A09BA"/>
    <w:pPr>
      <w:spacing w:after="0"/>
      <w:ind w:left="1202"/>
    </w:pPr>
  </w:style>
  <w:style w:type="paragraph" w:styleId="TOC7">
    <w:name w:val="toc 7"/>
    <w:basedOn w:val="Normal"/>
    <w:next w:val="Normal"/>
    <w:autoRedefine/>
    <w:semiHidden/>
    <w:rsid w:val="003A09BA"/>
    <w:pPr>
      <w:ind w:left="1440"/>
    </w:pPr>
  </w:style>
  <w:style w:type="paragraph" w:styleId="TOC8">
    <w:name w:val="toc 8"/>
    <w:basedOn w:val="Normal"/>
    <w:next w:val="Normal"/>
    <w:autoRedefine/>
    <w:semiHidden/>
    <w:rsid w:val="003A09BA"/>
    <w:pPr>
      <w:ind w:left="1680"/>
    </w:pPr>
  </w:style>
  <w:style w:type="paragraph" w:styleId="TOC9">
    <w:name w:val="toc 9"/>
    <w:basedOn w:val="Normal"/>
    <w:next w:val="Normal"/>
    <w:autoRedefine/>
    <w:semiHidden/>
    <w:rsid w:val="003A09BA"/>
    <w:pPr>
      <w:ind w:left="1920"/>
    </w:pPr>
  </w:style>
  <w:style w:type="character" w:styleId="Hyperlink">
    <w:name w:val="Hyperlink"/>
    <w:uiPriority w:val="99"/>
    <w:rsid w:val="003A09BA"/>
    <w:rPr>
      <w:color w:val="0000FF"/>
      <w:u w:val="single"/>
    </w:rPr>
  </w:style>
  <w:style w:type="character" w:styleId="PageNumber">
    <w:name w:val="page number"/>
    <w:basedOn w:val="DefaultParagraphFont"/>
    <w:rsid w:val="003A09BA"/>
  </w:style>
  <w:style w:type="paragraph" w:customStyle="1" w:styleId="Irodalomjegyzksor">
    <w:name w:val="Irodalomjegyzék sor"/>
    <w:basedOn w:val="Normal"/>
    <w:autoRedefine/>
    <w:qFormat/>
    <w:rsid w:val="003A09BA"/>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link w:val="FootnoteTextChar"/>
    <w:semiHidden/>
    <w:rsid w:val="003A09BA"/>
    <w:rPr>
      <w:sz w:val="20"/>
      <w:szCs w:val="20"/>
    </w:rPr>
  </w:style>
  <w:style w:type="character" w:customStyle="1" w:styleId="FootnoteTextChar">
    <w:name w:val="Footnote Text Char"/>
    <w:basedOn w:val="DefaultParagraphFont"/>
    <w:link w:val="FootnoteText"/>
    <w:semiHidden/>
    <w:rsid w:val="003A09BA"/>
    <w:rPr>
      <w:rFonts w:ascii="Times New Roman" w:eastAsia="Times New Roman" w:hAnsi="Times New Roman" w:cs="Times New Roman"/>
      <w:sz w:val="20"/>
      <w:szCs w:val="20"/>
    </w:rPr>
  </w:style>
  <w:style w:type="paragraph" w:customStyle="1" w:styleId="Fejezetcimszmozsnlkl">
    <w:name w:val="Fejezetcim számozás nélkül"/>
    <w:basedOn w:val="Heading1"/>
    <w:next w:val="Normal"/>
    <w:rsid w:val="003A09BA"/>
    <w:pPr>
      <w:numPr>
        <w:numId w:val="0"/>
      </w:numPr>
      <w:spacing w:before="240"/>
    </w:pPr>
  </w:style>
  <w:style w:type="paragraph" w:styleId="Caption">
    <w:name w:val="caption"/>
    <w:basedOn w:val="Normal"/>
    <w:next w:val="Normal"/>
    <w:autoRedefine/>
    <w:qFormat/>
    <w:rsid w:val="003A09BA"/>
    <w:pPr>
      <w:spacing w:before="120" w:after="240"/>
      <w:ind w:firstLine="0"/>
      <w:jc w:val="center"/>
    </w:pPr>
    <w:rPr>
      <w:b/>
      <w:bCs/>
      <w:sz w:val="20"/>
      <w:szCs w:val="20"/>
    </w:rPr>
  </w:style>
  <w:style w:type="paragraph" w:customStyle="1" w:styleId="Source">
    <w:name w:val="Source"/>
    <w:basedOn w:val="Normal"/>
    <w:autoRedefine/>
    <w:rsid w:val="003A09BA"/>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3A09BA"/>
    <w:rPr>
      <w:vertAlign w:val="superscript"/>
    </w:rPr>
  </w:style>
  <w:style w:type="paragraph" w:styleId="BalloonText">
    <w:name w:val="Balloon Text"/>
    <w:basedOn w:val="Normal"/>
    <w:link w:val="BalloonTextChar"/>
    <w:rsid w:val="003A09BA"/>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3A09BA"/>
    <w:rPr>
      <w:rFonts w:ascii="Tahoma" w:eastAsia="Times New Roman" w:hAnsi="Tahoma" w:cs="Tahoma"/>
      <w:sz w:val="16"/>
      <w:szCs w:val="16"/>
    </w:rPr>
  </w:style>
  <w:style w:type="numbering" w:customStyle="1" w:styleId="tmutat-felsorols">
    <w:name w:val="Útmutató - felsorolás"/>
    <w:basedOn w:val="NoList"/>
    <w:rsid w:val="003A09BA"/>
    <w:pPr>
      <w:numPr>
        <w:numId w:val="3"/>
      </w:numPr>
    </w:pPr>
  </w:style>
  <w:style w:type="paragraph" w:customStyle="1" w:styleId="tmutat">
    <w:name w:val="Útmutató"/>
    <w:basedOn w:val="Normal"/>
    <w:rsid w:val="003A09BA"/>
    <w:pPr>
      <w:spacing w:line="240" w:lineRule="auto"/>
      <w:ind w:firstLine="0"/>
    </w:pPr>
    <w:rPr>
      <w:sz w:val="21"/>
      <w:szCs w:val="22"/>
    </w:rPr>
  </w:style>
  <w:style w:type="paragraph" w:customStyle="1" w:styleId="tmutatcm">
    <w:name w:val="Útmutató cím"/>
    <w:basedOn w:val="tmutat"/>
    <w:rsid w:val="003A09BA"/>
    <w:pPr>
      <w:jc w:val="center"/>
    </w:pPr>
    <w:rPr>
      <w:b/>
      <w:sz w:val="24"/>
    </w:rPr>
  </w:style>
  <w:style w:type="numbering" w:customStyle="1" w:styleId="tmutatfelsorols">
    <w:name w:val="Útmutató felsorolás"/>
    <w:basedOn w:val="NoList"/>
    <w:rsid w:val="003A09BA"/>
    <w:pPr>
      <w:numPr>
        <w:numId w:val="4"/>
      </w:numPr>
    </w:pPr>
  </w:style>
  <w:style w:type="numbering" w:customStyle="1" w:styleId="StyleOutlinenumberedSymbolsymbol11ptBoldLeft0cm">
    <w:name w:val="Style Outline numbered Symbol (symbol) 11 pt Bold Left:  0 cm ..."/>
    <w:basedOn w:val="NoList"/>
    <w:rsid w:val="003A09BA"/>
    <w:pPr>
      <w:numPr>
        <w:numId w:val="5"/>
      </w:numPr>
    </w:pPr>
  </w:style>
  <w:style w:type="numbering" w:customStyle="1" w:styleId="StyleOutlinenumberedSymbolsymbol11ptBoldLeft0cm1">
    <w:name w:val="Style Outline numbered Symbol (symbol) 11 pt Bold Left:  0 cm ...1"/>
    <w:basedOn w:val="NoList"/>
    <w:rsid w:val="003A09BA"/>
    <w:pPr>
      <w:numPr>
        <w:numId w:val="6"/>
      </w:numPr>
    </w:pPr>
  </w:style>
  <w:style w:type="paragraph" w:customStyle="1" w:styleId="Nyilatkozatszveg">
    <w:name w:val="Nyilatkozat szöveg"/>
    <w:basedOn w:val="Normal"/>
    <w:rsid w:val="003A09BA"/>
    <w:pPr>
      <w:ind w:firstLine="0"/>
    </w:pPr>
  </w:style>
  <w:style w:type="paragraph" w:customStyle="1" w:styleId="Nyilatkozatalrs">
    <w:name w:val="Nyilatkozat aláírás"/>
    <w:basedOn w:val="Nyilatkozatszveg"/>
    <w:rsid w:val="003A09BA"/>
    <w:pPr>
      <w:tabs>
        <w:tab w:val="center" w:pos="6237"/>
      </w:tabs>
      <w:spacing w:after="0" w:line="240" w:lineRule="auto"/>
      <w:ind w:left="3686"/>
    </w:pPr>
    <w:rPr>
      <w:noProof/>
    </w:rPr>
  </w:style>
  <w:style w:type="paragraph" w:customStyle="1" w:styleId="Cmlaplog">
    <w:name w:val="Címlap logó"/>
    <w:basedOn w:val="Normal"/>
    <w:rsid w:val="003A09BA"/>
    <w:pPr>
      <w:ind w:firstLine="0"/>
      <w:jc w:val="center"/>
    </w:pPr>
    <w:rPr>
      <w:szCs w:val="20"/>
    </w:rPr>
  </w:style>
  <w:style w:type="paragraph" w:customStyle="1" w:styleId="Cmlapkarstanszk">
    <w:name w:val="Címlap kar és tanszék"/>
    <w:basedOn w:val="Normal"/>
    <w:rsid w:val="003A09BA"/>
    <w:pPr>
      <w:spacing w:after="0" w:line="240" w:lineRule="auto"/>
      <w:ind w:firstLine="0"/>
      <w:jc w:val="center"/>
    </w:pPr>
    <w:rPr>
      <w:szCs w:val="20"/>
    </w:rPr>
  </w:style>
  <w:style w:type="paragraph" w:customStyle="1" w:styleId="Cmlapegyetem">
    <w:name w:val="Címlap egyetem"/>
    <w:basedOn w:val="Normal"/>
    <w:rsid w:val="003A09BA"/>
    <w:pPr>
      <w:spacing w:before="120" w:after="0" w:line="240" w:lineRule="auto"/>
      <w:ind w:firstLine="0"/>
      <w:jc w:val="center"/>
    </w:pPr>
    <w:rPr>
      <w:b/>
      <w:bCs/>
      <w:szCs w:val="20"/>
    </w:rPr>
  </w:style>
  <w:style w:type="numbering" w:customStyle="1" w:styleId="tmutatszmozottlista">
    <w:name w:val="Útmutató számozott lista"/>
    <w:basedOn w:val="NoList"/>
    <w:rsid w:val="003A09BA"/>
    <w:pPr>
      <w:numPr>
        <w:numId w:val="7"/>
      </w:numPr>
    </w:pPr>
  </w:style>
  <w:style w:type="numbering" w:customStyle="1" w:styleId="Irodalomjegyzkttel">
    <w:name w:val="Irodalomjegyzék tétel"/>
    <w:basedOn w:val="NoList"/>
    <w:rsid w:val="003A09BA"/>
    <w:pPr>
      <w:numPr>
        <w:numId w:val="9"/>
      </w:numPr>
    </w:pPr>
  </w:style>
  <w:style w:type="character" w:customStyle="1" w:styleId="tmutatkiemels">
    <w:name w:val="Útmutató kiemelés"/>
    <w:rsid w:val="003A09BA"/>
    <w:rPr>
      <w:b/>
      <w:bCs/>
    </w:rPr>
  </w:style>
  <w:style w:type="character" w:customStyle="1" w:styleId="tmutatfontos">
    <w:name w:val="Útmutató fontos"/>
    <w:rsid w:val="003A09BA"/>
    <w:rPr>
      <w:b/>
      <w:u w:val="single"/>
    </w:rPr>
  </w:style>
  <w:style w:type="character" w:customStyle="1" w:styleId="Irodalomjegyzkforrs">
    <w:name w:val="Irodalomjegyzék forrás"/>
    <w:qFormat/>
    <w:rsid w:val="003A09BA"/>
    <w:rPr>
      <w:i/>
    </w:rPr>
  </w:style>
  <w:style w:type="numbering" w:customStyle="1" w:styleId="tmutatlista">
    <w:name w:val="Útmutató lista"/>
    <w:basedOn w:val="NoList"/>
    <w:rsid w:val="003A09BA"/>
    <w:pPr>
      <w:numPr>
        <w:numId w:val="11"/>
      </w:numPr>
    </w:pPr>
  </w:style>
  <w:style w:type="character" w:styleId="BookTitle">
    <w:name w:val="Book Title"/>
    <w:uiPriority w:val="33"/>
    <w:rsid w:val="003A09BA"/>
    <w:rPr>
      <w:b/>
      <w:bCs/>
      <w:smallCaps/>
      <w:spacing w:val="5"/>
    </w:rPr>
  </w:style>
  <w:style w:type="paragraph" w:styleId="IntenseQuote">
    <w:name w:val="Intense Quote"/>
    <w:basedOn w:val="Normal"/>
    <w:next w:val="Normal"/>
    <w:link w:val="IntenseQuoteChar"/>
    <w:uiPriority w:val="30"/>
    <w:rsid w:val="003A09BA"/>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A09BA"/>
    <w:rPr>
      <w:rFonts w:ascii="Times New Roman" w:eastAsia="Times New Roman" w:hAnsi="Times New Roman" w:cs="Times New Roman"/>
      <w:b/>
      <w:bCs/>
      <w:i/>
      <w:iCs/>
      <w:color w:val="4F81BD"/>
      <w:sz w:val="24"/>
      <w:szCs w:val="24"/>
    </w:rPr>
  </w:style>
  <w:style w:type="character" w:styleId="IntenseReference">
    <w:name w:val="Intense Reference"/>
    <w:uiPriority w:val="32"/>
    <w:rsid w:val="003A09BA"/>
    <w:rPr>
      <w:b/>
      <w:bCs/>
      <w:smallCaps/>
      <w:color w:val="C0504D"/>
      <w:spacing w:val="5"/>
      <w:u w:val="single"/>
    </w:rPr>
  </w:style>
  <w:style w:type="character" w:styleId="SubtleReference">
    <w:name w:val="Subtle Reference"/>
    <w:uiPriority w:val="31"/>
    <w:rsid w:val="003A09BA"/>
    <w:rPr>
      <w:smallCaps/>
      <w:color w:val="C0504D"/>
      <w:u w:val="single"/>
    </w:rPr>
  </w:style>
  <w:style w:type="paragraph" w:styleId="ListParagraph">
    <w:name w:val="List Paragraph"/>
    <w:basedOn w:val="Normal"/>
    <w:uiPriority w:val="34"/>
    <w:rsid w:val="003A09BA"/>
    <w:pPr>
      <w:ind w:left="708"/>
    </w:pPr>
  </w:style>
  <w:style w:type="character" w:styleId="Emphasis">
    <w:name w:val="Emphasis"/>
    <w:qFormat/>
    <w:rsid w:val="003A09BA"/>
    <w:rPr>
      <w:i/>
      <w:iCs/>
    </w:rPr>
  </w:style>
  <w:style w:type="character" w:styleId="SubtleEmphasis">
    <w:name w:val="Subtle Emphasis"/>
    <w:uiPriority w:val="19"/>
    <w:rsid w:val="003A09BA"/>
    <w:rPr>
      <w:i/>
      <w:iCs/>
      <w:color w:val="808080"/>
    </w:rPr>
  </w:style>
  <w:style w:type="character" w:styleId="IntenseEmphasis">
    <w:name w:val="Intense Emphasis"/>
    <w:uiPriority w:val="21"/>
    <w:rsid w:val="003A09BA"/>
    <w:rPr>
      <w:b/>
      <w:bCs/>
      <w:i/>
      <w:iCs/>
      <w:color w:val="4F81BD"/>
    </w:rPr>
  </w:style>
  <w:style w:type="paragraph" w:styleId="Quote">
    <w:name w:val="Quote"/>
    <w:basedOn w:val="Normal"/>
    <w:next w:val="Normal"/>
    <w:link w:val="QuoteChar"/>
    <w:uiPriority w:val="29"/>
    <w:rsid w:val="003A09BA"/>
    <w:rPr>
      <w:i/>
      <w:iCs/>
      <w:color w:val="000000"/>
    </w:rPr>
  </w:style>
  <w:style w:type="character" w:customStyle="1" w:styleId="QuoteChar">
    <w:name w:val="Quote Char"/>
    <w:basedOn w:val="DefaultParagraphFont"/>
    <w:link w:val="Quote"/>
    <w:uiPriority w:val="29"/>
    <w:rsid w:val="003A09BA"/>
    <w:rPr>
      <w:rFonts w:ascii="Times New Roman" w:eastAsia="Times New Roman" w:hAnsi="Times New Roman" w:cs="Times New Roman"/>
      <w:i/>
      <w:iCs/>
      <w:color w:val="000000"/>
      <w:sz w:val="24"/>
      <w:szCs w:val="24"/>
    </w:rPr>
  </w:style>
  <w:style w:type="paragraph" w:styleId="NoSpacing">
    <w:name w:val="No Spacing"/>
    <w:uiPriority w:val="1"/>
    <w:rsid w:val="003A09BA"/>
    <w:pPr>
      <w:spacing w:after="0" w:line="240" w:lineRule="auto"/>
      <w:ind w:firstLine="720"/>
      <w:jc w:val="both"/>
    </w:pPr>
    <w:rPr>
      <w:rFonts w:ascii="Times New Roman" w:eastAsia="Times New Roman" w:hAnsi="Times New Roman" w:cs="Times New Roman"/>
      <w:sz w:val="24"/>
      <w:szCs w:val="24"/>
    </w:rPr>
  </w:style>
  <w:style w:type="character" w:styleId="Strong">
    <w:name w:val="Strong"/>
    <w:qFormat/>
    <w:rsid w:val="003A09BA"/>
    <w:rPr>
      <w:b/>
      <w:bCs/>
    </w:rPr>
  </w:style>
  <w:style w:type="paragraph" w:customStyle="1" w:styleId="Kp">
    <w:name w:val="Kép"/>
    <w:basedOn w:val="Normal"/>
    <w:next w:val="Caption"/>
    <w:qFormat/>
    <w:rsid w:val="003A09BA"/>
    <w:pPr>
      <w:keepNext/>
      <w:spacing w:before="240" w:line="240" w:lineRule="auto"/>
      <w:ind w:firstLine="0"/>
      <w:jc w:val="center"/>
    </w:pPr>
  </w:style>
  <w:style w:type="character" w:customStyle="1" w:styleId="StyleUnderline">
    <w:name w:val="Style Underline"/>
    <w:qFormat/>
    <w:rsid w:val="003A09BA"/>
    <w:rPr>
      <w:u w:val="single"/>
    </w:rPr>
  </w:style>
  <w:style w:type="paragraph" w:customStyle="1" w:styleId="Kd">
    <w:name w:val="Kód"/>
    <w:basedOn w:val="Normal"/>
    <w:qFormat/>
    <w:rsid w:val="003A09BA"/>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3A09BA"/>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3A09BA"/>
    <w:pPr>
      <w:outlineLvl w:val="9"/>
    </w:pPr>
    <w:rPr>
      <w:noProof/>
    </w:rPr>
  </w:style>
  <w:style w:type="character" w:styleId="PlaceholderText">
    <w:name w:val="Placeholder Text"/>
    <w:basedOn w:val="DefaultParagraphFont"/>
    <w:uiPriority w:val="99"/>
    <w:semiHidden/>
    <w:rsid w:val="003A09BA"/>
    <w:rPr>
      <w:color w:val="808080"/>
    </w:rPr>
  </w:style>
  <w:style w:type="table" w:styleId="TableGrid">
    <w:name w:val="Table Grid"/>
    <w:basedOn w:val="TableNormal"/>
    <w:rsid w:val="003A09BA"/>
    <w:pPr>
      <w:spacing w:after="0" w:line="240" w:lineRule="auto"/>
    </w:pPr>
    <w:rPr>
      <w:rFonts w:ascii="Times New Roman" w:eastAsia="Times New Roman" w:hAnsi="Times New Roman" w:cs="Times New Roman"/>
      <w:sz w:val="20"/>
      <w:szCs w:val="20"/>
      <w:lang w:eastAsia="hu-H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6">
    <w:name w:val="Grid Table 1 Light Accent 6"/>
    <w:basedOn w:val="TableNormal"/>
    <w:uiPriority w:val="46"/>
    <w:rsid w:val="003A09BA"/>
    <w:pPr>
      <w:spacing w:after="0" w:line="240" w:lineRule="auto"/>
    </w:pPr>
    <w:rPr>
      <w:rFonts w:ascii="Times New Roman" w:eastAsia="Times New Roman" w:hAnsi="Times New Roman" w:cs="Times New Roman"/>
      <w:sz w:val="20"/>
      <w:szCs w:val="20"/>
      <w:lang w:eastAsia="hu-HU"/>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3A09BA"/>
    <w:pPr>
      <w:spacing w:after="0" w:line="240" w:lineRule="auto"/>
    </w:pPr>
    <w:rPr>
      <w:rFonts w:ascii="Times New Roman" w:eastAsia="Times New Roman" w:hAnsi="Times New Roman" w:cs="Times New Roman"/>
      <w:sz w:val="20"/>
      <w:szCs w:val="20"/>
      <w:lang w:eastAsia="hu-HU"/>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eGridLight">
    <w:name w:val="Grid Table Light"/>
    <w:basedOn w:val="TableNormal"/>
    <w:uiPriority w:val="40"/>
    <w:rsid w:val="003A09BA"/>
    <w:pPr>
      <w:spacing w:after="0" w:line="240" w:lineRule="auto"/>
    </w:pPr>
    <w:rPr>
      <w:rFonts w:ascii="Times New Roman" w:eastAsia="Times New Roman" w:hAnsi="Times New Roman" w:cs="Times New Roman"/>
      <w:sz w:val="20"/>
      <w:szCs w:val="20"/>
      <w:lang w:eastAsia="hu-H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phy">
    <w:name w:val="Bibliography"/>
    <w:basedOn w:val="Normal"/>
    <w:next w:val="Normal"/>
    <w:uiPriority w:val="37"/>
    <w:unhideWhenUsed/>
    <w:rsid w:val="003A09BA"/>
  </w:style>
  <w:style w:type="character" w:styleId="UnresolvedMention">
    <w:name w:val="Unresolved Mention"/>
    <w:basedOn w:val="DefaultParagraphFont"/>
    <w:uiPriority w:val="99"/>
    <w:semiHidden/>
    <w:unhideWhenUsed/>
    <w:rsid w:val="003A09BA"/>
    <w:rPr>
      <w:color w:val="605E5C"/>
      <w:shd w:val="clear" w:color="auto" w:fill="E1DFDD"/>
    </w:rPr>
  </w:style>
  <w:style w:type="character" w:styleId="FollowedHyperlink">
    <w:name w:val="FollowedHyperlink"/>
    <w:basedOn w:val="DefaultParagraphFont"/>
    <w:rsid w:val="003A09BA"/>
    <w:rPr>
      <w:color w:val="800080" w:themeColor="followedHyperlink"/>
      <w:u w:val="single"/>
    </w:rPr>
  </w:style>
  <w:style w:type="character" w:styleId="CommentReference">
    <w:name w:val="annotation reference"/>
    <w:basedOn w:val="DefaultParagraphFont"/>
    <w:rsid w:val="003A09BA"/>
    <w:rPr>
      <w:sz w:val="16"/>
      <w:szCs w:val="16"/>
    </w:rPr>
  </w:style>
  <w:style w:type="paragraph" w:styleId="CommentText">
    <w:name w:val="annotation text"/>
    <w:basedOn w:val="Normal"/>
    <w:link w:val="CommentTextChar"/>
    <w:rsid w:val="003A09BA"/>
    <w:pPr>
      <w:spacing w:line="240" w:lineRule="auto"/>
    </w:pPr>
    <w:rPr>
      <w:sz w:val="20"/>
      <w:szCs w:val="20"/>
    </w:rPr>
  </w:style>
  <w:style w:type="character" w:customStyle="1" w:styleId="CommentTextChar">
    <w:name w:val="Comment Text Char"/>
    <w:basedOn w:val="DefaultParagraphFont"/>
    <w:link w:val="CommentText"/>
    <w:rsid w:val="003A09B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3A09BA"/>
    <w:rPr>
      <w:b/>
      <w:bCs/>
    </w:rPr>
  </w:style>
  <w:style w:type="character" w:customStyle="1" w:styleId="CommentSubjectChar">
    <w:name w:val="Comment Subject Char"/>
    <w:basedOn w:val="CommentTextChar"/>
    <w:link w:val="CommentSubject"/>
    <w:rsid w:val="003A09BA"/>
    <w:rPr>
      <w:rFonts w:ascii="Times New Roman" w:eastAsia="Times New Roman" w:hAnsi="Times New Roman" w:cs="Times New Roman"/>
      <w:b/>
      <w:bCs/>
      <w:sz w:val="20"/>
      <w:szCs w:val="20"/>
    </w:rPr>
  </w:style>
  <w:style w:type="table" w:styleId="GridTable5Dark-Accent3">
    <w:name w:val="Grid Table 5 Dark Accent 3"/>
    <w:basedOn w:val="TableNormal"/>
    <w:uiPriority w:val="50"/>
    <w:rsid w:val="003A09BA"/>
    <w:pPr>
      <w:spacing w:after="0" w:line="240" w:lineRule="auto"/>
    </w:pPr>
    <w:rPr>
      <w:rFonts w:ascii="Times New Roman" w:eastAsia="Times New Roman" w:hAnsi="Times New Roman" w:cs="Times New Roman"/>
      <w:sz w:val="20"/>
      <w:szCs w:val="20"/>
      <w:lang w:eastAsia="hu-HU"/>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sv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sv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svg"/><Relationship Id="rId40" Type="http://schemas.openxmlformats.org/officeDocument/2006/relationships/image" Target="media/image32.png"/><Relationship Id="rId45" Type="http://schemas.openxmlformats.org/officeDocument/2006/relationships/image" Target="media/image37.png"/><Relationship Id="rId53" Type="http://schemas.microsoft.com/office/2011/relationships/commentsExtended" Target="commentsExtended.xml"/><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sv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sv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svg"/><Relationship Id="rId67" Type="http://schemas.openxmlformats.org/officeDocument/2006/relationships/image" Target="media/image55.png"/><Relationship Id="rId20" Type="http://schemas.openxmlformats.org/officeDocument/2006/relationships/image" Target="media/image12.svg"/><Relationship Id="rId41" Type="http://schemas.openxmlformats.org/officeDocument/2006/relationships/image" Target="media/image33.png"/><Relationship Id="rId54" Type="http://schemas.microsoft.com/office/2016/09/relationships/commentsIds" Target="commentsIds.xml"/><Relationship Id="rId62" Type="http://schemas.openxmlformats.org/officeDocument/2006/relationships/image" Target="media/image50.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png"/><Relationship Id="rId49" Type="http://schemas.openxmlformats.org/officeDocument/2006/relationships/image" Target="media/image41.sv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omments" Target="comments.xm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svg"/><Relationship Id="rId18" Type="http://schemas.openxmlformats.org/officeDocument/2006/relationships/image" Target="media/image10.svg"/><Relationship Id="rId39" Type="http://schemas.openxmlformats.org/officeDocument/2006/relationships/image" Target="media/image31.svg"/><Relationship Id="rId34" Type="http://schemas.openxmlformats.org/officeDocument/2006/relationships/image" Target="media/image26.svg"/><Relationship Id="rId50" Type="http://schemas.openxmlformats.org/officeDocument/2006/relationships/image" Target="media/image42.png"/><Relationship Id="rId55" Type="http://schemas.microsoft.com/office/2018/08/relationships/commentsExtensible" Target="commentsExtensible.xml"/><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Nie15</b:Tag>
    <b:SourceType>Book</b:SourceType>
    <b:Guid>{04F29003-7444-4C3D-9517-1E3ED537BB6A}</b:Guid>
    <b:Author>
      <b:Author>
        <b:NameList xmlns:msxsl="urn:schemas-microsoft-com:xslt" xmlns:b="http://schemas.openxmlformats.org/officeDocument/2006/bibliography">
          <b:Person>
            <b:Last>Nielsen</b:Last>
            <b:First>Michael</b:First>
            <b:Middle>A.</b:Middle>
          </b:Person>
        </b:NameList>
      </b:Author>
    </b:Author>
    <b:Title>Neural Networks and Deep Learning</b:Title>
    <b:Year>2015</b:Year>
    <b:City/>
    <b:StateProvince/>
    <b:CountryRegion/>
    <b:Publisher>Determination Press</b:Publisher>
    <b:Volume/>
    <b:NumberVolumes/>
    <b:ShortTitle/>
    <b:StandardNumber/>
    <b:Pages/>
    <b:Edition/>
    <b:Comments/>
    <b:Medium/>
    <b:YearAccessed>2019</b:YearAccessed>
    <b:MonthAccessed>5</b:MonthAccessed>
    <b:DayAccessed>22</b:DayAccessed>
    <b:URL>http://neuralnetworksanddeeplearning.com</b:URL>
    <b:DOI/>
    <b:RefOrder>1</b:RefOrder>
  </b:Source>
  <b:Source>
    <b:Tag>Siu11</b:Tag>
    <b:SourceType>JournalArticle</b:SourceType>
    <b:Guid>{57D9278D-9E66-4780-880B-359961E5235C}</b:Guid>
    <b:Author>
      <b:Author>
        <b:NameList xmlns:msxsl="urn:schemas-microsoft-com:xslt" xmlns:b="http://schemas.openxmlformats.org/officeDocument/2006/bibliography">
          <b:Person>
            <b:Last>Siuly</b:Last>
            <b:First/>
            <b:Middle/>
          </b:Person>
          <b:Person>
            <b:Last>Li</b:Last>
            <b:First>Yan</b:First>
            <b:Middle/>
          </b:Person>
          <b:Person>
            <b:Last>Wen</b:Last>
            <b:First>Peng</b:First>
            <b:Middle/>
          </b:Person>
        </b:NameList>
      </b:Author>
    </b:Author>
    <b:Title>Clustering technique-based least square support vector machine for EEG signal classification</b:Title>
    <b:JournalName>Computer Methods and Programs in Biomedicine</b:JournalName>
    <b:City/>
    <b:Year>2011</b:Year>
    <b:Month/>
    <b:Day/>
    <b:Pages>358-372</b:Pages>
    <b:Publisher/>
    <b:Volume>104</b:Volume>
    <b:Issue>3</b:Issue>
    <b:ShortTitle/>
    <b:StandardNumber/>
    <b:Comments/>
    <b:Medium/>
    <b:YearAccessed>2019</b:YearAccessed>
    <b:MonthAccessed>12</b:MonthAccessed>
    <b:DayAccessed>13</b:DayAccessed>
    <b:URL>https://sciencedirect.com/science/article/pii/s0169260710002907</b:URL>
    <b:DOI/>
    <b:RefOrder>2</b:RefOrder>
  </b:Source>
  <b:Source>
    <b:Tag>Lin02</b:Tag>
    <b:SourceType>JournalArticle</b:SourceType>
    <b:Guid>{EEAF33F3-F8AD-4825-8A2E-74E6E979DB4F}</b:Guid>
    <b:Author>
      <b:Author>
        <b:NameList xmlns:msxsl="urn:schemas-microsoft-com:xslt" xmlns:b="http://schemas.openxmlformats.org/officeDocument/2006/bibliography">
          <b:Person>
            <b:Last>Lin</b:Last>
            <b:First>Yi</b:First>
            <b:Middle/>
          </b:Person>
          <b:Person>
            <b:Last>Lee</b:Last>
            <b:First>Yoonkyung</b:First>
            <b:Middle/>
          </b:Person>
          <b:Person>
            <b:Last>Wahba</b:Last>
            <b:First>Grace</b:First>
            <b:Middle/>
          </b:Person>
        </b:NameList>
      </b:Author>
    </b:Author>
    <b:Title>Support Vector Machines for Classification in Nonstandard Situations</b:Title>
    <b:JournalName>Machine Learning</b:JournalName>
    <b:City/>
    <b:Year>2002</b:Year>
    <b:Month/>
    <b:Day/>
    <b:Pages>191-202</b:Pages>
    <b:Publisher/>
    <b:Volume>46</b:Volume>
    <b:Issue>1</b:Issue>
    <b:ShortTitle/>
    <b:StandardNumber/>
    <b:Comments/>
    <b:Medium/>
    <b:YearAccessed>2019</b:YearAccessed>
    <b:MonthAccessed>12</b:MonthAccessed>
    <b:DayAccessed>13</b:DayAccessed>
    <b:URL>https://link.springer.com/article/10.1023/a:1012406528296</b:URL>
    <b:DOI/>
    <b:RefOrder>3</b:RefOrder>
  </b:Source>
  <b:Source>
    <b:Tag>Ray14</b:Tag>
    <b:SourceType>InternetSite</b:SourceType>
    <b:Guid>{6ACCC339-EC87-47B4-A224-C1663758C692}</b:Guid>
    <b:Author>
      <b:Author>
        <b:NameList xmlns:msxsl="urn:schemas-microsoft-com:xslt" xmlns:b="http://schemas.openxmlformats.org/officeDocument/2006/bibliography">
          <b:Person>
            <b:Last>Raykar</b:Last>
            <b:First>Vikas</b:First>
            <b:Middle>C.</b:Middle>
          </b:Person>
          <b:Person>
            <b:Last>Agrawal</b:Last>
            <b:First>Priyanka</b:First>
            <b:Middle/>
          </b:Person>
        </b:NameList>
      </b:Author>
    </b:Author>
    <b:Title>Sequential crowdsourced labeling as an epsilon-greedy exploration in a Markov Decision Process</b:Title>
    <b:InternetSiteTitle/>
    <b:ProductionCompany/>
    <b:Year>2014</b:Year>
    <b:Month/>
    <b:Day/>
    <b:YearAccessed>2020</b:YearAccessed>
    <b:MonthAccessed>5</b:MonthAccessed>
    <b:DayAccessed>31</b:DayAccessed>
    <b:URL>http://proceedings.mlr.press/v33/raykar14.pdf</b:URL>
    <b:Version/>
    <b:ShortTitle/>
    <b:StandardNumber/>
    <b:Comments/>
    <b:Medium/>
    <b:DOI/>
    <b:RefOrder>4</b:RefOrder>
  </b:Source>
  <b:Source>
    <b:Tag>Bai95</b:Tag>
    <b:SourceType>JournalArticle</b:SourceType>
    <b:Guid>{A07F8C7F-A58D-4F2D-AFDB-59B15254750D}</b:Guid>
    <b:Author>
      <b:Author>
        <b:NameList xmlns:msxsl="urn:schemas-microsoft-com:xslt" xmlns:b="http://schemas.openxmlformats.org/officeDocument/2006/bibliography">
          <b:Person>
            <b:Last>Baird</b:Last>
            <b:First>Leemon</b:First>
            <b:Middle/>
          </b:Person>
        </b:NameList>
      </b:Author>
    </b:Author>
    <b:Title>Residual algorithms: Reinforcement learning with function approximation</b:Title>
    <b:JournalName>ICML</b:JournalName>
    <b:City/>
    <b:Year>1995</b:Year>
    <b:Month/>
    <b:Day/>
    <b:Pages>30–37</b:Pages>
    <b:Publisher/>
    <b:Volume/>
    <b:Issue/>
    <b:ShortTitle/>
    <b:StandardNumber/>
    <b:Comments/>
    <b:Medium/>
    <b:YearAccessed>2020</b:YearAccessed>
    <b:MonthAccessed>5</b:MonthAccessed>
    <b:DayAccessed>31</b:DayAccessed>
    <b:URL>http://www.leemon.com/papers/1995b.pdf</b:URL>
    <b:DOI/>
    <b:RefOrder>5</b:RefOrder>
  </b:Source>
  <b:Source>
    <b:Tag>Rei20</b:Tag>
    <b:SourceType>InternetSite</b:SourceType>
    <b:Guid>{21EEC7F5-E0C8-4D21-BB4D-119FB58A27D6}</b:Guid>
    <b:Title>Reinforcement Learning / Successes of Reinforcement Learning</b:Title>
    <b:InternetSiteTitle/>
    <b:ProductionCompany/>
    <b:Year/>
    <b:Month/>
    <b:Day/>
    <b:YearAccessed>2020</b:YearAccessed>
    <b:MonthAccessed>5</b:MonthAccessed>
    <b:DayAccessed>31</b:DayAccessed>
    <b:URL>http://umichrl.pbworks.com/Successes-of-Reinforcement-Learning/</b:URL>
    <b:Version/>
    <b:ShortTitle/>
    <b:StandardNumber/>
    <b:Comments/>
    <b:Medium/>
    <b:DOI/>
    <b:RefOrder>6</b:RefOrder>
  </b:Source>
  <b:Source>
    <b:Tag>Pet05</b:Tag>
    <b:SourceType>JournalArticle</b:SourceType>
    <b:Guid>{56443BA5-D1AD-4314-83AB-271D56A98C2A}</b:Guid>
    <b:Author>
      <b:Author>
        <b:NameList xmlns:msxsl="urn:schemas-microsoft-com:xslt" xmlns:b="http://schemas.openxmlformats.org/officeDocument/2006/bibliography">
          <b:Person>
            <b:Last>Peters</b:Last>
            <b:First>Jan</b:First>
            <b:Middle/>
          </b:Person>
          <b:Person>
            <b:Last>Vijayakumar</b:Last>
            <b:First>Sethu</b:First>
            <b:Middle/>
          </b:Person>
          <b:Person>
            <b:Last>Schaal</b:Last>
            <b:First>Stefan</b:First>
            <b:Middle/>
          </b:Person>
        </b:NameList>
      </b:Author>
    </b:Author>
    <b:Title>Natural actor-critic</b:Title>
    <b:JournalName>Lecture Notes in Computer Science</b:JournalName>
    <b:City/>
    <b:Year>2005</b:Year>
    <b:Month/>
    <b:Day/>
    <b:Pages>280-291</b:Pages>
    <b:Publisher/>
    <b:Volume/>
    <b:Issue/>
    <b:ShortTitle/>
    <b:StandardNumber/>
    <b:Comments/>
    <b:Medium/>
    <b:YearAccessed>2020</b:YearAccessed>
    <b:MonthAccessed>5</b:MonthAccessed>
    <b:DayAccessed>31</b:DayAccessed>
    <b:URL>https://link.springer.com/chapter/10.1007/11564096_29</b:URL>
    <b:DOI/>
    <b:RefOrder>7</b:RefOrder>
  </b:Source>
  <b:Source>
    <b:Tag>LiS18</b:Tag>
    <b:SourceType>JournalArticle</b:SourceType>
    <b:Guid>{3DE322E3-573F-4A72-B3C7-CF7F2198E9B0}</b:Guid>
    <b:Author>
      <b:Author>
        <b:NameList xmlns:msxsl="urn:schemas-microsoft-com:xslt" xmlns:b="http://schemas.openxmlformats.org/officeDocument/2006/bibliography">
          <b:Person>
            <b:Last>Li</b:Last>
            <b:First>Shangda</b:First>
            <b:Middle/>
          </b:Person>
          <b:Person>
            <b:Last>Bing</b:Last>
            <b:First>Selina</b:First>
            <b:Middle/>
          </b:Person>
          <b:Person>
            <b:Last>Yang</b:Last>
            <b:First>Steven</b:First>
            <b:Middle/>
          </b:Person>
        </b:NameList>
      </b:Author>
    </b:Author>
    <b:Title>Distributional Advantage Actor-Critic.</b:Title>
    <b:JournalName>arXiv: Learning</b:JournalName>
    <b:City/>
    <b:Year>2018</b:Year>
    <b:Month/>
    <b:Day/>
    <b:Pages/>
    <b:Publisher/>
    <b:Volume/>
    <b:Issue/>
    <b:ShortTitle/>
    <b:StandardNumber/>
    <b:Comments/>
    <b:Medium/>
    <b:YearAccessed>2020</b:YearAccessed>
    <b:MonthAccessed>5</b:MonthAccessed>
    <b:DayAccessed>31</b:DayAccessed>
    <b:URL>https://arxiv.org/pdf/1806.06914</b:URL>
    <b:DOI/>
    <b:RefOrder>8</b:RefOrder>
  </b:Source>
  <b:Source>
    <b:Tag>Jul20</b:Tag>
    <b:SourceType>InternetSite</b:SourceType>
    <b:Guid>{0997B6BC-B876-49F7-B8D2-3B32C40F0B66}</b:Guid>
    <b:Author>
      <b:Author>
        <b:NameList xmlns:msxsl="urn:schemas-microsoft-com:xslt" xmlns:b="http://schemas.openxmlformats.org/officeDocument/2006/bibliography">
          <b:Person>
            <b:Last>Juliani</b:Last>
            <b:First>Arthur</b:First>
            <b:Middle/>
          </b:Person>
        </b:NameList>
      </b:Author>
    </b:Author>
    <b:Title>Simple Reinforcement Learning with Tensorflow Part 8: Asynchronous Actor-Critic Agents (A3C)</b:Title>
    <b:InternetSiteTitle/>
    <b:ProductionCompany/>
    <b:Year/>
    <b:Month/>
    <b:Day/>
    <b:YearAccessed>2020</b:YearAccessed>
    <b:MonthAccessed>5</b:MonthAccessed>
    <b:DayAccessed>31</b:DayAccessed>
    <b:URL>https://medium.com/emergent-future/simple-reinforcement-learning-with-tensorflow-part-8-asynchronous-actor-critic-agents-a3c-c88f72a5e9f2</b:URL>
    <b:Version/>
    <b:ShortTitle/>
    <b:StandardNumber/>
    <b:Comments/>
    <b:Medium/>
    <b:DOI/>
    <b:RefOrder>9</b:RefOrder>
  </b:Source>
  <b:Source>
    <b:Tag>Vig19</b:Tag>
    <b:SourceType>JournalArticle</b:SourceType>
    <b:Guid>{82F9B658-E93A-4A02-9D34-BBC3D8ED4FCC}</b:Guid>
    <b:Author>
      <b:Author>
        <b:NameList xmlns:msxsl="urn:schemas-microsoft-com:xslt" xmlns:b="http://schemas.openxmlformats.org/officeDocument/2006/bibliography">
          <b:Person>
            <b:Last>Vig</b:Last>
            <b:First>Jesse</b:First>
            <b:Middle/>
          </b:Person>
          <b:Person>
            <b:Last>Belinkov</b:Last>
            <b:First>Yonatan</b:First>
            <b:Middle/>
          </b:Person>
        </b:NameList>
      </b:Author>
    </b:Author>
    <b:Title>Analyzing the Structure of Attention in a Transformer Language Model</b:Title>
    <b:JournalName>arXiv: Computation and Language</b:JournalName>
    <b:City/>
    <b:Year>2019</b:Year>
    <b:Month/>
    <b:Day/>
    <b:Pages/>
    <b:Publisher/>
    <b:Volume/>
    <b:Issue/>
    <b:ShortTitle/>
    <b:StandardNumber/>
    <b:Comments/>
    <b:Medium/>
    <b:YearAccessed>2019</b:YearAccessed>
    <b:MonthAccessed>12</b:MonthAccessed>
    <b:DayAccessed>13</b:DayAccessed>
    <b:URL>https://arxiv.org/abs/1906.04284</b:URL>
    <b:DOI/>
    <b:RefOrder>10</b:RefOrder>
  </b:Source>
  <b:Source>
    <b:Tag>Boc18</b:Tag>
    <b:SourceType>JournalArticle</b:SourceType>
    <b:Guid>{E8437899-6702-4B08-9A43-683B86DCE5D7}</b:Guid>
    <b:Author>
      <b:Author>
        <b:NameList xmlns:msxsl="urn:schemas-microsoft-com:xslt" xmlns:b="http://schemas.openxmlformats.org/officeDocument/2006/bibliography">
          <b:Person>
            <b:Last>Bock</b:Last>
            <b:First>Sebastian</b:First>
            <b:Middle/>
          </b:Person>
          <b:Person>
            <b:Last>Goppold</b:Last>
            <b:First>Josef</b:First>
            <b:Middle/>
          </b:Person>
          <b:Person>
            <b:Last>Weiß</b:Last>
            <b:First>Martin</b:First>
            <b:Middle/>
          </b:Person>
        </b:NameList>
      </b:Author>
    </b:Author>
    <b:Title>An improvement of the convergence proof of the ADAM-Optimizer.</b:Title>
    <b:JournalName>arXiv: Learning</b:JournalName>
    <b:City/>
    <b:Year>2018</b:Year>
    <b:Month/>
    <b:Day/>
    <b:Pages/>
    <b:Publisher/>
    <b:Volume/>
    <b:Issue/>
    <b:ShortTitle/>
    <b:StandardNumber/>
    <b:Comments/>
    <b:Medium/>
    <b:YearAccessed>2020</b:YearAccessed>
    <b:MonthAccessed>5</b:MonthAccessed>
    <b:DayAccessed>31</b:DayAccessed>
    <b:URL>https://arxiv.org/abs/1804.10587</b:URL>
    <b:DOI/>
    <b:RefOrder>11</b:RefOrder>
  </b:Source>
  <b:Source>
    <b:Tag>Wel19</b:Tag>
    <b:SourceType>InternetSite</b:SourceType>
    <b:Guid>{C5EDAF68-44B0-49B3-8A62-03C7F1C30FC4}</b:Guid>
    <b:Title>Welcome to Colaboratory</b:Title>
    <b:InternetSiteTitle/>
    <b:ProductionCompany/>
    <b:Year/>
    <b:Month/>
    <b:Day/>
    <b:YearAccessed>2019</b:YearAccessed>
    <b:MonthAccessed>5</b:MonthAccessed>
    <b:DayAccessed>22</b:DayAccessed>
    <b:URL>https://colab.research.google.com</b:URL>
    <b:Version/>
    <b:ShortTitle/>
    <b:StandardNumber/>
    <b:Comments/>
    <b:Medium/>
    <b:DOI/>
    <b:RefOrder>12</b:RefOrder>
  </b:Source>
  <b:Source>
    <b:Tag>Pro19</b:Tag>
    <b:SourceType>InternetSite</b:SourceType>
    <b:Guid>{FAB70A06-36B2-4770-9A69-CD576155713D}</b:Guid>
    <b:Title>Project Jupyter</b:Title>
    <b:InternetSiteTitle/>
    <b:ProductionCompany/>
    <b:Year/>
    <b:Month/>
    <b:Day/>
    <b:YearAccessed>2019</b:YearAccessed>
    <b:MonthAccessed>5</b:MonthAccessed>
    <b:DayAccessed>22</b:DayAccessed>
    <b:URL>https://jupyter.org/</b:URL>
    <b:Version/>
    <b:ShortTitle/>
    <b:StandardNumber/>
    <b:Comments/>
    <b:Medium/>
    <b:DOI/>
    <b:RefOrder>13</b:RefOrder>
  </b:Source>
  <b:Source>
    <b:Tag>Par19</b:Tag>
    <b:SourceType>InternetSite</b:SourceType>
    <b:Guid>{C17D89F0-755B-4D3A-9522-E204E3DDCBB1}</b:Guid>
    <b:Title>Parallel Programming and Computing Platform</b:Title>
    <b:InternetSiteTitle/>
    <b:ProductionCompany/>
    <b:Year/>
    <b:Month/>
    <b:Day/>
    <b:YearAccessed>2019</b:YearAccessed>
    <b:MonthAccessed>5</b:MonthAccessed>
    <b:DayAccessed>22</b:DayAccessed>
    <b:URL>http://www.nvidia.com/object/cuda_home_new.html</b:URL>
    <b:Version/>
    <b:ShortTitle/>
    <b:StandardNumber/>
    <b:Comments/>
    <b:Medium/>
    <b:DOI/>
    <b:RefOrder>14</b:RefOrder>
  </b:Source>
  <b:Source>
    <b:Tag>Dow19</b:Tag>
    <b:SourceType>InternetSite</b:SourceType>
    <b:Guid>{C485C6E3-C082-4A79-AC6F-E3B18B3C132F}</b:Guid>
    <b:Title>Download PyCharm</b:Title>
    <b:InternetSiteTitle/>
    <b:ProductionCompany/>
    <b:Year/>
    <b:Month/>
    <b:Day/>
    <b:YearAccessed>2019</b:YearAccessed>
    <b:MonthAccessed>5</b:MonthAccessed>
    <b:DayAccessed>22</b:DayAccessed>
    <b:URL>https://www.jetbrains.com/pycharm/download/</b:URL>
    <b:Version/>
    <b:ShortTitle/>
    <b:StandardNumber/>
    <b:Comments/>
    <b:Medium/>
    <b:DOI/>
    <b:RefOrder>15</b:RefOrder>
  </b:Source>
  <b:Source>
    <b:Tag>Abo19</b:Tag>
    <b:SourceType>InternetSite</b:SourceType>
    <b:Guid>{66FA4C46-B8F7-48B0-BA65-0D2A87C3B019}</b:Guid>
    <b:Title>About Python</b:Title>
    <b:InternetSiteTitle>Python Software Foundation</b:InternetSiteTitle>
    <b:ProductionCompany/>
    <b:Year/>
    <b:Month/>
    <b:Day/>
    <b:YearAccessed>2019</b:YearAccessed>
    <b:MonthAccessed>5</b:MonthAccessed>
    <b:DayAccessed>22</b:DayAccessed>
    <b:URL>https://www.python.org/about</b:URL>
    <b:Version/>
    <b:ShortTitle/>
    <b:StandardNumber/>
    <b:Comments/>
    <b:Medium/>
    <b:DOI/>
    <b:RefOrder>16</b:RefOrder>
  </b:Source>
  <b:Source>
    <b:Tag>Ket17</b:Tag>
    <b:SourceType>InternetSite</b:SourceType>
    <b:Guid>{DB6202EA-0D35-4CA1-84CA-241CC0BCF32E}</b:Guid>
    <b:Author>
      <b:Author>
        <b:NameList xmlns:msxsl="urn:schemas-microsoft-com:xslt" xmlns:b="http://schemas.openxmlformats.org/officeDocument/2006/bibliography">
          <b:Person>
            <b:Last>Ketkar</b:Last>
            <b:First>Nikhil</b:First>
            <b:Middle/>
          </b:Person>
        </b:NameList>
      </b:Author>
    </b:Author>
    <b:Title>Introduction to PyTorch</b:Title>
    <b:InternetSiteTitle/>
    <b:ProductionCompany/>
    <b:Year>2017</b:Year>
    <b:Month/>
    <b:Day/>
    <b:YearAccessed>2019</b:YearAccessed>
    <b:MonthAccessed>5</b:MonthAccessed>
    <b:DayAccessed>22</b:DayAccessed>
    <b:URL>https://link.springer.com/chapter/10.1007/978-1-4842-2766-4_12</b:URL>
    <b:Version/>
    <b:ShortTitle/>
    <b:StandardNumber/>
    <b:Comments/>
    <b:Medium/>
    <b:DOI/>
    <b:RefOrder>17</b:RefOrder>
  </b:Source>
  <b:Source>
    <b:Tag>Git20</b:Tag>
    <b:SourceType>InternetSite</b:SourceType>
    <b:Guid>{11EB67C0-01B1-4833-B489-CE6A6CA8A2EB}</b:Guid>
    <b:Title>GitHub: bulletphysics/bullet3 releases</b:Title>
    <b:InternetSiteTitle/>
    <b:ProductionCompany/>
    <b:Year/>
    <b:Month/>
    <b:Day/>
    <b:YearAccessed>2020</b:YearAccessed>
    <b:MonthAccessed>5</b:MonthAccessed>
    <b:DayAccessed>31</b:DayAccessed>
    <b:URL>https://github.com/bulletphysics/bullet3/releases</b:URL>
    <b:Version/>
    <b:ShortTitle/>
    <b:StandardNumber/>
    <b:Comments/>
    <b:Medium/>
    <b:DOI/>
    <b:RefOrder>18</b:RefOrder>
  </b:Source>
  <b:Source>
    <b:Tag>Zei14</b:Tag>
    <b:SourceType>DocumentFromInternetSite</b:SourceType>
    <b:Guid>{DC4A1E3B-6DEA-4551-824D-C067275FE584}</b:Guid>
    <b:Title>Visualizing and Understanding Convolutional Networks</b:Title>
    <b:Year>2014.</b:Year>
    <b:URL>https://cs.nyu.edu/~fergus/papers/zeilerECCV2014.pdf</b:URL>
    <b:Author>
      <b:Author>
        <b:NameList>
          <b:Person>
            <b:Last>Zeiler</b:Last>
            <b:Middle>D.</b:Middle>
            <b:First>Matthew</b:First>
          </b:Person>
          <b:Person>
            <b:Last>Fergus</b:Last>
            <b:First>Rob</b:First>
          </b:Person>
        </b:NameList>
      </b:Author>
    </b:Author>
    <b:RefOrder>19</b:RefOrder>
  </b:Source>
  <b:Source>
    <b:Tag>Wan20</b:Tag>
    <b:SourceType>JournalArticle</b:SourceType>
    <b:Guid>{DE51424E-9AE6-4DE6-B2F0-D1AA24A02B36}</b:Guid>
    <b:Author>
      <b:Author>
        <b:NameList xmlns:msxsl="urn:schemas-microsoft-com:xslt" xmlns:b="http://schemas.openxmlformats.org/officeDocument/2006/bibliography">
          <b:Person>
            <b:Last>Wang</b:Last>
            <b:First>Jiaze</b:First>
            <b:Middle/>
          </b:Person>
          <b:Person>
            <b:Last>Peng</b:Last>
            <b:First>Xiaojiang</b:First>
            <b:Middle/>
          </b:Person>
          <b:Person>
            <b:Last>Qiao</b:Last>
            <b:First>Yu</b:First>
            <b:Middle/>
          </b:Person>
        </b:NameList>
      </b:Author>
    </b:Author>
    <b:Title>Cascade multi-head attention networks for action recognition</b:Title>
    <b:JournalName>Computer Vision and Image Understanding</b:JournalName>
    <b:City/>
    <b:Year>2020</b:Year>
    <b:Month/>
    <b:Day/>
    <b:Pages>102898</b:Pages>
    <b:Publisher/>
    <b:Volume/>
    <b:Issue/>
    <b:ShortTitle/>
    <b:StandardNumber/>
    <b:Comments/>
    <b:Medium/>
    <b:YearAccessed>2020</b:YearAccessed>
    <b:MonthAccessed>5</b:MonthAccessed>
    <b:DayAccessed>31</b:DayAccessed>
    <b:URL>https://sciencedirect.com/science/article/pii/s107731421930178x</b:URL>
    <b:DOI/>
    <b:RefOrder>20</b:RefOrder>
  </b:Source>
  <b:Source>
    <b:Tag>Hoc97</b:Tag>
    <b:SourceType>JournalArticle</b:SourceType>
    <b:Guid>{825464E0-F671-4FDE-8F5C-5A75130B9FC9}</b:Guid>
    <b:Author>
      <b:Author>
        <b:NameList>
          <b:Person>
            <b:Last>Hochreiter</b:Last>
            <b:First>Sepp</b:First>
          </b:Person>
          <b:Person>
            <b:Last>Schmidhuber</b:Last>
            <b:First>Jürgen</b:First>
          </b:Person>
        </b:NameList>
      </b:Author>
    </b:Author>
    <b:Title>Long Short-Term Memory</b:Title>
    <b:JournalName>Neural Computation</b:JournalName>
    <b:Year>1997</b:Year>
    <b:Pages>1735–1780</b:Pages>
    <b:Volume>9</b:Volume>
    <b:Issue>8</b:Issue>
    <b:YearAccessed>2019</b:YearAccessed>
    <b:MonthAccessed>5</b:MonthAccessed>
    <b:DayAccessed>22</b:DayAccessed>
    <b:RefOrder>21</b:RefOrder>
  </b:Source>
  <b:Source>
    <b:Tag>Ten18</b:Tag>
    <b:SourceType>InternetSite</b:SourceType>
    <b:Guid>{8E4F2254-737D-44F5-95FC-F39538D38302}</b:Guid>
    <b:Title>TensorFlow</b:Title>
    <b:Year>2018.</b:Year>
    <b:YearAccessed>2020.</b:YearAccessed>
    <b:URL>https://www.tensorflow.org/tensorboard</b:URL>
    <b:Author>
      <b:Author>
        <b:NameList>
          <b:Person>
            <b:Last>TensorFlow</b:Last>
          </b:Person>
        </b:NameList>
      </b:Author>
    </b:Author>
    <b:RefOrder>22</b:RefOrder>
  </b:Source>
  <b:Source>
    <b:Tag>Rob711</b:Tag>
    <b:SourceType>Book</b:SourceType>
    <b:Guid>{4D608572-C4FB-4198-A86C-EAA7081D4DB2}</b:Guid>
    <b:Author>
      <b:Author>
        <b:NameList xmlns:msxsl="urn:schemas-microsoft-com:xslt" xmlns:b="http://schemas.openxmlformats.org/officeDocument/2006/bibliography">
          <b:Person>
            <b:Last>Robbins</b:Last>
            <b:First>Herbert</b:First>
            <b:Middle/>
          </b:Person>
          <b:Person>
            <b:Last>Siegmund</b:Last>
            <b:First>David</b:First>
            <b:Middle>O.</b:Middle>
          </b:Person>
        </b:NameList>
      </b:Author>
      <b:Editor>
        <b:NameList xmlns:msxsl="urn:schemas-microsoft-com:xslt" xmlns:b="http://schemas.openxmlformats.org/officeDocument/2006/bibliography">
          <b:Person>
            <b:Last>Rustagi</b:Last>
            <b:First>Jagdish</b:First>
            <b:Middle>S.</b:Middle>
          </b:Person>
        </b:NameList>
      </b:Editor>
    </b:Author>
    <b:Title>Optimizing Methods in Statistics</b:Title>
    <b:Year>1971</b:Year>
    <b:City/>
    <b:StateProvince/>
    <b:CountryRegion/>
    <b:Publisher>Academic Press</b:Publisher>
    <b:Volume/>
    <b:NumberVolumes/>
    <b:ShortTitle/>
    <b:StandardNumber/>
    <b:Pages/>
    <b:Edition/>
    <b:Comments/>
    <b:Medium/>
    <b:YearAccessed>2019</b:YearAccessed>
    <b:MonthAccessed>12</b:MonthAccessed>
    <b:DayAccessed>13</b:DayAccessed>
    <b:URL/>
    <b:DOI/>
    <b:RefOrder>23</b:RefOrder>
  </b:Source>
</b:Sources>
</file>

<file path=customXml/itemProps1.xml><?xml version="1.0" encoding="utf-8"?>
<ds:datastoreItem xmlns:ds="http://schemas.openxmlformats.org/officeDocument/2006/customXml" ds:itemID="{3A7A6974-0DCF-42C0-BCCA-E1906954B410}">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70</Pages>
  <Words>17561</Words>
  <Characters>100100</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Krisztián Szilágyi</dc:creator>
  <cp:keywords/>
  <dc:description/>
  <cp:lastModifiedBy>Márton</cp:lastModifiedBy>
  <cp:revision>11</cp:revision>
  <dcterms:created xsi:type="dcterms:W3CDTF">2021-12-17T02:26:00Z</dcterms:created>
  <dcterms:modified xsi:type="dcterms:W3CDTF">2021-12-17T17:51:00Z</dcterms:modified>
</cp:coreProperties>
</file>